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C305A3B" w14:textId="77777777" w:rsidR="0081344E" w:rsidRDefault="0081344E" w:rsidP="0081344E">
      <w:pPr>
        <w:widowControl w:val="0"/>
        <w:spacing w:line="240" w:lineRule="auto"/>
        <w:ind w:left="330" w:right="810"/>
        <w:jc w:val="center"/>
        <w:rPr>
          <w:rFonts w:ascii="Arial" w:hAnsi="Arial" w:cs="Arial"/>
          <w:b/>
          <w:bCs/>
          <w:sz w:val="28"/>
          <w:szCs w:val="28"/>
        </w:rPr>
      </w:pPr>
      <w:bookmarkStart w:id="0" w:name="_Toc360202412"/>
      <w:r>
        <w:rPr>
          <w:noProof/>
          <w:sz w:val="24"/>
          <w:szCs w:val="24"/>
          <w:lang w:val="en-US"/>
        </w:rPr>
        <w:drawing>
          <wp:anchor distT="36576" distB="36576" distL="36576" distR="36576" simplePos="0" relativeHeight="251698176" behindDoc="0" locked="0" layoutInCell="1" allowOverlap="1" wp14:anchorId="78D991D1" wp14:editId="4DBBEC19">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C905ED">
        <w:rPr>
          <w:rFonts w:ascii="Arial" w:hAnsi="Arial" w:cs="Arial"/>
          <w:b/>
          <w:bCs/>
          <w:noProof/>
          <w:sz w:val="28"/>
          <w:szCs w:val="28"/>
        </w:rPr>
        <w:pict w14:anchorId="3D5D4796">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14:paraId="16028B23" w14:textId="77777777" w:rsidR="0081344E" w:rsidRPr="002A1AE3" w:rsidRDefault="0081344E" w:rsidP="0081344E">
      <w:pPr>
        <w:widowControl w:val="0"/>
        <w:spacing w:line="240" w:lineRule="auto"/>
        <w:ind w:left="1560" w:right="810"/>
        <w:jc w:val="center"/>
        <w:rPr>
          <w:rFonts w:ascii="Arial" w:hAnsi="Arial" w:cs="Arial"/>
          <w:b/>
          <w:bCs/>
          <w:sz w:val="28"/>
          <w:szCs w:val="28"/>
          <w:lang w:val="en-GB"/>
        </w:rPr>
      </w:pPr>
      <w:r w:rsidRPr="002A1AE3">
        <w:rPr>
          <w:rFonts w:ascii="Arial" w:hAnsi="Arial" w:cs="Arial"/>
          <w:b/>
          <w:bCs/>
          <w:sz w:val="28"/>
          <w:szCs w:val="28"/>
          <w:lang w:val="en-GB"/>
        </w:rPr>
        <w:t xml:space="preserve">Luis Miguel </w:t>
      </w:r>
      <w:proofErr w:type="spellStart"/>
      <w:r w:rsidRPr="002A1AE3">
        <w:rPr>
          <w:rFonts w:ascii="Arial" w:hAnsi="Arial" w:cs="Arial"/>
          <w:b/>
          <w:bCs/>
          <w:sz w:val="28"/>
          <w:szCs w:val="28"/>
          <w:lang w:val="en-GB"/>
        </w:rPr>
        <w:t>Sintra</w:t>
      </w:r>
      <w:proofErr w:type="spellEnd"/>
      <w:r w:rsidRPr="002A1AE3">
        <w:rPr>
          <w:rFonts w:ascii="Arial" w:hAnsi="Arial" w:cs="Arial"/>
          <w:b/>
          <w:bCs/>
          <w:sz w:val="28"/>
          <w:szCs w:val="28"/>
          <w:lang w:val="en-GB"/>
        </w:rPr>
        <w:t xml:space="preserve"> Salvo </w:t>
      </w:r>
      <w:proofErr w:type="spellStart"/>
      <w:r w:rsidRPr="002A1AE3">
        <w:rPr>
          <w:rFonts w:ascii="Arial" w:hAnsi="Arial" w:cs="Arial"/>
          <w:b/>
          <w:bCs/>
          <w:sz w:val="28"/>
          <w:szCs w:val="28"/>
          <w:lang w:val="en-GB"/>
        </w:rPr>
        <w:t>Paiva</w:t>
      </w:r>
      <w:proofErr w:type="spellEnd"/>
    </w:p>
    <w:p w14:paraId="7AA0815F" w14:textId="77777777" w:rsidR="0081344E" w:rsidRPr="002A1AE3" w:rsidRDefault="0081344E" w:rsidP="0081344E">
      <w:pPr>
        <w:widowControl w:val="0"/>
        <w:spacing w:line="240" w:lineRule="auto"/>
        <w:ind w:left="1560" w:right="810"/>
        <w:jc w:val="center"/>
        <w:rPr>
          <w:rFonts w:ascii="Arial" w:hAnsi="Arial" w:cs="Arial"/>
          <w:i/>
          <w:lang w:val="en-GB"/>
        </w:rPr>
      </w:pPr>
    </w:p>
    <w:p w14:paraId="7A901A89" w14:textId="77777777" w:rsidR="0081344E" w:rsidRPr="002A1AE3" w:rsidRDefault="0081344E" w:rsidP="0081344E">
      <w:pPr>
        <w:widowControl w:val="0"/>
        <w:spacing w:line="240" w:lineRule="auto"/>
        <w:ind w:left="1560" w:right="810"/>
        <w:jc w:val="center"/>
        <w:rPr>
          <w:rFonts w:ascii="Arial" w:hAnsi="Arial" w:cs="Arial"/>
          <w:i/>
          <w:lang w:val="en-GB"/>
        </w:rPr>
      </w:pPr>
      <w:r w:rsidRPr="002A1AE3">
        <w:rPr>
          <w:rFonts w:ascii="Arial" w:hAnsi="Arial" w:cs="Arial"/>
          <w:i/>
          <w:lang w:val="en-GB"/>
        </w:rPr>
        <w:t xml:space="preserve"> </w:t>
      </w:r>
    </w:p>
    <w:p w14:paraId="0556F1E2" w14:textId="77777777" w:rsidR="0081344E" w:rsidRDefault="0081344E" w:rsidP="0081344E">
      <w:pPr>
        <w:widowControl w:val="0"/>
        <w:spacing w:line="240" w:lineRule="auto"/>
        <w:ind w:left="1560" w:right="810"/>
        <w:jc w:val="center"/>
        <w:rPr>
          <w:rFonts w:ascii="Arial" w:hAnsi="Arial" w:cs="Arial"/>
          <w:i/>
          <w:lang w:val="en-GB"/>
        </w:rPr>
      </w:pPr>
    </w:p>
    <w:p w14:paraId="738A252B" w14:textId="77777777" w:rsidR="0081344E" w:rsidRPr="002A1AE3" w:rsidRDefault="0081344E" w:rsidP="0081344E">
      <w:pPr>
        <w:widowControl w:val="0"/>
        <w:spacing w:line="240" w:lineRule="auto"/>
        <w:ind w:left="1560" w:right="810"/>
        <w:jc w:val="center"/>
        <w:rPr>
          <w:rFonts w:ascii="Arial" w:hAnsi="Arial" w:cs="Arial"/>
          <w:i/>
          <w:lang w:val="en-GB"/>
        </w:rPr>
      </w:pPr>
    </w:p>
    <w:p w14:paraId="15C0DA0F"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227A399B"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4600C613"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26BBADC8"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09069432"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5C700107"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4FE45297" w14:textId="77777777"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14:paraId="05415E06" w14:textId="77777777" w:rsidR="0081344E" w:rsidRPr="00C022B7" w:rsidRDefault="0081344E" w:rsidP="0081344E">
      <w:pPr>
        <w:widowControl w:val="0"/>
        <w:spacing w:line="240" w:lineRule="auto"/>
        <w:ind w:left="1560" w:right="810"/>
        <w:jc w:val="center"/>
        <w:rPr>
          <w:rFonts w:ascii="Arial" w:hAnsi="Arial" w:cs="Arial"/>
          <w:b/>
          <w:bCs/>
          <w:sz w:val="32"/>
          <w:szCs w:val="32"/>
          <w:lang w:val="en-GB"/>
        </w:rPr>
      </w:pPr>
      <w:r>
        <w:rPr>
          <w:rFonts w:ascii="Arial" w:hAnsi="Arial" w:cs="Arial"/>
          <w:b/>
          <w:sz w:val="32"/>
          <w:szCs w:val="32"/>
          <w:lang w:val="en-GB"/>
        </w:rPr>
        <w:t>S</w:t>
      </w:r>
      <w:r w:rsidRPr="00C022B7">
        <w:rPr>
          <w:rFonts w:ascii="Arial" w:hAnsi="Arial" w:cs="Arial"/>
          <w:b/>
          <w:sz w:val="32"/>
          <w:szCs w:val="32"/>
          <w:lang w:val="en-GB"/>
        </w:rPr>
        <w:t>emantic relations</w:t>
      </w:r>
      <w:r>
        <w:rPr>
          <w:rFonts w:ascii="Arial" w:hAnsi="Arial" w:cs="Arial"/>
          <w:b/>
          <w:sz w:val="32"/>
          <w:szCs w:val="32"/>
          <w:lang w:val="en-GB"/>
        </w:rPr>
        <w:t xml:space="preserve"> extraction </w:t>
      </w:r>
      <w:del w:id="1" w:author="Celson Lima" w:date="2014-09-11T18:03:00Z">
        <w:r w:rsidDel="007F6DA6">
          <w:rPr>
            <w:rFonts w:ascii="Arial" w:hAnsi="Arial" w:cs="Arial"/>
            <w:b/>
            <w:sz w:val="32"/>
            <w:szCs w:val="32"/>
            <w:lang w:val="en-GB"/>
          </w:rPr>
          <w:delText xml:space="preserve">in </w:delText>
        </w:r>
      </w:del>
      <w:ins w:id="2" w:author="Celson Lima" w:date="2014-09-11T18:03:00Z">
        <w:r w:rsidR="007F6DA6">
          <w:rPr>
            <w:rFonts w:ascii="Arial" w:hAnsi="Arial" w:cs="Arial"/>
            <w:b/>
            <w:sz w:val="32"/>
            <w:szCs w:val="32"/>
            <w:lang w:val="en-GB"/>
          </w:rPr>
          <w:t xml:space="preserve">from </w:t>
        </w:r>
      </w:ins>
      <w:proofErr w:type="gramStart"/>
      <w:r>
        <w:rPr>
          <w:rFonts w:ascii="Arial" w:hAnsi="Arial" w:cs="Arial"/>
          <w:b/>
          <w:sz w:val="32"/>
          <w:szCs w:val="32"/>
          <w:lang w:val="en-GB"/>
        </w:rPr>
        <w:t>unstructured</w:t>
      </w:r>
      <w:proofErr w:type="gramEnd"/>
      <w:r>
        <w:rPr>
          <w:rFonts w:ascii="Arial" w:hAnsi="Arial" w:cs="Arial"/>
          <w:b/>
          <w:sz w:val="32"/>
          <w:szCs w:val="32"/>
          <w:lang w:val="en-GB"/>
        </w:rPr>
        <w:t xml:space="preserve"> information </w:t>
      </w:r>
      <w:r w:rsidRPr="00C022B7">
        <w:rPr>
          <w:rFonts w:ascii="Arial" w:hAnsi="Arial" w:cs="Arial"/>
          <w:b/>
          <w:sz w:val="32"/>
          <w:szCs w:val="32"/>
          <w:lang w:val="en-GB"/>
        </w:rPr>
        <w:t>for domain ontologies enrichment</w:t>
      </w:r>
    </w:p>
    <w:p w14:paraId="37C0C6A0" w14:textId="77777777" w:rsidR="0081344E" w:rsidRPr="00C022B7" w:rsidRDefault="0081344E" w:rsidP="0081344E">
      <w:pPr>
        <w:widowControl w:val="0"/>
        <w:spacing w:line="240" w:lineRule="auto"/>
        <w:ind w:left="1560" w:right="810"/>
        <w:jc w:val="center"/>
        <w:rPr>
          <w:rFonts w:ascii="Arial" w:hAnsi="Arial" w:cs="Arial"/>
          <w:i/>
          <w:lang w:val="en-GB"/>
        </w:rPr>
      </w:pPr>
    </w:p>
    <w:p w14:paraId="7990B5AC" w14:textId="77777777"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14:paraId="3F96879D" w14:textId="77777777"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14:paraId="0CDD5CE4"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14:paraId="23415BEA"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14:paraId="1D6FE59E" w14:textId="77777777" w:rsidR="0081344E" w:rsidRPr="00F740DF" w:rsidRDefault="0081344E" w:rsidP="0081344E">
      <w:pPr>
        <w:widowControl w:val="0"/>
        <w:spacing w:line="240" w:lineRule="auto"/>
        <w:ind w:left="1560" w:right="810"/>
        <w:jc w:val="center"/>
        <w:rPr>
          <w:rFonts w:ascii="Arial" w:hAnsi="Arial" w:cs="Arial"/>
          <w:i/>
        </w:rPr>
      </w:pPr>
    </w:p>
    <w:p w14:paraId="68C8AE6B" w14:textId="77777777" w:rsidR="0081344E" w:rsidRPr="00F740DF" w:rsidRDefault="0081344E" w:rsidP="0081344E">
      <w:pPr>
        <w:widowControl w:val="0"/>
        <w:spacing w:line="240" w:lineRule="auto"/>
        <w:ind w:left="1560" w:right="810"/>
        <w:jc w:val="center"/>
        <w:rPr>
          <w:rFonts w:ascii="Arial" w:hAnsi="Arial" w:cs="Arial"/>
        </w:rPr>
      </w:pPr>
    </w:p>
    <w:p w14:paraId="75D83EC5"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03ED0E18"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38427261"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682ACDE6"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4D29E884" w14:textId="77777777"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 xml:space="preserve">Orientador: Professor Pedro </w:t>
      </w:r>
      <w:proofErr w:type="spellStart"/>
      <w:r>
        <w:rPr>
          <w:rFonts w:ascii="Arial" w:hAnsi="Arial" w:cs="Arial"/>
          <w:sz w:val="24"/>
          <w:szCs w:val="24"/>
        </w:rPr>
        <w:t>Maló</w:t>
      </w:r>
      <w:proofErr w:type="spellEnd"/>
      <w:r>
        <w:rPr>
          <w:rFonts w:ascii="Arial" w:hAnsi="Arial" w:cs="Arial"/>
          <w:sz w:val="24"/>
          <w:szCs w:val="24"/>
        </w:rPr>
        <w:t>, FCT-UNL</w:t>
      </w:r>
    </w:p>
    <w:p w14:paraId="5BC9E25F" w14:textId="77777777"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Co-orientador</w:t>
      </w:r>
      <w:proofErr w:type="spellEnd"/>
      <w:r>
        <w:rPr>
          <w:rFonts w:ascii="Arial" w:hAnsi="Arial" w:cs="Arial"/>
          <w:sz w:val="24"/>
          <w:szCs w:val="24"/>
        </w:rPr>
        <w:t>: Professor Celson Lima, MIT</w:t>
      </w:r>
    </w:p>
    <w:p w14:paraId="6AFE4F38" w14:textId="77777777" w:rsidR="0081344E" w:rsidRPr="00F740DF" w:rsidRDefault="0081344E" w:rsidP="0081344E">
      <w:pPr>
        <w:widowControl w:val="0"/>
        <w:spacing w:line="240" w:lineRule="auto"/>
        <w:ind w:left="1560" w:right="810"/>
        <w:jc w:val="center"/>
        <w:rPr>
          <w:rFonts w:ascii="Arial" w:hAnsi="Arial" w:cs="Arial"/>
          <w:i/>
        </w:rPr>
      </w:pPr>
    </w:p>
    <w:p w14:paraId="39320916" w14:textId="77777777"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14:paraId="4F9360A4" w14:textId="77777777"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14:paraId="63EF50A3"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6EF56DFB"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58891E2F" w14:textId="77777777" w:rsidR="0081344E" w:rsidRDefault="0081344E" w:rsidP="0081344E">
      <w:pPr>
        <w:widowControl w:val="0"/>
        <w:spacing w:line="240" w:lineRule="auto"/>
        <w:ind w:left="1560" w:right="675"/>
        <w:jc w:val="center"/>
        <w:rPr>
          <w:rFonts w:ascii="Arial" w:hAnsi="Arial" w:cs="Arial"/>
        </w:rPr>
      </w:pPr>
    </w:p>
    <w:p w14:paraId="1F57CF69"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06BCBCED" w14:textId="77777777"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w:t>
      </w:r>
      <w:proofErr w:type="spellStart"/>
      <w:r w:rsidRPr="00F740DF">
        <w:rPr>
          <w:rFonts w:ascii="Arial" w:hAnsi="Arial" w:cs="Arial"/>
          <w:i/>
        </w:rPr>
        <w:t>Arial</w:t>
      </w:r>
      <w:proofErr w:type="spellEnd"/>
      <w:r w:rsidRPr="00F740DF">
        <w:rPr>
          <w:rFonts w:ascii="Arial" w:hAnsi="Arial" w:cs="Arial"/>
          <w:i/>
        </w:rPr>
        <w:t xml:space="preserve">, </w:t>
      </w:r>
      <w:r>
        <w:rPr>
          <w:rFonts w:ascii="Arial" w:hAnsi="Arial" w:cs="Arial"/>
          <w:i/>
        </w:rPr>
        <w:t>10</w:t>
      </w:r>
      <w:r w:rsidRPr="00F740DF">
        <w:rPr>
          <w:rFonts w:ascii="Arial" w:hAnsi="Arial" w:cs="Arial"/>
          <w:i/>
        </w:rPr>
        <w:t xml:space="preserve"> </w:t>
      </w:r>
      <w:proofErr w:type="spellStart"/>
      <w:r w:rsidRPr="00F740DF">
        <w:rPr>
          <w:rFonts w:ascii="Arial" w:hAnsi="Arial" w:cs="Arial"/>
          <w:i/>
        </w:rPr>
        <w:t>pt</w:t>
      </w:r>
      <w:proofErr w:type="spellEnd"/>
      <w:r w:rsidRPr="00F740DF">
        <w:rPr>
          <w:rFonts w:ascii="Arial" w:hAnsi="Arial" w:cs="Arial"/>
          <w:i/>
        </w:rPr>
        <w:t xml:space="preserve"> </w:t>
      </w:r>
      <w:r>
        <w:rPr>
          <w:rFonts w:ascii="Arial" w:hAnsi="Arial" w:cs="Arial"/>
          <w:i/>
        </w:rPr>
        <w:t>normal</w:t>
      </w:r>
      <w:r w:rsidRPr="00F740DF">
        <w:rPr>
          <w:rFonts w:ascii="Arial" w:hAnsi="Arial" w:cs="Arial"/>
          <w:bCs/>
          <w:i/>
        </w:rPr>
        <w:t>)</w:t>
      </w:r>
    </w:p>
    <w:p w14:paraId="11A8720B" w14:textId="77777777"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14:paraId="27AA5607" w14:textId="77777777" w:rsidTr="0081344E">
        <w:tc>
          <w:tcPr>
            <w:tcW w:w="2659" w:type="dxa"/>
            <w:vAlign w:val="center"/>
          </w:tcPr>
          <w:p w14:paraId="062BCE57" w14:textId="77777777"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14:paraId="599797E0"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14:paraId="4E96AD75" w14:textId="77777777" w:rsidTr="0081344E">
        <w:tc>
          <w:tcPr>
            <w:tcW w:w="2659" w:type="dxa"/>
            <w:vAlign w:val="center"/>
          </w:tcPr>
          <w:p w14:paraId="4CB3025D" w14:textId="77777777"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14:paraId="0A6E8FFE"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14:paraId="252DF436" w14:textId="77777777" w:rsidTr="0081344E">
        <w:tc>
          <w:tcPr>
            <w:tcW w:w="2659" w:type="dxa"/>
            <w:vAlign w:val="center"/>
          </w:tcPr>
          <w:p w14:paraId="05894576" w14:textId="77777777"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14:paraId="7E3A7F2E"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 Pedro </w:t>
            </w:r>
            <w:proofErr w:type="spellStart"/>
            <w:r>
              <w:rPr>
                <w:rFonts w:ascii="Arial" w:hAnsi="Arial" w:cs="Arial"/>
              </w:rPr>
              <w:t>Maló</w:t>
            </w:r>
            <w:proofErr w:type="spellEnd"/>
          </w:p>
        </w:tc>
      </w:tr>
      <w:tr w:rsidR="0081344E" w14:paraId="20B9CDFF" w14:textId="77777777" w:rsidTr="0081344E">
        <w:tc>
          <w:tcPr>
            <w:tcW w:w="2659" w:type="dxa"/>
            <w:vAlign w:val="center"/>
          </w:tcPr>
          <w:p w14:paraId="6EFE6FB1" w14:textId="77777777" w:rsidR="0081344E" w:rsidRDefault="0081344E" w:rsidP="0081344E">
            <w:pPr>
              <w:widowControl w:val="0"/>
              <w:tabs>
                <w:tab w:val="left" w:pos="-31680"/>
              </w:tabs>
              <w:ind w:right="175"/>
              <w:jc w:val="right"/>
              <w:rPr>
                <w:rFonts w:ascii="Arial" w:hAnsi="Arial" w:cs="Arial"/>
              </w:rPr>
            </w:pPr>
          </w:p>
        </w:tc>
        <w:tc>
          <w:tcPr>
            <w:tcW w:w="4501" w:type="dxa"/>
            <w:vAlign w:val="center"/>
          </w:tcPr>
          <w:p w14:paraId="320FBC5B" w14:textId="77777777"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14:paraId="5C9925E1" w14:textId="77777777" w:rsidTr="0081344E">
        <w:tc>
          <w:tcPr>
            <w:tcW w:w="2659" w:type="dxa"/>
            <w:vAlign w:val="center"/>
          </w:tcPr>
          <w:p w14:paraId="1320686F" w14:textId="77777777" w:rsidR="0081344E" w:rsidRDefault="0081344E" w:rsidP="0081344E">
            <w:pPr>
              <w:widowControl w:val="0"/>
              <w:tabs>
                <w:tab w:val="left" w:pos="-31680"/>
              </w:tabs>
              <w:ind w:right="175"/>
              <w:jc w:val="right"/>
              <w:rPr>
                <w:rFonts w:ascii="Arial" w:hAnsi="Arial" w:cs="Arial"/>
              </w:rPr>
            </w:pPr>
          </w:p>
        </w:tc>
        <w:tc>
          <w:tcPr>
            <w:tcW w:w="4501" w:type="dxa"/>
            <w:vAlign w:val="center"/>
          </w:tcPr>
          <w:p w14:paraId="5D533806" w14:textId="77777777"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14:paraId="7A4F118F" w14:textId="77777777" w:rsidR="0081344E" w:rsidRDefault="00C905ED" w:rsidP="0081344E">
      <w:pPr>
        <w:widowControl w:val="0"/>
        <w:spacing w:line="240" w:lineRule="auto"/>
        <w:ind w:left="1560" w:right="10"/>
        <w:jc w:val="center"/>
        <w:rPr>
          <w:rFonts w:ascii="Arial" w:hAnsi="Arial" w:cs="Arial"/>
        </w:rPr>
      </w:pPr>
      <w:r>
        <w:rPr>
          <w:rFonts w:ascii="Arial" w:hAnsi="Arial" w:cs="Arial"/>
          <w:b/>
          <w:bCs/>
          <w:noProof/>
          <w:sz w:val="32"/>
          <w:szCs w:val="32"/>
        </w:rPr>
        <w:pict w14:anchorId="3E900A6D">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Pr>
          <w:rFonts w:ascii="Arial" w:hAnsi="Arial" w:cs="Arial"/>
        </w:rPr>
        <w:t xml:space="preserve">                     </w:t>
      </w:r>
    </w:p>
    <w:p w14:paraId="46619F92" w14:textId="77777777"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w:t>
      </w:r>
      <w:proofErr w:type="spellStart"/>
      <w:r w:rsidRPr="00F740DF">
        <w:rPr>
          <w:rFonts w:ascii="Arial" w:hAnsi="Arial" w:cs="Arial"/>
          <w:i/>
        </w:rPr>
        <w:t>Arial</w:t>
      </w:r>
      <w:proofErr w:type="spellEnd"/>
      <w:r w:rsidRPr="00F740DF">
        <w:rPr>
          <w:rFonts w:ascii="Arial" w:hAnsi="Arial" w:cs="Arial"/>
          <w:i/>
        </w:rPr>
        <w:t xml:space="preserve">, </w:t>
      </w:r>
      <w:r>
        <w:rPr>
          <w:rFonts w:ascii="Arial" w:hAnsi="Arial" w:cs="Arial"/>
          <w:i/>
        </w:rPr>
        <w:t>10</w:t>
      </w:r>
      <w:r w:rsidRPr="00F740DF">
        <w:rPr>
          <w:rFonts w:ascii="Arial" w:hAnsi="Arial" w:cs="Arial"/>
          <w:i/>
        </w:rPr>
        <w:t xml:space="preserve"> </w:t>
      </w:r>
      <w:proofErr w:type="spellStart"/>
      <w:r w:rsidRPr="00F740DF">
        <w:rPr>
          <w:rFonts w:ascii="Arial" w:hAnsi="Arial" w:cs="Arial"/>
          <w:i/>
        </w:rPr>
        <w:t>pt</w:t>
      </w:r>
      <w:proofErr w:type="spellEnd"/>
      <w:r w:rsidRPr="00F740DF">
        <w:rPr>
          <w:rFonts w:ascii="Arial" w:hAnsi="Arial" w:cs="Arial"/>
          <w:i/>
        </w:rPr>
        <w:t xml:space="preserve"> </w:t>
      </w:r>
      <w:r>
        <w:rPr>
          <w:rFonts w:ascii="Arial" w:hAnsi="Arial" w:cs="Arial"/>
          <w:i/>
        </w:rPr>
        <w:t>normal</w:t>
      </w:r>
      <w:r w:rsidRPr="00F740DF">
        <w:rPr>
          <w:rFonts w:ascii="Arial" w:hAnsi="Arial" w:cs="Arial"/>
          <w:bCs/>
          <w:i/>
        </w:rPr>
        <w:t>)</w:t>
      </w:r>
    </w:p>
    <w:p w14:paraId="2A33915C" w14:textId="77777777" w:rsidR="0081344E" w:rsidRDefault="0081344E" w:rsidP="0081344E">
      <w:pPr>
        <w:widowControl w:val="0"/>
        <w:spacing w:line="240" w:lineRule="auto"/>
        <w:ind w:left="851" w:right="795"/>
        <w:jc w:val="center"/>
        <w:rPr>
          <w:rFonts w:ascii="Arial" w:hAnsi="Arial" w:cs="Arial"/>
        </w:rPr>
      </w:pPr>
      <w:r>
        <w:rPr>
          <w:rFonts w:ascii="Arial" w:hAnsi="Arial" w:cs="Arial"/>
        </w:rPr>
        <w:t> </w:t>
      </w:r>
      <w:r w:rsidR="00C905ED">
        <w:rPr>
          <w:rFonts w:ascii="Arial" w:hAnsi="Arial" w:cs="Arial"/>
          <w:noProof/>
        </w:rPr>
        <w:pict w14:anchorId="36ECD5A2">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14:paraId="175C50CA" w14:textId="77777777" w:rsidR="0081344E" w:rsidRDefault="0081344E" w:rsidP="0081344E">
      <w:pPr>
        <w:widowControl w:val="0"/>
        <w:spacing w:line="240" w:lineRule="auto"/>
        <w:ind w:left="851" w:right="795"/>
        <w:jc w:val="center"/>
        <w:rPr>
          <w:rFonts w:ascii="Arial" w:hAnsi="Arial" w:cs="Arial"/>
        </w:rPr>
      </w:pPr>
      <w:r>
        <w:rPr>
          <w:rFonts w:ascii="Arial" w:hAnsi="Arial" w:cs="Arial"/>
        </w:rPr>
        <w:t> </w:t>
      </w:r>
    </w:p>
    <w:p w14:paraId="4B940B1B" w14:textId="77777777" w:rsidR="0081344E" w:rsidRDefault="0081344E" w:rsidP="0081344E">
      <w:pPr>
        <w:widowControl w:val="0"/>
        <w:spacing w:line="240" w:lineRule="auto"/>
        <w:ind w:left="851" w:right="795"/>
        <w:jc w:val="center"/>
        <w:rPr>
          <w:rFonts w:ascii="Arial" w:hAnsi="Arial" w:cs="Arial"/>
        </w:rPr>
      </w:pPr>
      <w:r>
        <w:rPr>
          <w:noProof/>
          <w:sz w:val="24"/>
          <w:szCs w:val="24"/>
          <w:lang w:val="en-US"/>
        </w:rPr>
        <w:drawing>
          <wp:anchor distT="36576" distB="36576" distL="36576" distR="36576" simplePos="0" relativeHeight="251700224" behindDoc="0" locked="0" layoutInCell="1" allowOverlap="1" wp14:anchorId="36CC801E" wp14:editId="5E5BD7B0">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14:paraId="097AEDB8" w14:textId="77777777"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14:paraId="4BFE5654" w14:textId="77777777" w:rsidR="0081344E" w:rsidRDefault="0081344E" w:rsidP="0081344E">
      <w:pPr>
        <w:widowControl w:val="0"/>
        <w:spacing w:line="240" w:lineRule="auto"/>
        <w:ind w:left="851" w:right="795"/>
        <w:jc w:val="center"/>
        <w:rPr>
          <w:rFonts w:ascii="Arial" w:hAnsi="Arial" w:cs="Arial"/>
          <w:b/>
          <w:bCs/>
        </w:rPr>
      </w:pPr>
    </w:p>
    <w:p w14:paraId="7742ADFA" w14:textId="77777777" w:rsidR="0081344E" w:rsidRDefault="0081344E" w:rsidP="0081344E">
      <w:pPr>
        <w:widowControl w:val="0"/>
        <w:spacing w:line="240" w:lineRule="auto"/>
        <w:ind w:left="1560" w:right="810"/>
        <w:jc w:val="center"/>
        <w:rPr>
          <w:rFonts w:ascii="Arial" w:hAnsi="Arial" w:cs="Arial"/>
          <w:b/>
          <w:bCs/>
        </w:rPr>
      </w:pPr>
    </w:p>
    <w:p w14:paraId="54194B60" w14:textId="77777777" w:rsidR="0081344E" w:rsidRPr="00B603C2" w:rsidRDefault="0081344E" w:rsidP="0081344E">
      <w:pPr>
        <w:widowControl w:val="0"/>
        <w:spacing w:line="240" w:lineRule="auto"/>
        <w:ind w:left="1560" w:right="810"/>
        <w:jc w:val="center"/>
        <w:rPr>
          <w:rFonts w:ascii="Arial" w:hAnsi="Arial" w:cs="Arial"/>
          <w:b/>
          <w:bCs/>
        </w:rPr>
      </w:pPr>
      <w:r>
        <w:rPr>
          <w:rFonts w:ascii="Arial" w:hAnsi="Arial" w:cs="Arial"/>
          <w:b/>
          <w:bCs/>
        </w:rPr>
        <w:t>Setembro 2014</w:t>
      </w:r>
    </w:p>
    <w:p w14:paraId="696D8FF1" w14:textId="77777777" w:rsidR="0081344E" w:rsidRDefault="0081344E">
      <w:pPr>
        <w:rPr>
          <w:sz w:val="24"/>
        </w:rPr>
      </w:pPr>
    </w:p>
    <w:p w14:paraId="2B380A3C" w14:textId="77777777" w:rsidR="00940AAB" w:rsidRPr="00940AAB" w:rsidRDefault="00940AAB">
      <w:pPr>
        <w:rPr>
          <w:sz w:val="24"/>
        </w:rPr>
      </w:pPr>
    </w:p>
    <w:p w14:paraId="1FED790A" w14:textId="77777777" w:rsidR="0081344E" w:rsidRDefault="0081344E" w:rsidP="00940AAB">
      <w:pPr>
        <w:rPr>
          <w:rFonts w:eastAsia="Times New Roman" w:cs="Times New Roman"/>
          <w:color w:val="000000"/>
          <w:sz w:val="28"/>
          <w:szCs w:val="20"/>
          <w:lang w:eastAsia="pt-PT"/>
        </w:rPr>
        <w:sectPr w:rsidR="0081344E" w:rsidSect="00264CFE">
          <w:footerReference w:type="default" r:id="rId11"/>
          <w:pgSz w:w="11906" w:h="16838"/>
          <w:pgMar w:top="1417" w:right="1701" w:bottom="1417" w:left="1701" w:header="708" w:footer="708" w:gutter="0"/>
          <w:pgNumType w:fmt="upperRoman" w:start="1"/>
          <w:cols w:space="708"/>
          <w:titlePg/>
          <w:docGrid w:linePitch="360"/>
        </w:sectPr>
      </w:pPr>
    </w:p>
    <w:p w14:paraId="744934EB" w14:textId="77777777" w:rsidR="0081344E" w:rsidRDefault="0081344E" w:rsidP="0081344E">
      <w:pPr>
        <w:widowControl w:val="0"/>
        <w:spacing w:line="240" w:lineRule="auto"/>
        <w:ind w:left="330" w:right="810"/>
        <w:jc w:val="center"/>
        <w:rPr>
          <w:rFonts w:ascii="Arial" w:hAnsi="Arial" w:cs="Arial"/>
          <w:b/>
          <w:bCs/>
          <w:sz w:val="28"/>
          <w:szCs w:val="28"/>
        </w:rPr>
      </w:pPr>
      <w:r>
        <w:rPr>
          <w:noProof/>
          <w:sz w:val="24"/>
          <w:szCs w:val="24"/>
          <w:lang w:val="en-US"/>
        </w:rPr>
        <w:lastRenderedPageBreak/>
        <w:drawing>
          <wp:anchor distT="36576" distB="36576" distL="36576" distR="36576" simplePos="0" relativeHeight="251704320" behindDoc="0" locked="0" layoutInCell="1" allowOverlap="1" wp14:anchorId="046E5E26" wp14:editId="191E77CD">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C905ED">
        <w:rPr>
          <w:rFonts w:ascii="Arial" w:hAnsi="Arial" w:cs="Arial"/>
          <w:b/>
          <w:bCs/>
          <w:noProof/>
          <w:sz w:val="28"/>
          <w:szCs w:val="28"/>
        </w:rPr>
        <w:pict w14:anchorId="40E6BC74">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14:paraId="378015BB"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D07D06">
        <w:rPr>
          <w:rFonts w:ascii="Arial" w:hAnsi="Arial" w:cs="Arial"/>
          <w:b/>
          <w:bCs/>
          <w:color w:val="404040" w:themeColor="text1" w:themeTint="BF"/>
          <w:sz w:val="28"/>
          <w:szCs w:val="28"/>
          <w:lang w:val="en-GB"/>
        </w:rPr>
        <w:t xml:space="preserve">Luis Miguel </w:t>
      </w:r>
      <w:proofErr w:type="spellStart"/>
      <w:r w:rsidRPr="00D07D06">
        <w:rPr>
          <w:rFonts w:ascii="Arial" w:hAnsi="Arial" w:cs="Arial"/>
          <w:b/>
          <w:bCs/>
          <w:color w:val="404040" w:themeColor="text1" w:themeTint="BF"/>
          <w:sz w:val="28"/>
          <w:szCs w:val="28"/>
          <w:lang w:val="en-GB"/>
        </w:rPr>
        <w:t>Sintra</w:t>
      </w:r>
      <w:proofErr w:type="spellEnd"/>
      <w:r w:rsidRPr="00D07D06">
        <w:rPr>
          <w:rFonts w:ascii="Arial" w:hAnsi="Arial" w:cs="Arial"/>
          <w:b/>
          <w:bCs/>
          <w:color w:val="404040" w:themeColor="text1" w:themeTint="BF"/>
          <w:sz w:val="28"/>
          <w:szCs w:val="28"/>
          <w:lang w:val="en-GB"/>
        </w:rPr>
        <w:t xml:space="preserve"> Salvo </w:t>
      </w:r>
      <w:proofErr w:type="spellStart"/>
      <w:r w:rsidRPr="00D07D06">
        <w:rPr>
          <w:rFonts w:ascii="Arial" w:hAnsi="Arial" w:cs="Arial"/>
          <w:b/>
          <w:bCs/>
          <w:color w:val="404040" w:themeColor="text1" w:themeTint="BF"/>
          <w:sz w:val="28"/>
          <w:szCs w:val="28"/>
          <w:lang w:val="en-GB"/>
        </w:rPr>
        <w:t>Paiva</w:t>
      </w:r>
      <w:proofErr w:type="spellEnd"/>
    </w:p>
    <w:p w14:paraId="47CE723D" w14:textId="77777777"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14:paraId="560156B1" w14:textId="77777777"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r w:rsidRPr="00D07D06">
        <w:rPr>
          <w:rFonts w:ascii="Arial" w:hAnsi="Arial" w:cs="Arial"/>
          <w:i/>
          <w:color w:val="404040" w:themeColor="text1" w:themeTint="BF"/>
          <w:lang w:val="en-GB"/>
        </w:rPr>
        <w:t xml:space="preserve"> </w:t>
      </w:r>
    </w:p>
    <w:p w14:paraId="0C67978D" w14:textId="77777777"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14:paraId="7D2DA821" w14:textId="77777777"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14:paraId="5B97E4C2"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6D2FE088"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60C5BD7C"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1D033676"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1F4CFC60"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677AA87E"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679EDDC3"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14:paraId="54AE6292"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D07D06">
        <w:rPr>
          <w:rFonts w:ascii="Arial" w:hAnsi="Arial" w:cs="Arial"/>
          <w:b/>
          <w:color w:val="404040" w:themeColor="text1" w:themeTint="BF"/>
          <w:sz w:val="32"/>
          <w:szCs w:val="32"/>
          <w:lang w:val="en-GB"/>
        </w:rPr>
        <w:t>Semantic relations extraction in unstructured information for domain ontologies enrichment</w:t>
      </w:r>
    </w:p>
    <w:p w14:paraId="410867FC" w14:textId="77777777" w:rsidR="0081344E" w:rsidRPr="00C022B7" w:rsidRDefault="0081344E" w:rsidP="0081344E">
      <w:pPr>
        <w:widowControl w:val="0"/>
        <w:spacing w:line="240" w:lineRule="auto"/>
        <w:ind w:left="1560" w:right="810"/>
        <w:jc w:val="center"/>
        <w:rPr>
          <w:rFonts w:ascii="Arial" w:hAnsi="Arial" w:cs="Arial"/>
          <w:i/>
          <w:lang w:val="en-GB"/>
        </w:rPr>
      </w:pPr>
    </w:p>
    <w:p w14:paraId="7A8A0C6E" w14:textId="77777777"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14:paraId="1D0BC8A8" w14:textId="77777777"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14:paraId="681D8FB3"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14:paraId="511EA87B"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14:paraId="20326A73" w14:textId="77777777" w:rsidR="0081344E" w:rsidRPr="00F740DF" w:rsidRDefault="0081344E" w:rsidP="0081344E">
      <w:pPr>
        <w:widowControl w:val="0"/>
        <w:spacing w:line="240" w:lineRule="auto"/>
        <w:ind w:left="1560" w:right="810"/>
        <w:jc w:val="center"/>
        <w:rPr>
          <w:rFonts w:ascii="Arial" w:hAnsi="Arial" w:cs="Arial"/>
          <w:i/>
        </w:rPr>
      </w:pPr>
    </w:p>
    <w:p w14:paraId="492A899B" w14:textId="77777777" w:rsidR="0081344E" w:rsidRPr="00F740DF" w:rsidRDefault="0081344E" w:rsidP="0081344E">
      <w:pPr>
        <w:widowControl w:val="0"/>
        <w:spacing w:line="240" w:lineRule="auto"/>
        <w:ind w:left="1560" w:right="810"/>
        <w:jc w:val="center"/>
        <w:rPr>
          <w:rFonts w:ascii="Arial" w:hAnsi="Arial" w:cs="Arial"/>
        </w:rPr>
      </w:pPr>
    </w:p>
    <w:p w14:paraId="7FEDD240"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61A7E45F"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00F10BEC"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3A63166E" w14:textId="77777777" w:rsidR="0081344E" w:rsidRDefault="0081344E" w:rsidP="0081344E">
      <w:pPr>
        <w:widowControl w:val="0"/>
        <w:spacing w:line="240" w:lineRule="auto"/>
        <w:ind w:left="1560" w:right="810"/>
        <w:jc w:val="center"/>
        <w:rPr>
          <w:rFonts w:ascii="Arial" w:hAnsi="Arial" w:cs="Arial"/>
        </w:rPr>
      </w:pPr>
      <w:r>
        <w:rPr>
          <w:rFonts w:ascii="Arial" w:hAnsi="Arial" w:cs="Arial"/>
        </w:rPr>
        <w:t> </w:t>
      </w:r>
    </w:p>
    <w:p w14:paraId="06604E8F" w14:textId="77777777"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 xml:space="preserve">Orientador: Professor Pedro </w:t>
      </w:r>
      <w:proofErr w:type="spellStart"/>
      <w:r>
        <w:rPr>
          <w:rFonts w:ascii="Arial" w:hAnsi="Arial" w:cs="Arial"/>
          <w:sz w:val="24"/>
          <w:szCs w:val="24"/>
        </w:rPr>
        <w:t>Maló</w:t>
      </w:r>
      <w:proofErr w:type="spellEnd"/>
      <w:r>
        <w:rPr>
          <w:rFonts w:ascii="Arial" w:hAnsi="Arial" w:cs="Arial"/>
          <w:sz w:val="24"/>
          <w:szCs w:val="24"/>
        </w:rPr>
        <w:t>, FCT-UNL</w:t>
      </w:r>
    </w:p>
    <w:p w14:paraId="37B285AA" w14:textId="77777777"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Co-orientador</w:t>
      </w:r>
      <w:proofErr w:type="spellEnd"/>
      <w:r>
        <w:rPr>
          <w:rFonts w:ascii="Arial" w:hAnsi="Arial" w:cs="Arial"/>
          <w:sz w:val="24"/>
          <w:szCs w:val="24"/>
        </w:rPr>
        <w:t>: Professor Celson Lima, MIT</w:t>
      </w:r>
    </w:p>
    <w:p w14:paraId="56BE89B2" w14:textId="77777777" w:rsidR="0081344E" w:rsidRPr="00F740DF" w:rsidRDefault="0081344E" w:rsidP="0081344E">
      <w:pPr>
        <w:widowControl w:val="0"/>
        <w:spacing w:line="240" w:lineRule="auto"/>
        <w:ind w:left="1560" w:right="810"/>
        <w:jc w:val="center"/>
        <w:rPr>
          <w:rFonts w:ascii="Arial" w:hAnsi="Arial" w:cs="Arial"/>
          <w:i/>
        </w:rPr>
      </w:pPr>
    </w:p>
    <w:p w14:paraId="66B561AE" w14:textId="77777777"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14:paraId="57713F41" w14:textId="77777777"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14:paraId="2E9481CC"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12443924"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5E50DF3C" w14:textId="77777777" w:rsidR="0081344E" w:rsidRDefault="0081344E" w:rsidP="0081344E">
      <w:pPr>
        <w:widowControl w:val="0"/>
        <w:spacing w:line="240" w:lineRule="auto"/>
        <w:ind w:left="1560" w:right="675"/>
        <w:jc w:val="center"/>
        <w:rPr>
          <w:rFonts w:ascii="Arial" w:hAnsi="Arial" w:cs="Arial"/>
        </w:rPr>
      </w:pPr>
    </w:p>
    <w:p w14:paraId="5F90F3BC" w14:textId="77777777" w:rsidR="0081344E" w:rsidRDefault="0081344E" w:rsidP="0081344E">
      <w:pPr>
        <w:widowControl w:val="0"/>
        <w:spacing w:line="240" w:lineRule="auto"/>
        <w:ind w:left="1560" w:right="675"/>
        <w:jc w:val="center"/>
        <w:rPr>
          <w:rFonts w:ascii="Arial" w:hAnsi="Arial" w:cs="Arial"/>
        </w:rPr>
      </w:pPr>
      <w:r>
        <w:rPr>
          <w:rFonts w:ascii="Arial" w:hAnsi="Arial" w:cs="Arial"/>
        </w:rPr>
        <w:t>   </w:t>
      </w:r>
    </w:p>
    <w:p w14:paraId="56E36590" w14:textId="77777777"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w:t>
      </w:r>
      <w:proofErr w:type="spellStart"/>
      <w:r w:rsidRPr="00F740DF">
        <w:rPr>
          <w:rFonts w:ascii="Arial" w:hAnsi="Arial" w:cs="Arial"/>
          <w:i/>
        </w:rPr>
        <w:t>Arial</w:t>
      </w:r>
      <w:proofErr w:type="spellEnd"/>
      <w:r w:rsidRPr="00F740DF">
        <w:rPr>
          <w:rFonts w:ascii="Arial" w:hAnsi="Arial" w:cs="Arial"/>
          <w:i/>
        </w:rPr>
        <w:t xml:space="preserve">, </w:t>
      </w:r>
      <w:r>
        <w:rPr>
          <w:rFonts w:ascii="Arial" w:hAnsi="Arial" w:cs="Arial"/>
          <w:i/>
        </w:rPr>
        <w:t>10</w:t>
      </w:r>
      <w:r w:rsidRPr="00F740DF">
        <w:rPr>
          <w:rFonts w:ascii="Arial" w:hAnsi="Arial" w:cs="Arial"/>
          <w:i/>
        </w:rPr>
        <w:t xml:space="preserve"> </w:t>
      </w:r>
      <w:proofErr w:type="spellStart"/>
      <w:r w:rsidRPr="00F740DF">
        <w:rPr>
          <w:rFonts w:ascii="Arial" w:hAnsi="Arial" w:cs="Arial"/>
          <w:i/>
        </w:rPr>
        <w:t>pt</w:t>
      </w:r>
      <w:proofErr w:type="spellEnd"/>
      <w:r w:rsidRPr="00F740DF">
        <w:rPr>
          <w:rFonts w:ascii="Arial" w:hAnsi="Arial" w:cs="Arial"/>
          <w:i/>
        </w:rPr>
        <w:t xml:space="preserve"> </w:t>
      </w:r>
      <w:r>
        <w:rPr>
          <w:rFonts w:ascii="Arial" w:hAnsi="Arial" w:cs="Arial"/>
          <w:i/>
        </w:rPr>
        <w:t>normal</w:t>
      </w:r>
      <w:r w:rsidRPr="00F740DF">
        <w:rPr>
          <w:rFonts w:ascii="Arial" w:hAnsi="Arial" w:cs="Arial"/>
          <w:bCs/>
          <w:i/>
        </w:rPr>
        <w:t>)</w:t>
      </w:r>
    </w:p>
    <w:p w14:paraId="6CBC1F39" w14:textId="77777777"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14:paraId="72A47F6F" w14:textId="77777777" w:rsidTr="0081344E">
        <w:tc>
          <w:tcPr>
            <w:tcW w:w="2659" w:type="dxa"/>
            <w:vAlign w:val="center"/>
          </w:tcPr>
          <w:p w14:paraId="0806CCB7" w14:textId="77777777"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14:paraId="07E83777"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14:paraId="687D3A72" w14:textId="77777777" w:rsidTr="0081344E">
        <w:tc>
          <w:tcPr>
            <w:tcW w:w="2659" w:type="dxa"/>
            <w:vAlign w:val="center"/>
          </w:tcPr>
          <w:p w14:paraId="2BB9AFCD" w14:textId="77777777"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14:paraId="0D9A034C"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14:paraId="50F2037C" w14:textId="77777777" w:rsidTr="0081344E">
        <w:tc>
          <w:tcPr>
            <w:tcW w:w="2659" w:type="dxa"/>
            <w:vAlign w:val="center"/>
          </w:tcPr>
          <w:p w14:paraId="27381E54" w14:textId="77777777"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14:paraId="2EF03A1C" w14:textId="77777777" w:rsidR="0081344E" w:rsidRDefault="0081344E" w:rsidP="0081344E">
            <w:pPr>
              <w:widowControl w:val="0"/>
              <w:tabs>
                <w:tab w:val="left" w:pos="-31680"/>
              </w:tabs>
              <w:ind w:right="675"/>
              <w:rPr>
                <w:rFonts w:ascii="Arial" w:hAnsi="Arial" w:cs="Arial"/>
              </w:rPr>
            </w:pPr>
            <w:r>
              <w:rPr>
                <w:rFonts w:ascii="Arial" w:hAnsi="Arial" w:cs="Arial"/>
              </w:rPr>
              <w:t xml:space="preserve">Prof. Doutor Pedro </w:t>
            </w:r>
            <w:proofErr w:type="spellStart"/>
            <w:r>
              <w:rPr>
                <w:rFonts w:ascii="Arial" w:hAnsi="Arial" w:cs="Arial"/>
              </w:rPr>
              <w:t>Maló</w:t>
            </w:r>
            <w:proofErr w:type="spellEnd"/>
          </w:p>
        </w:tc>
      </w:tr>
      <w:tr w:rsidR="0081344E" w14:paraId="634C41F4" w14:textId="77777777" w:rsidTr="0081344E">
        <w:tc>
          <w:tcPr>
            <w:tcW w:w="2659" w:type="dxa"/>
            <w:vAlign w:val="center"/>
          </w:tcPr>
          <w:p w14:paraId="6F7C988A" w14:textId="77777777" w:rsidR="0081344E" w:rsidRDefault="0081344E" w:rsidP="0081344E">
            <w:pPr>
              <w:widowControl w:val="0"/>
              <w:tabs>
                <w:tab w:val="left" w:pos="-31680"/>
              </w:tabs>
              <w:ind w:right="175"/>
              <w:jc w:val="right"/>
              <w:rPr>
                <w:rFonts w:ascii="Arial" w:hAnsi="Arial" w:cs="Arial"/>
              </w:rPr>
            </w:pPr>
          </w:p>
        </w:tc>
        <w:tc>
          <w:tcPr>
            <w:tcW w:w="4501" w:type="dxa"/>
            <w:vAlign w:val="center"/>
          </w:tcPr>
          <w:p w14:paraId="19F4E6F0" w14:textId="77777777"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14:paraId="18040024" w14:textId="77777777" w:rsidTr="0081344E">
        <w:tc>
          <w:tcPr>
            <w:tcW w:w="2659" w:type="dxa"/>
            <w:vAlign w:val="center"/>
          </w:tcPr>
          <w:p w14:paraId="7F8B1364" w14:textId="77777777" w:rsidR="0081344E" w:rsidRDefault="0081344E" w:rsidP="0081344E">
            <w:pPr>
              <w:widowControl w:val="0"/>
              <w:tabs>
                <w:tab w:val="left" w:pos="-31680"/>
              </w:tabs>
              <w:ind w:right="175"/>
              <w:jc w:val="right"/>
              <w:rPr>
                <w:rFonts w:ascii="Arial" w:hAnsi="Arial" w:cs="Arial"/>
              </w:rPr>
            </w:pPr>
          </w:p>
        </w:tc>
        <w:tc>
          <w:tcPr>
            <w:tcW w:w="4501" w:type="dxa"/>
            <w:vAlign w:val="center"/>
          </w:tcPr>
          <w:p w14:paraId="1573D6CC" w14:textId="77777777"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14:paraId="6C86291C" w14:textId="77777777" w:rsidR="0081344E" w:rsidRDefault="00C905ED" w:rsidP="0081344E">
      <w:pPr>
        <w:widowControl w:val="0"/>
        <w:spacing w:line="240" w:lineRule="auto"/>
        <w:ind w:left="1560" w:right="10"/>
        <w:jc w:val="center"/>
        <w:rPr>
          <w:rFonts w:ascii="Arial" w:hAnsi="Arial" w:cs="Arial"/>
        </w:rPr>
      </w:pPr>
      <w:r>
        <w:rPr>
          <w:rFonts w:ascii="Arial" w:hAnsi="Arial" w:cs="Arial"/>
          <w:b/>
          <w:bCs/>
          <w:noProof/>
          <w:sz w:val="32"/>
          <w:szCs w:val="32"/>
        </w:rPr>
        <w:pict w14:anchorId="6ED884D5">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Pr>
          <w:rFonts w:ascii="Arial" w:hAnsi="Arial" w:cs="Arial"/>
        </w:rPr>
        <w:t xml:space="preserve">                     </w:t>
      </w:r>
    </w:p>
    <w:p w14:paraId="71E414AD" w14:textId="77777777"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w:t>
      </w:r>
      <w:proofErr w:type="spellStart"/>
      <w:r w:rsidRPr="00F740DF">
        <w:rPr>
          <w:rFonts w:ascii="Arial" w:hAnsi="Arial" w:cs="Arial"/>
          <w:i/>
        </w:rPr>
        <w:t>Arial</w:t>
      </w:r>
      <w:proofErr w:type="spellEnd"/>
      <w:r w:rsidRPr="00F740DF">
        <w:rPr>
          <w:rFonts w:ascii="Arial" w:hAnsi="Arial" w:cs="Arial"/>
          <w:i/>
        </w:rPr>
        <w:t xml:space="preserve">, </w:t>
      </w:r>
      <w:r>
        <w:rPr>
          <w:rFonts w:ascii="Arial" w:hAnsi="Arial" w:cs="Arial"/>
          <w:i/>
        </w:rPr>
        <w:t>10</w:t>
      </w:r>
      <w:r w:rsidRPr="00F740DF">
        <w:rPr>
          <w:rFonts w:ascii="Arial" w:hAnsi="Arial" w:cs="Arial"/>
          <w:i/>
        </w:rPr>
        <w:t xml:space="preserve"> </w:t>
      </w:r>
      <w:proofErr w:type="spellStart"/>
      <w:r w:rsidRPr="00F740DF">
        <w:rPr>
          <w:rFonts w:ascii="Arial" w:hAnsi="Arial" w:cs="Arial"/>
          <w:i/>
        </w:rPr>
        <w:t>pt</w:t>
      </w:r>
      <w:proofErr w:type="spellEnd"/>
      <w:r w:rsidRPr="00F740DF">
        <w:rPr>
          <w:rFonts w:ascii="Arial" w:hAnsi="Arial" w:cs="Arial"/>
          <w:i/>
        </w:rPr>
        <w:t xml:space="preserve"> </w:t>
      </w:r>
      <w:r>
        <w:rPr>
          <w:rFonts w:ascii="Arial" w:hAnsi="Arial" w:cs="Arial"/>
          <w:i/>
        </w:rPr>
        <w:t>normal</w:t>
      </w:r>
      <w:r w:rsidRPr="00F740DF">
        <w:rPr>
          <w:rFonts w:ascii="Arial" w:hAnsi="Arial" w:cs="Arial"/>
          <w:bCs/>
          <w:i/>
        </w:rPr>
        <w:t>)</w:t>
      </w:r>
    </w:p>
    <w:p w14:paraId="55FA1447" w14:textId="77777777" w:rsidR="0081344E" w:rsidRDefault="0081344E" w:rsidP="0081344E">
      <w:pPr>
        <w:widowControl w:val="0"/>
        <w:spacing w:line="240" w:lineRule="auto"/>
        <w:ind w:left="851" w:right="795"/>
        <w:jc w:val="center"/>
        <w:rPr>
          <w:rFonts w:ascii="Arial" w:hAnsi="Arial" w:cs="Arial"/>
        </w:rPr>
      </w:pPr>
      <w:r>
        <w:rPr>
          <w:rFonts w:ascii="Arial" w:hAnsi="Arial" w:cs="Arial"/>
        </w:rPr>
        <w:t> </w:t>
      </w:r>
      <w:r w:rsidR="00C905ED">
        <w:rPr>
          <w:rFonts w:ascii="Arial" w:hAnsi="Arial" w:cs="Arial"/>
          <w:noProof/>
        </w:rPr>
        <w:pict w14:anchorId="036CBF4B">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14:paraId="75E8C321" w14:textId="77777777" w:rsidR="0081344E" w:rsidRDefault="0081344E" w:rsidP="0081344E">
      <w:pPr>
        <w:widowControl w:val="0"/>
        <w:spacing w:line="240" w:lineRule="auto"/>
        <w:ind w:left="851" w:right="795"/>
        <w:jc w:val="center"/>
        <w:rPr>
          <w:rFonts w:ascii="Arial" w:hAnsi="Arial" w:cs="Arial"/>
        </w:rPr>
      </w:pPr>
      <w:r>
        <w:rPr>
          <w:rFonts w:ascii="Arial" w:hAnsi="Arial" w:cs="Arial"/>
        </w:rPr>
        <w:t> </w:t>
      </w:r>
    </w:p>
    <w:p w14:paraId="7D92B2EF" w14:textId="77777777" w:rsidR="0081344E" w:rsidRDefault="0081344E" w:rsidP="0081344E">
      <w:pPr>
        <w:widowControl w:val="0"/>
        <w:spacing w:line="240" w:lineRule="auto"/>
        <w:ind w:left="851" w:right="795"/>
        <w:jc w:val="center"/>
        <w:rPr>
          <w:rFonts w:ascii="Arial" w:hAnsi="Arial" w:cs="Arial"/>
        </w:rPr>
      </w:pPr>
      <w:r>
        <w:rPr>
          <w:noProof/>
          <w:sz w:val="24"/>
          <w:szCs w:val="24"/>
          <w:lang w:val="en-US"/>
        </w:rPr>
        <w:drawing>
          <wp:anchor distT="36576" distB="36576" distL="36576" distR="36576" simplePos="0" relativeHeight="251706368" behindDoc="0" locked="0" layoutInCell="1" allowOverlap="1" wp14:anchorId="7DF34089" wp14:editId="77FFD2FC">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14:paraId="7FE77507" w14:textId="77777777"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14:paraId="6D8197A2" w14:textId="77777777" w:rsidR="0081344E" w:rsidRDefault="0081344E" w:rsidP="0081344E">
      <w:pPr>
        <w:widowControl w:val="0"/>
        <w:spacing w:line="240" w:lineRule="auto"/>
        <w:ind w:left="851" w:right="795"/>
        <w:jc w:val="center"/>
        <w:rPr>
          <w:rFonts w:ascii="Arial" w:hAnsi="Arial" w:cs="Arial"/>
          <w:b/>
          <w:bCs/>
        </w:rPr>
      </w:pPr>
    </w:p>
    <w:p w14:paraId="1FA31911" w14:textId="77777777" w:rsidR="0081344E" w:rsidRDefault="0081344E" w:rsidP="0081344E">
      <w:pPr>
        <w:widowControl w:val="0"/>
        <w:spacing w:line="240" w:lineRule="auto"/>
        <w:ind w:left="1560" w:right="810"/>
        <w:jc w:val="center"/>
        <w:rPr>
          <w:rFonts w:ascii="Arial" w:hAnsi="Arial" w:cs="Arial"/>
          <w:b/>
          <w:bCs/>
        </w:rPr>
      </w:pPr>
    </w:p>
    <w:p w14:paraId="4F05545A" w14:textId="77777777" w:rsidR="0081344E" w:rsidRPr="00D07D06" w:rsidRDefault="0081344E" w:rsidP="0081344E">
      <w:pPr>
        <w:widowControl w:val="0"/>
        <w:spacing w:line="240" w:lineRule="auto"/>
        <w:ind w:left="1560" w:right="810"/>
        <w:jc w:val="center"/>
        <w:rPr>
          <w:rFonts w:ascii="Arial" w:hAnsi="Arial" w:cs="Arial"/>
          <w:b/>
          <w:bCs/>
          <w:color w:val="404040" w:themeColor="text1" w:themeTint="BF"/>
        </w:rPr>
      </w:pPr>
      <w:r w:rsidRPr="00D07D06">
        <w:rPr>
          <w:rFonts w:ascii="Arial" w:hAnsi="Arial" w:cs="Arial"/>
          <w:b/>
          <w:bCs/>
          <w:color w:val="404040" w:themeColor="text1" w:themeTint="BF"/>
        </w:rPr>
        <w:t>Setembro 2014</w:t>
      </w:r>
    </w:p>
    <w:p w14:paraId="1A81DCDC" w14:textId="77777777" w:rsidR="00D07D06" w:rsidRDefault="00A15DB8">
      <w:pPr>
        <w:rPr>
          <w:lang w:val="en-GB"/>
        </w:rPr>
      </w:pPr>
      <w:r>
        <w:rPr>
          <w:lang w:val="en-GB"/>
        </w:rPr>
        <w:br w:type="page"/>
      </w:r>
      <w:r w:rsidR="00D07D06">
        <w:rPr>
          <w:lang w:val="en-GB"/>
        </w:rPr>
        <w:lastRenderedPageBreak/>
        <w:br w:type="page"/>
      </w:r>
    </w:p>
    <w:p w14:paraId="0302A770" w14:textId="77777777" w:rsidR="00D07D06" w:rsidRDefault="00D07D06">
      <w:pPr>
        <w:rPr>
          <w:b/>
          <w:lang w:val="en-GB"/>
        </w:rPr>
      </w:pPr>
      <w:r w:rsidRPr="00D07D06">
        <w:rPr>
          <w:b/>
          <w:sz w:val="28"/>
          <w:szCs w:val="28"/>
          <w:lang w:val="en-GB"/>
        </w:rPr>
        <w:lastRenderedPageBreak/>
        <w:t>COPYRIGHT</w:t>
      </w:r>
    </w:p>
    <w:p w14:paraId="17DE1A0E" w14:textId="77777777" w:rsidR="00D07D06" w:rsidRDefault="00D07D06">
      <w:pPr>
        <w:rPr>
          <w:b/>
          <w:lang w:val="en-GB"/>
        </w:rPr>
      </w:pPr>
    </w:p>
    <w:p w14:paraId="3E9A3E90" w14:textId="77777777" w:rsidR="00D07D06" w:rsidRDefault="00D07D06" w:rsidP="00D07D06">
      <w:pPr>
        <w:jc w:val="center"/>
        <w:rPr>
          <w:rFonts w:eastAsia="Times New Roman" w:cs="Times New Roman"/>
          <w:color w:val="000000"/>
          <w:sz w:val="24"/>
          <w:szCs w:val="24"/>
          <w:lang w:val="en-GB" w:eastAsia="pt-PT"/>
        </w:rPr>
      </w:pPr>
      <w:r w:rsidRPr="00D07D06">
        <w:rPr>
          <w:rFonts w:eastAsia="Times New Roman" w:cs="Times New Roman"/>
          <w:b/>
          <w:color w:val="000000"/>
          <w:sz w:val="24"/>
          <w:szCs w:val="24"/>
          <w:lang w:val="en-GB" w:eastAsia="pt-PT"/>
        </w:rPr>
        <w:t>Semantic relations extraction in unstructured information for domain ontologies enrichment</w:t>
      </w:r>
    </w:p>
    <w:p w14:paraId="3E5F02FD" w14:textId="77777777" w:rsidR="00D07D06" w:rsidRDefault="00D07D06" w:rsidP="00D07D06">
      <w:pPr>
        <w:jc w:val="center"/>
        <w:rPr>
          <w:rFonts w:eastAsia="Times New Roman" w:cs="Times New Roman"/>
          <w:color w:val="000000"/>
          <w:sz w:val="24"/>
          <w:szCs w:val="24"/>
          <w:lang w:val="en-GB" w:eastAsia="pt-PT"/>
        </w:rPr>
      </w:pPr>
    </w:p>
    <w:p w14:paraId="5E02743B" w14:textId="77777777" w:rsidR="00DA7FFB" w:rsidRDefault="009407FD" w:rsidP="00DA7FFB">
      <w:r w:rsidRPr="002309FF">
        <w:t xml:space="preserve">COPYRIGHT © </w:t>
      </w:r>
      <w:proofErr w:type="spellStart"/>
      <w:r w:rsidRPr="00D07D06">
        <w:rPr>
          <w:rFonts w:eastAsia="Times New Roman" w:cs="Times New Roman"/>
          <w:color w:val="000000"/>
          <w:sz w:val="24"/>
          <w:szCs w:val="24"/>
          <w:lang w:eastAsia="pt-PT"/>
        </w:rPr>
        <w:t>L</w:t>
      </w:r>
      <w:r w:rsidRPr="00D07D06">
        <w:rPr>
          <w:rFonts w:eastAsia="Times New Roman" w:cs="Times New Roman"/>
          <w:color w:val="000000"/>
          <w:szCs w:val="24"/>
          <w:lang w:eastAsia="pt-PT"/>
        </w:rPr>
        <w:t>uis</w:t>
      </w:r>
      <w:proofErr w:type="spellEnd"/>
      <w:r w:rsidRPr="00D07D06">
        <w:rPr>
          <w:rFonts w:eastAsia="Times New Roman" w:cs="Times New Roman"/>
          <w:color w:val="000000"/>
          <w:sz w:val="24"/>
          <w:szCs w:val="24"/>
          <w:lang w:eastAsia="pt-PT"/>
        </w:rPr>
        <w:t xml:space="preserve"> M</w:t>
      </w:r>
      <w:r w:rsidRPr="00D07D06">
        <w:rPr>
          <w:rFonts w:eastAsia="Times New Roman" w:cs="Times New Roman"/>
          <w:color w:val="000000"/>
          <w:szCs w:val="24"/>
          <w:lang w:eastAsia="pt-PT"/>
        </w:rPr>
        <w:t>iguel</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intra</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alvo</w:t>
      </w:r>
      <w:r>
        <w:rPr>
          <w:rFonts w:eastAsia="Times New Roman" w:cs="Times New Roman"/>
          <w:color w:val="000000"/>
          <w:sz w:val="24"/>
          <w:szCs w:val="24"/>
          <w:lang w:eastAsia="pt-PT"/>
        </w:rPr>
        <w:t xml:space="preserve"> P</w:t>
      </w:r>
      <w:r w:rsidRPr="00D07D06">
        <w:rPr>
          <w:rFonts w:eastAsia="Times New Roman" w:cs="Times New Roman"/>
          <w:color w:val="000000"/>
          <w:szCs w:val="24"/>
          <w:lang w:eastAsia="pt-PT"/>
        </w:rPr>
        <w:t>aiva</w:t>
      </w:r>
      <w:r w:rsidR="00DA7FFB" w:rsidRPr="002309FF">
        <w:t xml:space="preserve">, </w:t>
      </w:r>
      <w:r w:rsidRPr="002309FF">
        <w:t xml:space="preserve">Faculdade </w:t>
      </w:r>
      <w:r>
        <w:t>d</w:t>
      </w:r>
      <w:r w:rsidRPr="002309FF">
        <w:t xml:space="preserve">e Ciências </w:t>
      </w:r>
      <w:r>
        <w:t>e</w:t>
      </w:r>
      <w:r w:rsidRPr="002309FF">
        <w:t xml:space="preserve"> Tecnologia, Universidade Nova De Lisboa</w:t>
      </w:r>
      <w:r>
        <w:t>.</w:t>
      </w:r>
    </w:p>
    <w:p w14:paraId="1F31F0D9" w14:textId="77777777" w:rsidR="009407FD" w:rsidRPr="002309FF" w:rsidRDefault="009407FD" w:rsidP="00DA7FFB"/>
    <w:p w14:paraId="59F18082" w14:textId="77777777" w:rsidR="00DA7FFB" w:rsidRDefault="009407FD" w:rsidP="00DA7FFB">
      <w:r w:rsidRPr="002309FF">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14:paraId="20DBE69A" w14:textId="77777777" w:rsidR="00DA7FFB" w:rsidRPr="00DA7FFB" w:rsidRDefault="00DA7FFB" w:rsidP="00D07D06">
      <w:pPr>
        <w:jc w:val="center"/>
        <w:rPr>
          <w:rFonts w:eastAsia="Times New Roman" w:cs="Times New Roman"/>
          <w:color w:val="000000"/>
          <w:sz w:val="24"/>
          <w:szCs w:val="24"/>
          <w:lang w:eastAsia="pt-PT"/>
        </w:rPr>
      </w:pPr>
    </w:p>
    <w:p w14:paraId="2F2A6096" w14:textId="77777777" w:rsidR="00D07D06" w:rsidRPr="00DA7FFB" w:rsidRDefault="00D07D06">
      <w:r w:rsidRPr="00DA7FFB">
        <w:br w:type="page"/>
      </w:r>
    </w:p>
    <w:p w14:paraId="07C82EA4" w14:textId="77777777" w:rsidR="00F9744A" w:rsidRDefault="00447577" w:rsidP="00F9744A">
      <w:pPr>
        <w:pStyle w:val="Heading1"/>
        <w:numPr>
          <w:ilvl w:val="0"/>
          <w:numId w:val="0"/>
        </w:numPr>
        <w:rPr>
          <w:rFonts w:eastAsia="Times New Roman"/>
          <w:lang w:val="en-GB" w:eastAsia="pt-PT"/>
        </w:rPr>
      </w:pPr>
      <w:r w:rsidRPr="00DA7FFB">
        <w:rPr>
          <w:rFonts w:eastAsia="Times New Roman"/>
          <w:lang w:eastAsia="pt-PT"/>
        </w:rPr>
        <w:lastRenderedPageBreak/>
        <w:br w:type="page"/>
      </w:r>
      <w:bookmarkStart w:id="3" w:name="_Toc397995064"/>
      <w:r w:rsidR="00F9744A" w:rsidRPr="00F9744A">
        <w:rPr>
          <w:rFonts w:eastAsia="Times New Roman"/>
          <w:lang w:val="en-GB" w:eastAsia="pt-PT"/>
        </w:rPr>
        <w:lastRenderedPageBreak/>
        <w:t>A</w:t>
      </w:r>
      <w:r w:rsidR="00F9744A">
        <w:rPr>
          <w:rFonts w:eastAsia="Times New Roman"/>
          <w:lang w:val="en-GB" w:eastAsia="pt-PT"/>
        </w:rPr>
        <w:t>cknowledgements</w:t>
      </w:r>
      <w:bookmarkEnd w:id="3"/>
    </w:p>
    <w:p w14:paraId="25B1FC62" w14:textId="77777777" w:rsidR="00DA7FFB" w:rsidRDefault="00DA7FFB">
      <w:pPr>
        <w:rPr>
          <w:rFonts w:eastAsia="Times New Roman"/>
          <w:lang w:val="en-GB" w:eastAsia="pt-PT"/>
        </w:rPr>
      </w:pPr>
      <w:r>
        <w:rPr>
          <w:rFonts w:eastAsia="Times New Roman"/>
          <w:lang w:val="en-GB" w:eastAsia="pt-PT"/>
        </w:rPr>
        <w:t xml:space="preserve">As this was a long path to walk, I hope I can give the deserved merit to all that help me in some way to achieve this </w:t>
      </w:r>
      <w:r w:rsidR="009407FD">
        <w:rPr>
          <w:rFonts w:eastAsia="Times New Roman"/>
          <w:lang w:val="en-GB" w:eastAsia="pt-PT"/>
        </w:rPr>
        <w:t xml:space="preserve">great and fulfilling </w:t>
      </w:r>
      <w:r>
        <w:rPr>
          <w:rFonts w:eastAsia="Times New Roman"/>
          <w:lang w:val="en-GB" w:eastAsia="pt-PT"/>
        </w:rPr>
        <w:t xml:space="preserve">goal. </w:t>
      </w:r>
    </w:p>
    <w:p w14:paraId="382BF4EC" w14:textId="77777777" w:rsidR="00F9744A" w:rsidRPr="00F9744A" w:rsidRDefault="00F9744A">
      <w:pPr>
        <w:rPr>
          <w:rFonts w:eastAsia="Times New Roman"/>
          <w:lang w:val="en-GB" w:eastAsia="pt-PT"/>
        </w:rPr>
      </w:pPr>
      <w:r w:rsidRPr="00F9744A">
        <w:rPr>
          <w:rFonts w:eastAsia="Times New Roman"/>
          <w:lang w:val="en-GB" w:eastAsia="pt-PT"/>
        </w:rPr>
        <w:br w:type="page"/>
      </w:r>
    </w:p>
    <w:p w14:paraId="095FD9DB" w14:textId="77777777" w:rsidR="00F9744A" w:rsidRDefault="00F9744A">
      <w:pPr>
        <w:rPr>
          <w:rFonts w:eastAsia="Times New Roman" w:cstheme="majorBidi"/>
          <w:b/>
          <w:bCs/>
          <w:sz w:val="28"/>
          <w:szCs w:val="28"/>
          <w:lang w:val="en-GB" w:eastAsia="pt-PT"/>
        </w:rPr>
      </w:pPr>
      <w:r>
        <w:rPr>
          <w:rFonts w:eastAsia="Times New Roman"/>
          <w:lang w:val="en-GB" w:eastAsia="pt-PT"/>
        </w:rPr>
        <w:lastRenderedPageBreak/>
        <w:br w:type="page"/>
      </w:r>
    </w:p>
    <w:p w14:paraId="3D354B0D" w14:textId="77777777" w:rsidR="00D24819" w:rsidRPr="00F9744A" w:rsidRDefault="00D24819" w:rsidP="0081344E">
      <w:pPr>
        <w:pStyle w:val="Heading1"/>
        <w:numPr>
          <w:ilvl w:val="0"/>
          <w:numId w:val="0"/>
        </w:numPr>
        <w:rPr>
          <w:rFonts w:eastAsia="Times New Roman"/>
          <w:lang w:val="en-GB" w:eastAsia="pt-PT"/>
        </w:rPr>
      </w:pPr>
      <w:bookmarkStart w:id="4" w:name="_Toc397995065"/>
      <w:commentRangeStart w:id="5"/>
      <w:r w:rsidRPr="00F9744A">
        <w:rPr>
          <w:rFonts w:eastAsia="Times New Roman"/>
          <w:lang w:val="en-GB" w:eastAsia="pt-PT"/>
        </w:rPr>
        <w:lastRenderedPageBreak/>
        <w:t>Abstract</w:t>
      </w:r>
      <w:bookmarkEnd w:id="4"/>
      <w:r w:rsidR="002258A5" w:rsidRPr="00F9744A">
        <w:rPr>
          <w:rFonts w:eastAsia="Times New Roman"/>
          <w:lang w:val="en-GB" w:eastAsia="pt-PT"/>
        </w:rPr>
        <w:t xml:space="preserve"> </w:t>
      </w:r>
      <w:commentRangeEnd w:id="5"/>
      <w:r w:rsidR="00876A9A">
        <w:rPr>
          <w:rStyle w:val="CommentReference"/>
          <w:rFonts w:eastAsiaTheme="minorHAnsi" w:cstheme="minorBidi"/>
          <w:b w:val="0"/>
          <w:bCs w:val="0"/>
        </w:rPr>
        <w:commentReference w:id="5"/>
      </w:r>
    </w:p>
    <w:p w14:paraId="408CF6CF" w14:textId="77777777"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w:t>
      </w:r>
      <w:commentRangeStart w:id="6"/>
      <w:r w:rsidRPr="00F815AC">
        <w:rPr>
          <w:rFonts w:eastAsia="Times New Roman" w:cs="Times New Roman"/>
          <w:color w:val="000000"/>
          <w:szCs w:val="20"/>
          <w:lang w:val="en-GB" w:eastAsia="pt-PT"/>
        </w:rPr>
        <w:t xml:space="preserve">several domain ontologies were </w:t>
      </w:r>
      <w:commentRangeEnd w:id="6"/>
      <w:r w:rsidR="007F6DA6">
        <w:rPr>
          <w:rStyle w:val="CommentReference"/>
        </w:rPr>
        <w:commentReference w:id="6"/>
      </w:r>
      <w:r w:rsidRPr="00F815AC">
        <w:rPr>
          <w:rFonts w:eastAsia="Times New Roman" w:cs="Times New Roman"/>
          <w:color w:val="000000"/>
          <w:szCs w:val="20"/>
          <w:lang w:val="en-GB" w:eastAsia="pt-PT"/>
        </w:rPr>
        <w:t xml:space="preserve">developed and delivered in open access repositories. The existing domain ontologies describe semantic elements specific to a particular domain. </w:t>
      </w:r>
      <w:commentRangeStart w:id="7"/>
      <w:r w:rsidRPr="00F815AC">
        <w:rPr>
          <w:rFonts w:eastAsia="Times New Roman" w:cs="Times New Roman"/>
          <w:color w:val="000000"/>
          <w:szCs w:val="20"/>
          <w:lang w:val="en-GB" w:eastAsia="pt-PT"/>
        </w:rPr>
        <w:t>These elements can be used complementing existing document information.</w:t>
      </w:r>
      <w:commentRangeEnd w:id="7"/>
      <w:r w:rsidR="007F6DA6">
        <w:rPr>
          <w:rStyle w:val="CommentReference"/>
        </w:rPr>
        <w:commentReference w:id="7"/>
      </w:r>
      <w:r w:rsidRPr="00F815AC">
        <w:rPr>
          <w:rFonts w:eastAsia="Times New Roman" w:cs="Times New Roman"/>
          <w:color w:val="000000"/>
          <w:szCs w:val="20"/>
          <w:lang w:val="en-GB" w:eastAsia="pt-PT"/>
        </w:rPr>
        <w:t xml:space="preserve"> </w:t>
      </w:r>
      <w:commentRangeStart w:id="8"/>
      <w:r w:rsidRPr="00F815AC">
        <w:rPr>
          <w:rFonts w:eastAsia="Times New Roman" w:cs="Times New Roman"/>
          <w:color w:val="000000"/>
          <w:szCs w:val="20"/>
          <w:lang w:val="en-GB" w:eastAsia="pt-PT"/>
        </w:rPr>
        <w:t xml:space="preserve">This articulation </w:t>
      </w:r>
      <w:commentRangeEnd w:id="8"/>
      <w:r w:rsidR="00232326">
        <w:rPr>
          <w:rStyle w:val="CommentReference"/>
        </w:rPr>
        <w:commentReference w:id="8"/>
      </w:r>
      <w:r w:rsidRPr="00F815AC">
        <w:rPr>
          <w:rFonts w:eastAsia="Times New Roman" w:cs="Times New Roman"/>
          <w:color w:val="000000"/>
          <w:szCs w:val="20"/>
          <w:lang w:val="en-GB" w:eastAsia="pt-PT"/>
        </w:rPr>
        <w:t>can be duly empowered if</w:t>
      </w:r>
      <w:del w:id="9" w:author="Celson Lima" w:date="2014-09-11T18:14:00Z">
        <w:r w:rsidRPr="00F815AC" w:rsidDel="00232326">
          <w:rPr>
            <w:rFonts w:eastAsia="Times New Roman" w:cs="Times New Roman"/>
            <w:color w:val="000000"/>
            <w:szCs w:val="20"/>
            <w:lang w:val="en-GB" w:eastAsia="pt-PT"/>
          </w:rPr>
          <w:delText>,</w:delText>
        </w:r>
      </w:del>
      <w:r w:rsidRPr="00F815AC">
        <w:rPr>
          <w:rFonts w:eastAsia="Times New Roman" w:cs="Times New Roman"/>
          <w:color w:val="000000"/>
          <w:szCs w:val="20"/>
          <w:lang w:val="en-GB" w:eastAsia="pt-PT"/>
        </w:rPr>
        <w:t xml:space="preserve"> new methods could be created that in a semi automatic way</w:t>
      </w:r>
      <w:commentRangeStart w:id="10"/>
      <w:r w:rsidRPr="00F815AC">
        <w:rPr>
          <w:rFonts w:eastAsia="Times New Roman" w:cs="Times New Roman"/>
          <w:color w:val="000000"/>
          <w:szCs w:val="20"/>
          <w:lang w:val="en-GB" w:eastAsia="pt-PT"/>
        </w:rPr>
        <w:t xml:space="preserve">, could help the </w:t>
      </w:r>
      <w:proofErr w:type="spellStart"/>
      <w:r w:rsidRPr="00F815AC">
        <w:rPr>
          <w:rFonts w:eastAsia="Times New Roman" w:cs="Times New Roman"/>
          <w:color w:val="000000"/>
          <w:szCs w:val="20"/>
          <w:lang w:val="en-GB" w:eastAsia="pt-PT"/>
        </w:rPr>
        <w:t>ontologic</w:t>
      </w:r>
      <w:proofErr w:type="spellEnd"/>
      <w:r w:rsidRPr="00F815AC">
        <w:rPr>
          <w:rFonts w:eastAsia="Times New Roman" w:cs="Times New Roman"/>
          <w:color w:val="000000"/>
          <w:szCs w:val="20"/>
          <w:lang w:val="en-GB" w:eastAsia="pt-PT"/>
        </w:rPr>
        <w:t xml:space="preserve"> precision</w:t>
      </w:r>
      <w:commentRangeEnd w:id="10"/>
      <w:r w:rsidR="00232326">
        <w:rPr>
          <w:rStyle w:val="CommentReference"/>
        </w:rPr>
        <w:commentReference w:id="10"/>
      </w:r>
      <w:r w:rsidRPr="00F815AC">
        <w:rPr>
          <w:rFonts w:eastAsia="Times New Roman" w:cs="Times New Roman"/>
          <w:color w:val="000000"/>
          <w:szCs w:val="20"/>
          <w:lang w:val="en-GB" w:eastAsia="pt-PT"/>
        </w:rPr>
        <w:t xml:space="preserve">. </w:t>
      </w:r>
      <w:commentRangeStart w:id="11"/>
      <w:r w:rsidRPr="00F815AC">
        <w:rPr>
          <w:rFonts w:eastAsia="Times New Roman" w:cs="Times New Roman"/>
          <w:color w:val="000000"/>
          <w:szCs w:val="20"/>
          <w:lang w:val="en-GB" w:eastAsia="pt-PT"/>
        </w:rPr>
        <w:t>Specifically, the new patterns originating the building of new knowledge will be extracted not only from domain ontologies, but also from unstructured information sources</w:t>
      </w:r>
      <w:commentRangeEnd w:id="11"/>
      <w:r w:rsidR="008F0CB9">
        <w:rPr>
          <w:rStyle w:val="CommentReference"/>
        </w:rPr>
        <w:commentReference w:id="11"/>
      </w:r>
      <w:r w:rsidRPr="00F815AC">
        <w:rPr>
          <w:rFonts w:eastAsia="Times New Roman" w:cs="Times New Roman"/>
          <w:color w:val="000000"/>
          <w:szCs w:val="20"/>
          <w:lang w:val="en-GB" w:eastAsia="pt-PT"/>
        </w:rPr>
        <w:t>.</w:t>
      </w:r>
    </w:p>
    <w:p w14:paraId="7AE528CE" w14:textId="12DEF7E7"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 xml:space="preserve">One of the greatest challenges related to domain ontology enrichment, known in scientific community as “ontology learning”, is the fact </w:t>
      </w:r>
      <w:del w:id="12" w:author="Celson Lima" w:date="2014-09-11T18:19:00Z">
        <w:r w:rsidR="00AD79DE" w:rsidRPr="00F815AC" w:rsidDel="008F0CB9">
          <w:rPr>
            <w:rFonts w:eastAsia="Times New Roman" w:cs="Times New Roman"/>
            <w:color w:val="000000"/>
            <w:szCs w:val="20"/>
            <w:lang w:val="en-GB" w:eastAsia="pt-PT"/>
          </w:rPr>
          <w:delText>in which</w:delText>
        </w:r>
      </w:del>
      <w:ins w:id="13" w:author="Celson Lima" w:date="2014-09-11T18:19:00Z">
        <w:r w:rsidR="008F0CB9">
          <w:rPr>
            <w:rFonts w:eastAsia="Times New Roman" w:cs="Times New Roman"/>
            <w:color w:val="000000"/>
            <w:szCs w:val="20"/>
            <w:lang w:val="en-GB" w:eastAsia="pt-PT"/>
          </w:rPr>
          <w:t>that</w:t>
        </w:r>
      </w:ins>
      <w:r w:rsidR="00AD79DE" w:rsidRPr="00F815AC">
        <w:rPr>
          <w:rFonts w:eastAsia="Times New Roman" w:cs="Times New Roman"/>
          <w:color w:val="000000"/>
          <w:szCs w:val="20"/>
          <w:lang w:val="en-GB" w:eastAsia="pt-PT"/>
        </w:rPr>
        <w:t xml:space="preserve"> “pure” automated processes </w:t>
      </w:r>
      <w:del w:id="14" w:author="Celson Lima" w:date="2014-09-11T18:19:00Z">
        <w:r w:rsidR="00AD79DE" w:rsidRPr="00F815AC" w:rsidDel="008F0CB9">
          <w:rPr>
            <w:rFonts w:eastAsia="Times New Roman" w:cs="Times New Roman"/>
            <w:color w:val="000000"/>
            <w:szCs w:val="20"/>
            <w:lang w:val="en-GB" w:eastAsia="pt-PT"/>
          </w:rPr>
          <w:delText xml:space="preserve">that </w:delText>
        </w:r>
      </w:del>
      <w:r w:rsidR="00AD79DE" w:rsidRPr="00F815AC">
        <w:rPr>
          <w:rFonts w:eastAsia="Times New Roman" w:cs="Times New Roman"/>
          <w:color w:val="000000"/>
          <w:szCs w:val="20"/>
          <w:lang w:val="en-GB" w:eastAsia="pt-PT"/>
        </w:rPr>
        <w:t xml:space="preserve">could make the above mentioned enrichment from unstructured information sources does not exist. </w:t>
      </w:r>
      <w:del w:id="15" w:author="Celson Lima" w:date="2014-09-11T18:19:00Z">
        <w:r w:rsidR="00AD79DE" w:rsidRPr="00F815AC" w:rsidDel="008F0CB9">
          <w:rPr>
            <w:rFonts w:eastAsia="Times New Roman" w:cs="Times New Roman"/>
            <w:color w:val="000000"/>
            <w:szCs w:val="20"/>
            <w:lang w:val="en-GB" w:eastAsia="pt-PT"/>
          </w:rPr>
          <w:delText>In scientific community</w:delText>
        </w:r>
      </w:del>
      <w:ins w:id="16" w:author="Celson Lima" w:date="2014-09-11T18:19:00Z">
        <w:r w:rsidR="008F0CB9">
          <w:rPr>
            <w:rFonts w:eastAsia="Times New Roman" w:cs="Times New Roman"/>
            <w:color w:val="000000"/>
            <w:szCs w:val="20"/>
            <w:lang w:val="en-GB" w:eastAsia="pt-PT"/>
          </w:rPr>
          <w:t>Relevant literature offers</w:t>
        </w:r>
      </w:ins>
      <w:r w:rsidR="00AD79DE" w:rsidRPr="00F815AC">
        <w:rPr>
          <w:rFonts w:eastAsia="Times New Roman" w:cs="Times New Roman"/>
          <w:color w:val="000000"/>
          <w:szCs w:val="20"/>
          <w:lang w:val="en-GB" w:eastAsia="pt-PT"/>
        </w:rPr>
        <w:t xml:space="preserve"> </w:t>
      </w:r>
      <w:del w:id="17" w:author="Celson Lima" w:date="2014-09-11T18:19:00Z">
        <w:r w:rsidR="00AD79DE" w:rsidRPr="00F815AC" w:rsidDel="008F0CB9">
          <w:rPr>
            <w:rFonts w:eastAsia="Times New Roman" w:cs="Times New Roman"/>
            <w:color w:val="000000"/>
            <w:szCs w:val="20"/>
            <w:lang w:val="en-GB" w:eastAsia="pt-PT"/>
          </w:rPr>
          <w:delText xml:space="preserve">there are </w:delText>
        </w:r>
      </w:del>
      <w:r w:rsidR="00AD79DE" w:rsidRPr="00F815AC">
        <w:rPr>
          <w:rFonts w:eastAsia="Times New Roman" w:cs="Times New Roman"/>
          <w:color w:val="000000"/>
          <w:szCs w:val="20"/>
          <w:lang w:val="en-GB" w:eastAsia="pt-PT"/>
        </w:rPr>
        <w:t xml:space="preserve">several contributions in this area, </w:t>
      </w:r>
      <w:del w:id="18" w:author="Celson Lima" w:date="2014-09-11T18:20:00Z">
        <w:r w:rsidR="00AD79DE" w:rsidRPr="00F815AC" w:rsidDel="008F0CB9">
          <w:rPr>
            <w:rFonts w:eastAsia="Times New Roman" w:cs="Times New Roman"/>
            <w:color w:val="000000"/>
            <w:szCs w:val="20"/>
            <w:lang w:val="en-GB" w:eastAsia="pt-PT"/>
          </w:rPr>
          <w:delText>namely in</w:delText>
        </w:r>
      </w:del>
      <w:ins w:id="19" w:author="Celson Lima" w:date="2014-09-11T18:20:00Z">
        <w:r w:rsidR="008F0CB9">
          <w:rPr>
            <w:rFonts w:eastAsia="Times New Roman" w:cs="Times New Roman"/>
            <w:color w:val="000000"/>
            <w:szCs w:val="20"/>
            <w:lang w:val="en-GB" w:eastAsia="pt-PT"/>
          </w:rPr>
          <w:t>including</w:t>
        </w:r>
      </w:ins>
      <w:r w:rsidR="00AD79DE" w:rsidRPr="00F815AC">
        <w:rPr>
          <w:rFonts w:eastAsia="Times New Roman" w:cs="Times New Roman"/>
          <w:color w:val="000000"/>
          <w:szCs w:val="20"/>
          <w:lang w:val="en-GB" w:eastAsia="pt-PT"/>
        </w:rPr>
        <w:t xml:space="preserve"> the development of methods to quantify the way that </w:t>
      </w:r>
      <w:del w:id="20" w:author="Celson Lima" w:date="2014-09-11T18:20:00Z">
        <w:r w:rsidR="00AD79DE" w:rsidRPr="00F815AC" w:rsidDel="008F0CB9">
          <w:rPr>
            <w:rFonts w:eastAsia="Times New Roman" w:cs="Times New Roman"/>
            <w:color w:val="000000"/>
            <w:szCs w:val="20"/>
            <w:lang w:val="en-GB" w:eastAsia="pt-PT"/>
          </w:rPr>
          <w:delText xml:space="preserve">existent </w:delText>
        </w:r>
      </w:del>
      <w:r w:rsidR="00AD79DE" w:rsidRPr="00F815AC">
        <w:rPr>
          <w:rFonts w:eastAsia="Times New Roman" w:cs="Times New Roman"/>
          <w:color w:val="000000"/>
          <w:szCs w:val="20"/>
          <w:lang w:val="en-GB" w:eastAsia="pt-PT"/>
        </w:rPr>
        <w:t xml:space="preserve">ontology concepts </w:t>
      </w:r>
      <w:del w:id="21" w:author="Celson Lima" w:date="2014-09-11T18:20:00Z">
        <w:r w:rsidR="00AD79DE" w:rsidRPr="00F815AC" w:rsidDel="008F0CB9">
          <w:rPr>
            <w:rFonts w:eastAsia="Times New Roman" w:cs="Times New Roman"/>
            <w:color w:val="000000"/>
            <w:szCs w:val="20"/>
            <w:lang w:val="en-GB" w:eastAsia="pt-PT"/>
          </w:rPr>
          <w:delText xml:space="preserve">inside domain ontology </w:delText>
        </w:r>
      </w:del>
      <w:r w:rsidR="00AD79DE" w:rsidRPr="00F815AC">
        <w:rPr>
          <w:rFonts w:eastAsia="Times New Roman" w:cs="Times New Roman"/>
          <w:color w:val="000000"/>
          <w:szCs w:val="20"/>
          <w:lang w:val="en-GB" w:eastAsia="pt-PT"/>
        </w:rPr>
        <w:t xml:space="preserve">are related. These </w:t>
      </w:r>
      <w:del w:id="22" w:author="Celson Lima" w:date="2014-09-11T18:20:00Z">
        <w:r w:rsidR="00AD79DE" w:rsidRPr="00F815AC" w:rsidDel="008F0CB9">
          <w:rPr>
            <w:rFonts w:eastAsia="Times New Roman" w:cs="Times New Roman"/>
            <w:color w:val="000000"/>
            <w:szCs w:val="20"/>
            <w:lang w:val="en-GB" w:eastAsia="pt-PT"/>
          </w:rPr>
          <w:delText xml:space="preserve">approaches </w:delText>
        </w:r>
      </w:del>
      <w:ins w:id="23" w:author="Celson Lima" w:date="2014-09-11T18:20:00Z">
        <w:r w:rsidR="008F0CB9">
          <w:rPr>
            <w:rFonts w:eastAsia="Times New Roman" w:cs="Times New Roman"/>
            <w:color w:val="000000"/>
            <w:szCs w:val="20"/>
            <w:lang w:val="en-GB" w:eastAsia="pt-PT"/>
          </w:rPr>
          <w:t>methods</w:t>
        </w:r>
        <w:r w:rsidR="008F0CB9" w:rsidRPr="00F815AC">
          <w:rPr>
            <w:rFonts w:eastAsia="Times New Roman" w:cs="Times New Roman"/>
            <w:color w:val="000000"/>
            <w:szCs w:val="20"/>
            <w:lang w:val="en-GB" w:eastAsia="pt-PT"/>
          </w:rPr>
          <w:t xml:space="preserve"> </w:t>
        </w:r>
      </w:ins>
      <w:r w:rsidR="00AD79DE" w:rsidRPr="00F815AC">
        <w:rPr>
          <w:rFonts w:eastAsia="Times New Roman" w:cs="Times New Roman"/>
          <w:color w:val="000000"/>
          <w:szCs w:val="20"/>
          <w:lang w:val="en-GB" w:eastAsia="pt-PT"/>
        </w:rPr>
        <w:t>only take advantage of the information included in ontologies and do not consider exterior information to quantify these relations.</w:t>
      </w:r>
    </w:p>
    <w:p w14:paraId="445B5D39" w14:textId="7FFBDD90"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 xml:space="preserve">The main goal of this dissertation is to use data mining techniques as a way of extracting patterns (here presented as semantic associations) from unstructured information sources. The idea </w:t>
      </w:r>
      <w:del w:id="24" w:author="Celson Lima" w:date="2014-09-11T18:21:00Z">
        <w:r w:rsidR="00AD79DE" w:rsidRPr="00F815AC" w:rsidDel="00876A9A">
          <w:rPr>
            <w:rFonts w:eastAsia="Times New Roman" w:cs="Times New Roman"/>
            <w:color w:val="000000"/>
            <w:szCs w:val="20"/>
            <w:lang w:val="en-GB" w:eastAsia="pt-PT"/>
          </w:rPr>
          <w:delText xml:space="preserve">to </w:delText>
        </w:r>
      </w:del>
      <w:r w:rsidR="00AD79DE" w:rsidRPr="00F815AC">
        <w:rPr>
          <w:rFonts w:eastAsia="Times New Roman" w:cs="Times New Roman"/>
          <w:color w:val="000000"/>
          <w:szCs w:val="20"/>
          <w:lang w:val="en-GB" w:eastAsia="pt-PT"/>
        </w:rPr>
        <w:t>develop</w:t>
      </w:r>
      <w:ins w:id="25" w:author="Celson Lima" w:date="2014-09-11T18:21:00Z">
        <w:r w:rsidR="00876A9A">
          <w:rPr>
            <w:rFonts w:eastAsia="Times New Roman" w:cs="Times New Roman"/>
            <w:color w:val="000000"/>
            <w:szCs w:val="20"/>
            <w:lang w:val="en-GB" w:eastAsia="pt-PT"/>
          </w:rPr>
          <w:t>ed</w:t>
        </w:r>
      </w:ins>
      <w:r w:rsidR="00AD79DE" w:rsidRPr="00F815AC">
        <w:rPr>
          <w:rFonts w:eastAsia="Times New Roman" w:cs="Times New Roman"/>
          <w:color w:val="000000"/>
          <w:szCs w:val="20"/>
          <w:lang w:val="en-GB" w:eastAsia="pt-PT"/>
        </w:rPr>
        <w:t xml:space="preserve"> in this work is based on the statistic analysis of co-occurrence between</w:t>
      </w:r>
      <w:del w:id="26" w:author="Celson Lima" w:date="2014-09-11T18:21:00Z">
        <w:r w:rsidR="00AD79DE" w:rsidRPr="00F815AC" w:rsidDel="00876A9A">
          <w:rPr>
            <w:rFonts w:eastAsia="Times New Roman" w:cs="Times New Roman"/>
            <w:color w:val="000000"/>
            <w:szCs w:val="20"/>
            <w:lang w:val="en-GB" w:eastAsia="pt-PT"/>
          </w:rPr>
          <w:delText>,</w:delText>
        </w:r>
      </w:del>
      <w:r w:rsidR="00AD79DE" w:rsidRPr="00F815AC">
        <w:rPr>
          <w:rFonts w:eastAsia="Times New Roman" w:cs="Times New Roman"/>
          <w:color w:val="000000"/>
          <w:szCs w:val="20"/>
          <w:lang w:val="en-GB" w:eastAsia="pt-PT"/>
        </w:rPr>
        <w:t xml:space="preserve"> the more relevant terms from a document corpus and to quantify this analysis through semantic relations between concepts from domain ontology. The domain of the information sources presented in this project is focused on Civil Construction.</w:t>
      </w:r>
    </w:p>
    <w:p w14:paraId="00142D40" w14:textId="77777777" w:rsidR="002562C1" w:rsidRDefault="002562C1" w:rsidP="00AD79DE">
      <w:pPr>
        <w:rPr>
          <w:rFonts w:eastAsia="Times New Roman" w:cs="Times New Roman"/>
          <w:color w:val="000000"/>
          <w:szCs w:val="20"/>
          <w:lang w:val="en-GB" w:eastAsia="pt-PT"/>
        </w:rPr>
      </w:pPr>
    </w:p>
    <w:p w14:paraId="2118A60D" w14:textId="77777777"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Knowledge Discovery,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 xml:space="preserve">tology Enrichment, Association Rules, </w:t>
      </w:r>
      <w:proofErr w:type="gramStart"/>
      <w:r w:rsidR="009F6D83">
        <w:rPr>
          <w:rFonts w:eastAsia="Times New Roman" w:cs="Times New Roman"/>
          <w:color w:val="000000"/>
          <w:szCs w:val="20"/>
          <w:lang w:val="en-GB" w:eastAsia="pt-PT"/>
        </w:rPr>
        <w:t>Frequent</w:t>
      </w:r>
      <w:proofErr w:type="gramEnd"/>
      <w:r w:rsidR="009F6D83">
        <w:rPr>
          <w:rFonts w:eastAsia="Times New Roman" w:cs="Times New Roman"/>
          <w:color w:val="000000"/>
          <w:szCs w:val="20"/>
          <w:lang w:val="en-GB" w:eastAsia="pt-PT"/>
        </w:rPr>
        <w:t xml:space="preserve"> Pattern</w:t>
      </w:r>
    </w:p>
    <w:p w14:paraId="49A7043C" w14:textId="77777777" w:rsidR="00C54D56" w:rsidRPr="009F6D83" w:rsidRDefault="002258A5" w:rsidP="00AD79DE">
      <w:pPr>
        <w:rPr>
          <w:lang w:val="en-GB"/>
        </w:rPr>
      </w:pPr>
      <w:r w:rsidRPr="009F6D83">
        <w:rPr>
          <w:lang w:val="en-GB"/>
        </w:rPr>
        <w:br w:type="page"/>
      </w:r>
    </w:p>
    <w:p w14:paraId="275A4C2A" w14:textId="77777777" w:rsidR="00AD79DE" w:rsidRPr="009F6D83" w:rsidRDefault="00AD79DE">
      <w:pPr>
        <w:rPr>
          <w:lang w:val="en-GB"/>
        </w:rPr>
      </w:pPr>
      <w:r w:rsidRPr="009F6D83">
        <w:rPr>
          <w:lang w:val="en-GB"/>
        </w:rPr>
        <w:lastRenderedPageBreak/>
        <w:br w:type="page"/>
      </w:r>
    </w:p>
    <w:p w14:paraId="4E289CFB" w14:textId="77777777" w:rsidR="002562C1" w:rsidRPr="00FA78F6" w:rsidRDefault="002562C1" w:rsidP="0081344E">
      <w:pPr>
        <w:pStyle w:val="Heading1"/>
        <w:numPr>
          <w:ilvl w:val="0"/>
          <w:numId w:val="0"/>
        </w:numPr>
        <w:rPr>
          <w:rFonts w:eastAsia="Times New Roman"/>
          <w:lang w:eastAsia="pt-PT"/>
        </w:rPr>
      </w:pPr>
      <w:bookmarkStart w:id="27" w:name="_Toc397995066"/>
      <w:commentRangeStart w:id="28"/>
      <w:r w:rsidRPr="00FA78F6">
        <w:rPr>
          <w:rFonts w:eastAsia="Times New Roman"/>
          <w:lang w:eastAsia="pt-PT"/>
        </w:rPr>
        <w:lastRenderedPageBreak/>
        <w:t>Sumário</w:t>
      </w:r>
      <w:bookmarkEnd w:id="27"/>
      <w:commentRangeEnd w:id="28"/>
      <w:r w:rsidR="00461160">
        <w:rPr>
          <w:rStyle w:val="CommentReference"/>
          <w:rFonts w:eastAsiaTheme="minorHAnsi" w:cstheme="minorBidi"/>
          <w:b w:val="0"/>
          <w:bCs w:val="0"/>
        </w:rPr>
        <w:commentReference w:id="28"/>
      </w:r>
    </w:p>
    <w:p w14:paraId="071B2C18" w14:textId="366DEC9C"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proofErr w:type="spellStart"/>
      <w:r w:rsidRPr="00282225">
        <w:rPr>
          <w:rFonts w:eastAsia="Times New Roman" w:cs="Times New Roman"/>
          <w:i/>
          <w:color w:val="000000"/>
          <w:szCs w:val="20"/>
          <w:lang w:eastAsia="pt-PT"/>
        </w:rPr>
        <w:t>web</w:t>
      </w:r>
      <w:proofErr w:type="spellEnd"/>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w:t>
      </w:r>
      <w:del w:id="29" w:author="Celson Lima" w:date="2014-09-11T21:57:00Z">
        <w:r w:rsidRPr="00940AAB" w:rsidDel="00C905ED">
          <w:rPr>
            <w:rFonts w:eastAsia="Times New Roman" w:cs="Times New Roman"/>
            <w:color w:val="000000"/>
            <w:szCs w:val="20"/>
            <w:lang w:eastAsia="pt-PT"/>
          </w:rPr>
          <w:delText>,</w:delText>
        </w:r>
      </w:del>
      <w:r w:rsidRPr="00940AAB">
        <w:rPr>
          <w:rFonts w:eastAsia="Times New Roman" w:cs="Times New Roman"/>
          <w:color w:val="000000"/>
          <w:szCs w:val="20"/>
          <w:lang w:eastAsia="pt-PT"/>
        </w:rPr>
        <w:t xml:space="preserve"> se forem criados novos métodos que</w:t>
      </w:r>
      <w:ins w:id="30" w:author="Celson Lima" w:date="2014-09-11T21:57:00Z">
        <w:r w:rsidR="00C905ED">
          <w:rPr>
            <w:rFonts w:eastAsia="Times New Roman" w:cs="Times New Roman"/>
            <w:color w:val="000000"/>
            <w:szCs w:val="20"/>
            <w:lang w:eastAsia="pt-PT"/>
          </w:rPr>
          <w:t>,</w:t>
        </w:r>
      </w:ins>
      <w:r w:rsidRPr="00940AAB">
        <w:rPr>
          <w:rFonts w:eastAsia="Times New Roman" w:cs="Times New Roman"/>
          <w:color w:val="000000"/>
          <w:szCs w:val="20"/>
          <w:lang w:eastAsia="pt-PT"/>
        </w:rPr>
        <w:t xml:space="preserve"> de forma </w:t>
      </w:r>
      <w:proofErr w:type="spellStart"/>
      <w:r w:rsidRPr="00940AAB">
        <w:rPr>
          <w:rFonts w:eastAsia="Times New Roman" w:cs="Times New Roman"/>
          <w:color w:val="000000"/>
          <w:szCs w:val="20"/>
          <w:lang w:eastAsia="pt-PT"/>
        </w:rPr>
        <w:t>semi-automática</w:t>
      </w:r>
      <w:proofErr w:type="spellEnd"/>
      <w:ins w:id="31" w:author="Celson Lima" w:date="2014-09-11T21:57:00Z">
        <w:r w:rsidR="00C905ED">
          <w:rPr>
            <w:rFonts w:eastAsia="Times New Roman" w:cs="Times New Roman"/>
            <w:color w:val="000000"/>
            <w:szCs w:val="20"/>
            <w:lang w:eastAsia="pt-PT"/>
          </w:rPr>
          <w:t>,</w:t>
        </w:r>
      </w:ins>
      <w:r w:rsidRPr="00940AAB">
        <w:rPr>
          <w:rFonts w:eastAsia="Times New Roman" w:cs="Times New Roman"/>
          <w:color w:val="000000"/>
          <w:szCs w:val="20"/>
          <w:lang w:eastAsia="pt-PT"/>
        </w:rPr>
        <w:t xml:space="preserve"> auxili</w:t>
      </w:r>
      <w:del w:id="32" w:author="Celson Lima" w:date="2014-09-11T21:57:00Z">
        <w:r w:rsidRPr="00940AAB" w:rsidDel="00C905ED">
          <w:rPr>
            <w:rFonts w:eastAsia="Times New Roman" w:cs="Times New Roman"/>
            <w:color w:val="000000"/>
            <w:szCs w:val="20"/>
            <w:lang w:eastAsia="pt-PT"/>
          </w:rPr>
          <w:delText>ar</w:delText>
        </w:r>
      </w:del>
      <w:r w:rsidRPr="00940AAB">
        <w:rPr>
          <w:rFonts w:eastAsia="Times New Roman" w:cs="Times New Roman"/>
          <w:color w:val="000000"/>
          <w:szCs w:val="20"/>
          <w:lang w:eastAsia="pt-PT"/>
        </w:rPr>
        <w:t>em o refinamento ontológico. Mais especificamente, os novos padrões que dão origem à geração novo conhecimento poderão ser extraídos não só de ontologias de domínio, mas também de fontes de informação não estruturada.</w:t>
      </w:r>
    </w:p>
    <w:p w14:paraId="38773F34" w14:textId="77777777"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proofErr w:type="spellStart"/>
      <w:r w:rsidR="002562C1" w:rsidRPr="00282225">
        <w:rPr>
          <w:rFonts w:eastAsia="Times New Roman" w:cs="Times New Roman"/>
          <w:i/>
          <w:color w:val="000000"/>
          <w:szCs w:val="20"/>
          <w:lang w:eastAsia="pt-PT"/>
        </w:rPr>
        <w:t>ontology</w:t>
      </w:r>
      <w:proofErr w:type="spellEnd"/>
      <w:r w:rsidR="002562C1" w:rsidRPr="00282225">
        <w:rPr>
          <w:rFonts w:eastAsia="Times New Roman" w:cs="Times New Roman"/>
          <w:i/>
          <w:color w:val="000000"/>
          <w:szCs w:val="20"/>
          <w:lang w:eastAsia="pt-PT"/>
        </w:rPr>
        <w:t xml:space="preserve"> </w:t>
      </w:r>
      <w:proofErr w:type="spellStart"/>
      <w:r w:rsidR="002562C1" w:rsidRPr="00282225">
        <w:rPr>
          <w:rFonts w:eastAsia="Times New Roman" w:cs="Times New Roman"/>
          <w:i/>
          <w:color w:val="000000"/>
          <w:szCs w:val="20"/>
          <w:lang w:eastAsia="pt-PT"/>
        </w:rPr>
        <w:t>learning</w:t>
      </w:r>
      <w:proofErr w:type="spellEnd"/>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14:paraId="51C0875B" w14:textId="09E40794"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Esta dissertação tem como principal objectivo</w:t>
      </w:r>
      <w:del w:id="33" w:author="Celson Lima" w:date="2014-09-11T22:04:00Z">
        <w:r w:rsidR="002562C1" w:rsidRPr="00940AAB" w:rsidDel="00CD1D4A">
          <w:rPr>
            <w:rFonts w:eastAsia="Times New Roman" w:cs="Times New Roman"/>
            <w:color w:val="000000"/>
            <w:szCs w:val="20"/>
            <w:lang w:eastAsia="pt-PT"/>
          </w:rPr>
          <w:delText>,</w:delText>
        </w:r>
      </w:del>
      <w:r w:rsidR="002562C1" w:rsidRPr="00940AAB">
        <w:rPr>
          <w:rFonts w:eastAsia="Times New Roman" w:cs="Times New Roman"/>
          <w:color w:val="000000"/>
          <w:szCs w:val="20"/>
          <w:lang w:eastAsia="pt-PT"/>
        </w:rPr>
        <w:t xml:space="preserve"> o uso de técnicas de </w:t>
      </w:r>
      <w:r w:rsidR="002562C1" w:rsidRPr="00282225">
        <w:rPr>
          <w:rFonts w:eastAsia="Times New Roman" w:cs="Times New Roman"/>
          <w:i/>
          <w:color w:val="000000"/>
          <w:szCs w:val="20"/>
          <w:lang w:eastAsia="pt-PT"/>
        </w:rPr>
        <w:t xml:space="preserve">data </w:t>
      </w:r>
      <w:proofErr w:type="spellStart"/>
      <w:r w:rsidR="002562C1" w:rsidRPr="00282225">
        <w:rPr>
          <w:rFonts w:eastAsia="Times New Roman" w:cs="Times New Roman"/>
          <w:i/>
          <w:color w:val="000000"/>
          <w:szCs w:val="20"/>
          <w:lang w:eastAsia="pt-PT"/>
        </w:rPr>
        <w:t>mining</w:t>
      </w:r>
      <w:proofErr w:type="spellEnd"/>
      <w:r w:rsidR="002562C1" w:rsidRPr="00940AAB">
        <w:rPr>
          <w:rFonts w:eastAsia="Times New Roman" w:cs="Times New Roman"/>
          <w:color w:val="000000"/>
          <w:szCs w:val="20"/>
          <w:lang w:eastAsia="pt-PT"/>
        </w:rPr>
        <w:t xml:space="preserve"> como forma de </w:t>
      </w:r>
      <w:proofErr w:type="spellStart"/>
      <w:r w:rsidR="002562C1" w:rsidRPr="00940AAB">
        <w:rPr>
          <w:rFonts w:eastAsia="Times New Roman" w:cs="Times New Roman"/>
          <w:color w:val="000000"/>
          <w:szCs w:val="20"/>
          <w:lang w:eastAsia="pt-PT"/>
        </w:rPr>
        <w:t>extracção</w:t>
      </w:r>
      <w:proofErr w:type="spellEnd"/>
      <w:r w:rsidR="002562C1" w:rsidRPr="00940AAB">
        <w:rPr>
          <w:rFonts w:eastAsia="Times New Roman" w:cs="Times New Roman"/>
          <w:color w:val="000000"/>
          <w:szCs w:val="20"/>
          <w:lang w:eastAsia="pt-PT"/>
        </w:rPr>
        <w:t xml:space="preserve"> de padrões (aqui definidos para associações semânticas) </w:t>
      </w:r>
      <w:del w:id="34" w:author="Celson Lima" w:date="2014-09-11T22:04:00Z">
        <w:r w:rsidR="002562C1" w:rsidRPr="00940AAB" w:rsidDel="00CD1D4A">
          <w:rPr>
            <w:rFonts w:eastAsia="Times New Roman" w:cs="Times New Roman"/>
            <w:color w:val="000000"/>
            <w:szCs w:val="20"/>
            <w:lang w:eastAsia="pt-PT"/>
          </w:rPr>
          <w:delText xml:space="preserve">em </w:delText>
        </w:r>
      </w:del>
      <w:ins w:id="35" w:author="Celson Lima" w:date="2014-09-11T22:04:00Z">
        <w:r w:rsidR="00CD1D4A">
          <w:rPr>
            <w:rFonts w:eastAsia="Times New Roman" w:cs="Times New Roman"/>
            <w:color w:val="000000"/>
            <w:szCs w:val="20"/>
            <w:lang w:eastAsia="pt-PT"/>
          </w:rPr>
          <w:t>a partir de</w:t>
        </w:r>
        <w:r w:rsidR="00CD1D4A" w:rsidRPr="00940AAB">
          <w:rPr>
            <w:rFonts w:eastAsia="Times New Roman" w:cs="Times New Roman"/>
            <w:color w:val="000000"/>
            <w:szCs w:val="20"/>
            <w:lang w:eastAsia="pt-PT"/>
          </w:rPr>
          <w:t xml:space="preserve"> </w:t>
        </w:r>
      </w:ins>
      <w:r w:rsidR="002562C1" w:rsidRPr="00940AAB">
        <w:rPr>
          <w:rFonts w:eastAsia="Times New Roman" w:cs="Times New Roman"/>
          <w:color w:val="000000"/>
          <w:szCs w:val="20"/>
          <w:lang w:eastAsia="pt-PT"/>
        </w:rPr>
        <w:t xml:space="preserve">fontes de informação não estruturada. </w:t>
      </w:r>
      <w:commentRangeStart w:id="36"/>
      <w:r w:rsidR="002562C1" w:rsidRPr="00940AAB">
        <w:rPr>
          <w:rFonts w:eastAsia="Times New Roman" w:cs="Times New Roman"/>
          <w:color w:val="000000"/>
          <w:szCs w:val="20"/>
          <w:lang w:eastAsia="pt-PT"/>
        </w:rPr>
        <w:t xml:space="preserve">A ideia a ser desenvolvida no âmbito desta dissertação, </w:t>
      </w:r>
      <w:commentRangeEnd w:id="36"/>
      <w:r w:rsidR="00CD1D4A">
        <w:rPr>
          <w:rStyle w:val="CommentReference"/>
        </w:rPr>
        <w:commentReference w:id="36"/>
      </w:r>
      <w:commentRangeStart w:id="37"/>
      <w:r w:rsidR="002562C1" w:rsidRPr="00940AAB">
        <w:rPr>
          <w:rFonts w:eastAsia="Times New Roman" w:cs="Times New Roman"/>
          <w:color w:val="000000"/>
          <w:szCs w:val="20"/>
          <w:lang w:eastAsia="pt-PT"/>
        </w:rPr>
        <w:t xml:space="preserve">tem por base a análise estatística da </w:t>
      </w:r>
      <w:proofErr w:type="spellStart"/>
      <w:r w:rsidR="002562C1" w:rsidRPr="00940AAB">
        <w:rPr>
          <w:rFonts w:eastAsia="Times New Roman" w:cs="Times New Roman"/>
          <w:color w:val="000000"/>
          <w:szCs w:val="20"/>
          <w:lang w:eastAsia="pt-PT"/>
        </w:rPr>
        <w:t>co-ocorrência</w:t>
      </w:r>
      <w:proofErr w:type="spellEnd"/>
      <w:r w:rsidR="002562C1" w:rsidRPr="00940AAB">
        <w:rPr>
          <w:rFonts w:eastAsia="Times New Roman" w:cs="Times New Roman"/>
          <w:color w:val="000000"/>
          <w:szCs w:val="20"/>
          <w:lang w:eastAsia="pt-PT"/>
        </w:rPr>
        <w:t xml:space="preserve"> entre os termos mais relevantes de um corpus de documentos e, quantificar essa análise sob a forma de relações semânticas entre conceitos de uma ontologia de domínio</w:t>
      </w:r>
      <w:commentRangeEnd w:id="37"/>
      <w:r w:rsidR="00CD1D4A">
        <w:rPr>
          <w:rStyle w:val="CommentReference"/>
        </w:rPr>
        <w:commentReference w:id="37"/>
      </w:r>
      <w:r w:rsidR="002562C1" w:rsidRPr="00940AAB">
        <w:rPr>
          <w:rFonts w:eastAsia="Times New Roman" w:cs="Times New Roman"/>
          <w:color w:val="000000"/>
          <w:szCs w:val="20"/>
          <w:lang w:eastAsia="pt-PT"/>
        </w:rPr>
        <w:t xml:space="preserve">. </w:t>
      </w:r>
      <w:commentRangeStart w:id="38"/>
      <w:r w:rsidR="002562C1" w:rsidRPr="00940AAB">
        <w:rPr>
          <w:rFonts w:eastAsia="Times New Roman" w:cs="Times New Roman"/>
          <w:color w:val="000000"/>
          <w:szCs w:val="20"/>
          <w:lang w:eastAsia="pt-PT"/>
        </w:rPr>
        <w:t>O domínio das fontes de informação aqui a serem tratadas, é focado no sector da construção civil</w:t>
      </w:r>
      <w:commentRangeEnd w:id="38"/>
      <w:r w:rsidR="00461160">
        <w:rPr>
          <w:rStyle w:val="CommentReference"/>
        </w:rPr>
        <w:commentReference w:id="38"/>
      </w:r>
      <w:r w:rsidR="002562C1" w:rsidRPr="00940AAB">
        <w:rPr>
          <w:rFonts w:eastAsia="Times New Roman" w:cs="Times New Roman"/>
          <w:color w:val="000000"/>
          <w:szCs w:val="20"/>
          <w:lang w:eastAsia="pt-PT"/>
        </w:rPr>
        <w:t>.</w:t>
      </w:r>
    </w:p>
    <w:p w14:paraId="62158340" w14:textId="77777777" w:rsidR="002562C1" w:rsidRPr="002562C1" w:rsidRDefault="002562C1" w:rsidP="002562C1"/>
    <w:p w14:paraId="6E591C3E" w14:textId="77777777"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Artificial, Web Semântica,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14:paraId="6B9D693C" w14:textId="77777777" w:rsidR="0077135C" w:rsidRPr="000707A0" w:rsidRDefault="002562C1" w:rsidP="002562C1">
      <w:r w:rsidRPr="000707A0">
        <w:br w:type="page"/>
      </w:r>
      <w:r w:rsidRPr="000707A0">
        <w:lastRenderedPageBreak/>
        <w:br w:type="page"/>
      </w:r>
      <w:r w:rsidR="00C905ED">
        <w:rPr>
          <w:noProof/>
        </w:rPr>
        <w:lastRenderedPageBreak/>
        <w:pict w14:anchorId="2C4DFA45">
          <v:shapetype id="_x0000_t202" coordsize="21600,21600" o:spt="202" path="m0,0l0,21600,21600,21600,21600,0xe">
            <v:stroke joinstyle="miter"/>
            <v:path gradientshapeok="t" o:connecttype="rect"/>
          </v:shapetype>
          <v:shape id="_x0000_s1385" type="#_x0000_t202" style="position:absolute;left:0;text-align:left;margin-left:200.5pt;margin-top:578.8pt;width:260.6pt;height:45.15pt;z-index:251669504;mso-height-percent:200;mso-height-percent:200;mso-width-relative:margin;mso-height-relative:margin" stroked="f">
            <v:textbox style="mso-next-textbox:#_x0000_s1385;mso-fit-shape-to-text:t">
              <w:txbxContent>
                <w:p w14:paraId="58EFE374" w14:textId="77777777" w:rsidR="007753F9" w:rsidRPr="001801B3" w:rsidRDefault="007753F9">
                  <w:pPr>
                    <w:rPr>
                      <w:i/>
                    </w:rPr>
                  </w:pPr>
                  <w:r w:rsidRPr="001801B3">
                    <w:rPr>
                      <w:i/>
                    </w:rPr>
                    <w:t>Dedico a concretização desta etapa, finalizada por esta dissertação aos meus Pais, Mário Luiz e Maria Edite…</w:t>
                  </w:r>
                </w:p>
              </w:txbxContent>
            </v:textbox>
          </v:shape>
        </w:pict>
      </w:r>
      <w:r w:rsidR="0077135C" w:rsidRPr="000707A0">
        <w:br w:type="page"/>
      </w:r>
    </w:p>
    <w:p w14:paraId="10DB2699" w14:textId="77777777" w:rsidR="0077135C" w:rsidRPr="000707A0" w:rsidRDefault="0077135C">
      <w:r w:rsidRPr="000707A0">
        <w:lastRenderedPageBreak/>
        <w:br w:type="page"/>
      </w:r>
    </w:p>
    <w:p w14:paraId="4264828A" w14:textId="77777777" w:rsidR="00C146F0" w:rsidRPr="000707A0" w:rsidRDefault="00C905ED">
      <w:r>
        <w:rPr>
          <w:noProof/>
          <w:lang w:val="en-GB"/>
        </w:rPr>
        <w:lastRenderedPageBreak/>
        <w:pict w14:anchorId="4686F21F">
          <v:shape id="_x0000_s1384" type="#_x0000_t202" style="position:absolute;left:0;text-align:left;margin-left:193.8pt;margin-top:607.05pt;width:251.15pt;height:44.15pt;z-index:251667456;mso-width-relative:margin;mso-height-relative:margin" stroked="f">
            <v:textbox style="mso-next-textbox:#_x0000_s1384">
              <w:txbxContent>
                <w:p w14:paraId="3DA3BB92" w14:textId="77777777" w:rsidR="007753F9" w:rsidRPr="001801B3" w:rsidRDefault="007753F9"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14:paraId="4D5FB33E" w14:textId="77777777" w:rsidR="007753F9" w:rsidRPr="0077135C" w:rsidRDefault="007753F9" w:rsidP="0077135C">
                  <w:pPr>
                    <w:jc w:val="right"/>
                    <w:rPr>
                      <w:i/>
                      <w:lang w:val="en-GB"/>
                    </w:rPr>
                  </w:pPr>
                  <w:r>
                    <w:rPr>
                      <w:i/>
                      <w:lang w:val="en-GB"/>
                    </w:rPr>
                    <w:t>Monty Python, in “Life of Brian”</w:t>
                  </w:r>
                </w:p>
                <w:p w14:paraId="6B6C3E3E" w14:textId="77777777" w:rsidR="007753F9" w:rsidRPr="001801B3" w:rsidRDefault="007753F9">
                  <w:pPr>
                    <w:rPr>
                      <w:i/>
                      <w:lang w:val="en-GB"/>
                    </w:rPr>
                  </w:pPr>
                </w:p>
              </w:txbxContent>
            </v:textbox>
          </v:shape>
        </w:pict>
      </w:r>
      <w:r w:rsidR="00C146F0" w:rsidRPr="000707A0">
        <w:br w:type="page"/>
      </w:r>
    </w:p>
    <w:p w14:paraId="24F0C280" w14:textId="77777777" w:rsidR="0077135C" w:rsidRPr="000707A0" w:rsidRDefault="0077135C" w:rsidP="0077135C">
      <w:pPr>
        <w:jc w:val="right"/>
      </w:pPr>
    </w:p>
    <w:p w14:paraId="43625E39" w14:textId="77777777"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Content>
        <w:p w14:paraId="2FC5939D" w14:textId="77777777" w:rsidR="00C30260" w:rsidRPr="000707A0" w:rsidRDefault="001801B3" w:rsidP="00C30260">
          <w:pPr>
            <w:pStyle w:val="TOCHeading"/>
            <w:numPr>
              <w:ilvl w:val="0"/>
              <w:numId w:val="0"/>
            </w:numPr>
          </w:pPr>
          <w:proofErr w:type="spellStart"/>
          <w:r w:rsidRPr="000707A0">
            <w:t>Contents</w:t>
          </w:r>
          <w:proofErr w:type="spellEnd"/>
        </w:p>
        <w:p w14:paraId="49BCBEE2" w14:textId="77777777" w:rsidR="00F9744A" w:rsidRDefault="006B58BD">
          <w:pPr>
            <w:pStyle w:val="TOC1"/>
            <w:tabs>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95064" w:history="1">
            <w:r w:rsidR="00F9744A" w:rsidRPr="00CC13D1">
              <w:rPr>
                <w:rStyle w:val="Hyperlink"/>
                <w:rFonts w:eastAsia="Times New Roman"/>
                <w:noProof/>
                <w:lang w:val="en-GB" w:eastAsia="pt-PT"/>
              </w:rPr>
              <w:t>Acknowledgements</w:t>
            </w:r>
            <w:r w:rsidR="00F9744A">
              <w:rPr>
                <w:noProof/>
                <w:webHidden/>
              </w:rPr>
              <w:tab/>
            </w:r>
            <w:r w:rsidR="00F9744A">
              <w:rPr>
                <w:noProof/>
                <w:webHidden/>
              </w:rPr>
              <w:fldChar w:fldCharType="begin"/>
            </w:r>
            <w:r w:rsidR="00F9744A">
              <w:rPr>
                <w:noProof/>
                <w:webHidden/>
              </w:rPr>
              <w:instrText xml:space="preserve"> PAGEREF _Toc397995064 \h </w:instrText>
            </w:r>
            <w:r w:rsidR="00F9744A">
              <w:rPr>
                <w:noProof/>
                <w:webHidden/>
              </w:rPr>
            </w:r>
            <w:r w:rsidR="00F9744A">
              <w:rPr>
                <w:noProof/>
                <w:webHidden/>
              </w:rPr>
              <w:fldChar w:fldCharType="separate"/>
            </w:r>
            <w:r w:rsidR="00F9744A">
              <w:rPr>
                <w:noProof/>
                <w:webHidden/>
              </w:rPr>
              <w:t>V</w:t>
            </w:r>
            <w:r w:rsidR="00F9744A">
              <w:rPr>
                <w:noProof/>
                <w:webHidden/>
              </w:rPr>
              <w:fldChar w:fldCharType="end"/>
            </w:r>
          </w:hyperlink>
        </w:p>
        <w:p w14:paraId="68F3BD90" w14:textId="77777777" w:rsidR="00F9744A" w:rsidRDefault="00C905ED">
          <w:pPr>
            <w:pStyle w:val="TOC1"/>
            <w:tabs>
              <w:tab w:val="right" w:leader="dot" w:pos="8494"/>
            </w:tabs>
            <w:rPr>
              <w:rFonts w:asciiTheme="minorHAnsi" w:eastAsiaTheme="minorEastAsia" w:hAnsiTheme="minorHAnsi"/>
              <w:noProof/>
              <w:lang w:eastAsia="pt-PT"/>
            </w:rPr>
          </w:pPr>
          <w:hyperlink w:anchor="_Toc397995065" w:history="1">
            <w:r w:rsidR="00F9744A" w:rsidRPr="00CC13D1">
              <w:rPr>
                <w:rStyle w:val="Hyperlink"/>
                <w:rFonts w:eastAsia="Times New Roman"/>
                <w:noProof/>
                <w:lang w:val="en-GB" w:eastAsia="pt-PT"/>
              </w:rPr>
              <w:t>Abstract</w:t>
            </w:r>
            <w:r w:rsidR="00F9744A">
              <w:rPr>
                <w:noProof/>
                <w:webHidden/>
              </w:rPr>
              <w:tab/>
            </w:r>
            <w:r w:rsidR="00F9744A">
              <w:rPr>
                <w:noProof/>
                <w:webHidden/>
              </w:rPr>
              <w:fldChar w:fldCharType="begin"/>
            </w:r>
            <w:r w:rsidR="00F9744A">
              <w:rPr>
                <w:noProof/>
                <w:webHidden/>
              </w:rPr>
              <w:instrText xml:space="preserve"> PAGEREF _Toc397995065 \h </w:instrText>
            </w:r>
            <w:r w:rsidR="00F9744A">
              <w:rPr>
                <w:noProof/>
                <w:webHidden/>
              </w:rPr>
            </w:r>
            <w:r w:rsidR="00F9744A">
              <w:rPr>
                <w:noProof/>
                <w:webHidden/>
              </w:rPr>
              <w:fldChar w:fldCharType="separate"/>
            </w:r>
            <w:r w:rsidR="00F9744A">
              <w:rPr>
                <w:noProof/>
                <w:webHidden/>
              </w:rPr>
              <w:t>VII</w:t>
            </w:r>
            <w:r w:rsidR="00F9744A">
              <w:rPr>
                <w:noProof/>
                <w:webHidden/>
              </w:rPr>
              <w:fldChar w:fldCharType="end"/>
            </w:r>
          </w:hyperlink>
        </w:p>
        <w:p w14:paraId="69BC38DE" w14:textId="77777777" w:rsidR="00F9744A" w:rsidRDefault="00C905ED">
          <w:pPr>
            <w:pStyle w:val="TOC1"/>
            <w:tabs>
              <w:tab w:val="right" w:leader="dot" w:pos="8494"/>
            </w:tabs>
            <w:rPr>
              <w:rFonts w:asciiTheme="minorHAnsi" w:eastAsiaTheme="minorEastAsia" w:hAnsiTheme="minorHAnsi"/>
              <w:noProof/>
              <w:lang w:eastAsia="pt-PT"/>
            </w:rPr>
          </w:pPr>
          <w:hyperlink w:anchor="_Toc397995066" w:history="1">
            <w:r w:rsidR="00F9744A" w:rsidRPr="00CC13D1">
              <w:rPr>
                <w:rStyle w:val="Hyperlink"/>
                <w:rFonts w:eastAsia="Times New Roman"/>
                <w:noProof/>
                <w:lang w:eastAsia="pt-PT"/>
              </w:rPr>
              <w:t>Sumário</w:t>
            </w:r>
            <w:r w:rsidR="00F9744A">
              <w:rPr>
                <w:noProof/>
                <w:webHidden/>
              </w:rPr>
              <w:tab/>
            </w:r>
            <w:r w:rsidR="00F9744A">
              <w:rPr>
                <w:noProof/>
                <w:webHidden/>
              </w:rPr>
              <w:fldChar w:fldCharType="begin"/>
            </w:r>
            <w:r w:rsidR="00F9744A">
              <w:rPr>
                <w:noProof/>
                <w:webHidden/>
              </w:rPr>
              <w:instrText xml:space="preserve"> PAGEREF _Toc397995066 \h </w:instrText>
            </w:r>
            <w:r w:rsidR="00F9744A">
              <w:rPr>
                <w:noProof/>
                <w:webHidden/>
              </w:rPr>
            </w:r>
            <w:r w:rsidR="00F9744A">
              <w:rPr>
                <w:noProof/>
                <w:webHidden/>
              </w:rPr>
              <w:fldChar w:fldCharType="separate"/>
            </w:r>
            <w:r w:rsidR="00F9744A">
              <w:rPr>
                <w:noProof/>
                <w:webHidden/>
              </w:rPr>
              <w:t>IX</w:t>
            </w:r>
            <w:r w:rsidR="00F9744A">
              <w:rPr>
                <w:noProof/>
                <w:webHidden/>
              </w:rPr>
              <w:fldChar w:fldCharType="end"/>
            </w:r>
          </w:hyperlink>
        </w:p>
        <w:p w14:paraId="74DE8AA4" w14:textId="77777777" w:rsidR="00F9744A" w:rsidRDefault="00C905ED">
          <w:pPr>
            <w:pStyle w:val="TOC1"/>
            <w:tabs>
              <w:tab w:val="right" w:leader="dot" w:pos="8494"/>
            </w:tabs>
            <w:rPr>
              <w:rFonts w:asciiTheme="minorHAnsi" w:eastAsiaTheme="minorEastAsia" w:hAnsiTheme="minorHAnsi"/>
              <w:noProof/>
              <w:lang w:eastAsia="pt-PT"/>
            </w:rPr>
          </w:pPr>
          <w:hyperlink w:anchor="_Toc397995067" w:history="1">
            <w:r w:rsidR="00F9744A" w:rsidRPr="00CC13D1">
              <w:rPr>
                <w:rStyle w:val="Hyperlink"/>
                <w:noProof/>
                <w:lang w:val="en-GB"/>
              </w:rPr>
              <w:t>Figures</w:t>
            </w:r>
            <w:r w:rsidR="00F9744A">
              <w:rPr>
                <w:noProof/>
                <w:webHidden/>
              </w:rPr>
              <w:tab/>
            </w:r>
            <w:r w:rsidR="00F9744A">
              <w:rPr>
                <w:noProof/>
                <w:webHidden/>
              </w:rPr>
              <w:fldChar w:fldCharType="begin"/>
            </w:r>
            <w:r w:rsidR="00F9744A">
              <w:rPr>
                <w:noProof/>
                <w:webHidden/>
              </w:rPr>
              <w:instrText xml:space="preserve"> PAGEREF _Toc397995067 \h </w:instrText>
            </w:r>
            <w:r w:rsidR="00F9744A">
              <w:rPr>
                <w:noProof/>
                <w:webHidden/>
              </w:rPr>
            </w:r>
            <w:r w:rsidR="00F9744A">
              <w:rPr>
                <w:noProof/>
                <w:webHidden/>
              </w:rPr>
              <w:fldChar w:fldCharType="separate"/>
            </w:r>
            <w:r w:rsidR="00F9744A">
              <w:rPr>
                <w:noProof/>
                <w:webHidden/>
              </w:rPr>
              <w:t>XVII</w:t>
            </w:r>
            <w:r w:rsidR="00F9744A">
              <w:rPr>
                <w:noProof/>
                <w:webHidden/>
              </w:rPr>
              <w:fldChar w:fldCharType="end"/>
            </w:r>
          </w:hyperlink>
        </w:p>
        <w:p w14:paraId="1879A84C" w14:textId="77777777" w:rsidR="00F9744A" w:rsidRDefault="00C905ED">
          <w:pPr>
            <w:pStyle w:val="TOC1"/>
            <w:tabs>
              <w:tab w:val="right" w:leader="dot" w:pos="8494"/>
            </w:tabs>
            <w:rPr>
              <w:rFonts w:asciiTheme="minorHAnsi" w:eastAsiaTheme="minorEastAsia" w:hAnsiTheme="minorHAnsi"/>
              <w:noProof/>
              <w:lang w:eastAsia="pt-PT"/>
            </w:rPr>
          </w:pPr>
          <w:hyperlink w:anchor="_Toc397995068" w:history="1">
            <w:r w:rsidR="00F9744A" w:rsidRPr="00CC13D1">
              <w:rPr>
                <w:rStyle w:val="Hyperlink"/>
                <w:noProof/>
                <w:lang w:val="en-GB"/>
              </w:rPr>
              <w:t>Tables</w:t>
            </w:r>
            <w:r w:rsidR="00F9744A">
              <w:rPr>
                <w:noProof/>
                <w:webHidden/>
              </w:rPr>
              <w:tab/>
            </w:r>
            <w:r w:rsidR="00F9744A">
              <w:rPr>
                <w:noProof/>
                <w:webHidden/>
              </w:rPr>
              <w:fldChar w:fldCharType="begin"/>
            </w:r>
            <w:r w:rsidR="00F9744A">
              <w:rPr>
                <w:noProof/>
                <w:webHidden/>
              </w:rPr>
              <w:instrText xml:space="preserve"> PAGEREF _Toc397995068 \h </w:instrText>
            </w:r>
            <w:r w:rsidR="00F9744A">
              <w:rPr>
                <w:noProof/>
                <w:webHidden/>
              </w:rPr>
            </w:r>
            <w:r w:rsidR="00F9744A">
              <w:rPr>
                <w:noProof/>
                <w:webHidden/>
              </w:rPr>
              <w:fldChar w:fldCharType="separate"/>
            </w:r>
            <w:r w:rsidR="00F9744A">
              <w:rPr>
                <w:noProof/>
                <w:webHidden/>
              </w:rPr>
              <w:t>XIX</w:t>
            </w:r>
            <w:r w:rsidR="00F9744A">
              <w:rPr>
                <w:noProof/>
                <w:webHidden/>
              </w:rPr>
              <w:fldChar w:fldCharType="end"/>
            </w:r>
          </w:hyperlink>
        </w:p>
        <w:p w14:paraId="0E3A22AF" w14:textId="77777777" w:rsidR="00F9744A" w:rsidRDefault="00C905ED">
          <w:pPr>
            <w:pStyle w:val="TOC1"/>
            <w:tabs>
              <w:tab w:val="right" w:leader="dot" w:pos="8494"/>
            </w:tabs>
            <w:rPr>
              <w:rFonts w:asciiTheme="minorHAnsi" w:eastAsiaTheme="minorEastAsia" w:hAnsiTheme="minorHAnsi"/>
              <w:noProof/>
              <w:lang w:eastAsia="pt-PT"/>
            </w:rPr>
          </w:pPr>
          <w:hyperlink w:anchor="_Toc397995069" w:history="1">
            <w:r w:rsidR="00F9744A" w:rsidRPr="00CC13D1">
              <w:rPr>
                <w:rStyle w:val="Hyperlink"/>
                <w:noProof/>
                <w:lang w:val="en-GB"/>
              </w:rPr>
              <w:t>Symbols and Notation</w:t>
            </w:r>
            <w:r w:rsidR="00F9744A">
              <w:rPr>
                <w:noProof/>
                <w:webHidden/>
              </w:rPr>
              <w:tab/>
            </w:r>
            <w:r w:rsidR="00F9744A">
              <w:rPr>
                <w:noProof/>
                <w:webHidden/>
              </w:rPr>
              <w:fldChar w:fldCharType="begin"/>
            </w:r>
            <w:r w:rsidR="00F9744A">
              <w:rPr>
                <w:noProof/>
                <w:webHidden/>
              </w:rPr>
              <w:instrText xml:space="preserve"> PAGEREF _Toc397995069 \h </w:instrText>
            </w:r>
            <w:r w:rsidR="00F9744A">
              <w:rPr>
                <w:noProof/>
                <w:webHidden/>
              </w:rPr>
            </w:r>
            <w:r w:rsidR="00F9744A">
              <w:rPr>
                <w:noProof/>
                <w:webHidden/>
              </w:rPr>
              <w:fldChar w:fldCharType="separate"/>
            </w:r>
            <w:r w:rsidR="00F9744A">
              <w:rPr>
                <w:noProof/>
                <w:webHidden/>
              </w:rPr>
              <w:t>XXI</w:t>
            </w:r>
            <w:r w:rsidR="00F9744A">
              <w:rPr>
                <w:noProof/>
                <w:webHidden/>
              </w:rPr>
              <w:fldChar w:fldCharType="end"/>
            </w:r>
          </w:hyperlink>
        </w:p>
        <w:p w14:paraId="67515A74"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070" w:history="1">
            <w:r w:rsidR="00F9744A" w:rsidRPr="00CC13D1">
              <w:rPr>
                <w:rStyle w:val="Hyperlink"/>
                <w:noProof/>
                <w:lang w:val="en-GB"/>
              </w:rPr>
              <w:t>1</w:t>
            </w:r>
            <w:r w:rsidR="00F9744A">
              <w:rPr>
                <w:rFonts w:asciiTheme="minorHAnsi" w:eastAsiaTheme="minorEastAsia" w:hAnsiTheme="minorHAnsi"/>
                <w:noProof/>
                <w:lang w:eastAsia="pt-PT"/>
              </w:rPr>
              <w:tab/>
            </w:r>
            <w:r w:rsidR="00F9744A" w:rsidRPr="00CC13D1">
              <w:rPr>
                <w:rStyle w:val="Hyperlink"/>
                <w:noProof/>
                <w:lang w:val="en-GB"/>
              </w:rPr>
              <w:t>Introduction</w:t>
            </w:r>
            <w:r w:rsidR="00F9744A">
              <w:rPr>
                <w:noProof/>
                <w:webHidden/>
              </w:rPr>
              <w:tab/>
            </w:r>
            <w:r w:rsidR="00F9744A">
              <w:rPr>
                <w:noProof/>
                <w:webHidden/>
              </w:rPr>
              <w:fldChar w:fldCharType="begin"/>
            </w:r>
            <w:r w:rsidR="00F9744A">
              <w:rPr>
                <w:noProof/>
                <w:webHidden/>
              </w:rPr>
              <w:instrText xml:space="preserve"> PAGEREF _Toc397995070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14:paraId="37080DE6"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1" w:history="1">
            <w:r w:rsidR="00F9744A" w:rsidRPr="00CC13D1">
              <w:rPr>
                <w:rStyle w:val="Hyperlink"/>
                <w:noProof/>
                <w:lang w:val="en-GB"/>
              </w:rPr>
              <w:t>1.1</w:t>
            </w:r>
            <w:r w:rsidR="00F9744A">
              <w:rPr>
                <w:rFonts w:asciiTheme="minorHAnsi" w:eastAsiaTheme="minorEastAsia" w:hAnsiTheme="minorHAnsi"/>
                <w:noProof/>
                <w:lang w:eastAsia="pt-PT"/>
              </w:rPr>
              <w:tab/>
            </w:r>
            <w:r w:rsidR="00F9744A" w:rsidRPr="00CC13D1">
              <w:rPr>
                <w:rStyle w:val="Hyperlink"/>
                <w:noProof/>
                <w:lang w:val="en-GB"/>
              </w:rPr>
              <w:t>Motivation</w:t>
            </w:r>
            <w:r w:rsidR="00F9744A">
              <w:rPr>
                <w:noProof/>
                <w:webHidden/>
              </w:rPr>
              <w:tab/>
            </w:r>
            <w:r w:rsidR="00F9744A">
              <w:rPr>
                <w:noProof/>
                <w:webHidden/>
              </w:rPr>
              <w:fldChar w:fldCharType="begin"/>
            </w:r>
            <w:r w:rsidR="00F9744A">
              <w:rPr>
                <w:noProof/>
                <w:webHidden/>
              </w:rPr>
              <w:instrText xml:space="preserve"> PAGEREF _Toc397995071 \h </w:instrText>
            </w:r>
            <w:r w:rsidR="00F9744A">
              <w:rPr>
                <w:noProof/>
                <w:webHidden/>
              </w:rPr>
            </w:r>
            <w:r w:rsidR="00F9744A">
              <w:rPr>
                <w:noProof/>
                <w:webHidden/>
              </w:rPr>
              <w:fldChar w:fldCharType="separate"/>
            </w:r>
            <w:r w:rsidR="00F9744A">
              <w:rPr>
                <w:noProof/>
                <w:webHidden/>
              </w:rPr>
              <w:t>2</w:t>
            </w:r>
            <w:r w:rsidR="00F9744A">
              <w:rPr>
                <w:noProof/>
                <w:webHidden/>
              </w:rPr>
              <w:fldChar w:fldCharType="end"/>
            </w:r>
          </w:hyperlink>
        </w:p>
        <w:p w14:paraId="4B0A10C3"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2" w:history="1">
            <w:r w:rsidR="00F9744A" w:rsidRPr="00CC13D1">
              <w:rPr>
                <w:rStyle w:val="Hyperlink"/>
                <w:noProof/>
                <w:lang w:val="en-GB"/>
              </w:rPr>
              <w:t>1.2</w:t>
            </w:r>
            <w:r w:rsidR="00F9744A">
              <w:rPr>
                <w:rFonts w:asciiTheme="minorHAnsi" w:eastAsiaTheme="minorEastAsia" w:hAnsiTheme="minorHAnsi"/>
                <w:noProof/>
                <w:lang w:eastAsia="pt-PT"/>
              </w:rPr>
              <w:tab/>
            </w:r>
            <w:r w:rsidR="00F9744A" w:rsidRPr="00CC13D1">
              <w:rPr>
                <w:rStyle w:val="Hyperlink"/>
                <w:noProof/>
                <w:lang w:val="en-GB"/>
              </w:rPr>
              <w:t>Vision</w:t>
            </w:r>
            <w:r w:rsidR="00F9744A">
              <w:rPr>
                <w:noProof/>
                <w:webHidden/>
              </w:rPr>
              <w:tab/>
            </w:r>
            <w:r w:rsidR="00F9744A">
              <w:rPr>
                <w:noProof/>
                <w:webHidden/>
              </w:rPr>
              <w:fldChar w:fldCharType="begin"/>
            </w:r>
            <w:r w:rsidR="00F9744A">
              <w:rPr>
                <w:noProof/>
                <w:webHidden/>
              </w:rPr>
              <w:instrText xml:space="preserve"> PAGEREF _Toc397995072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14:paraId="5C31EB5F"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3" w:history="1">
            <w:r w:rsidR="00F9744A" w:rsidRPr="00CC13D1">
              <w:rPr>
                <w:rStyle w:val="Hyperlink"/>
                <w:noProof/>
                <w:lang w:val="en-GB"/>
              </w:rPr>
              <w:t>1.3</w:t>
            </w:r>
            <w:r w:rsidR="00F9744A">
              <w:rPr>
                <w:rFonts w:asciiTheme="minorHAnsi" w:eastAsiaTheme="minorEastAsia" w:hAnsiTheme="minorHAnsi"/>
                <w:noProof/>
                <w:lang w:eastAsia="pt-PT"/>
              </w:rPr>
              <w:tab/>
            </w:r>
            <w:r w:rsidR="00F9744A" w:rsidRPr="00CC13D1">
              <w:rPr>
                <w:rStyle w:val="Hyperlink"/>
                <w:noProof/>
                <w:lang w:val="en-GB"/>
              </w:rPr>
              <w:t>Development context</w:t>
            </w:r>
            <w:r w:rsidR="00F9744A">
              <w:rPr>
                <w:noProof/>
                <w:webHidden/>
              </w:rPr>
              <w:tab/>
            </w:r>
            <w:r w:rsidR="00F9744A">
              <w:rPr>
                <w:noProof/>
                <w:webHidden/>
              </w:rPr>
              <w:fldChar w:fldCharType="begin"/>
            </w:r>
            <w:r w:rsidR="00F9744A">
              <w:rPr>
                <w:noProof/>
                <w:webHidden/>
              </w:rPr>
              <w:instrText xml:space="preserve"> PAGEREF _Toc397995073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14:paraId="021F6FE3"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4" w:history="1">
            <w:r w:rsidR="00F9744A" w:rsidRPr="00CC13D1">
              <w:rPr>
                <w:rStyle w:val="Hyperlink"/>
                <w:noProof/>
                <w:lang w:val="en-GB"/>
              </w:rPr>
              <w:t>1.4</w:t>
            </w:r>
            <w:r w:rsidR="00F9744A">
              <w:rPr>
                <w:rFonts w:asciiTheme="minorHAnsi" w:eastAsiaTheme="minorEastAsia" w:hAnsiTheme="minorHAnsi"/>
                <w:noProof/>
                <w:lang w:eastAsia="pt-PT"/>
              </w:rPr>
              <w:tab/>
            </w:r>
            <w:r w:rsidR="00F9744A" w:rsidRPr="00CC13D1">
              <w:rPr>
                <w:rStyle w:val="Hyperlink"/>
                <w:noProof/>
                <w:lang w:val="en-GB"/>
              </w:rPr>
              <w:t>Dissertation Structure</w:t>
            </w:r>
            <w:r w:rsidR="00F9744A">
              <w:rPr>
                <w:noProof/>
                <w:webHidden/>
              </w:rPr>
              <w:tab/>
            </w:r>
            <w:r w:rsidR="00F9744A">
              <w:rPr>
                <w:noProof/>
                <w:webHidden/>
              </w:rPr>
              <w:fldChar w:fldCharType="begin"/>
            </w:r>
            <w:r w:rsidR="00F9744A">
              <w:rPr>
                <w:noProof/>
                <w:webHidden/>
              </w:rPr>
              <w:instrText xml:space="preserve"> PAGEREF _Toc397995074 \h </w:instrText>
            </w:r>
            <w:r w:rsidR="00F9744A">
              <w:rPr>
                <w:noProof/>
                <w:webHidden/>
              </w:rPr>
            </w:r>
            <w:r w:rsidR="00F9744A">
              <w:rPr>
                <w:noProof/>
                <w:webHidden/>
              </w:rPr>
              <w:fldChar w:fldCharType="separate"/>
            </w:r>
            <w:r w:rsidR="00F9744A">
              <w:rPr>
                <w:noProof/>
                <w:webHidden/>
              </w:rPr>
              <w:t>5</w:t>
            </w:r>
            <w:r w:rsidR="00F9744A">
              <w:rPr>
                <w:noProof/>
                <w:webHidden/>
              </w:rPr>
              <w:fldChar w:fldCharType="end"/>
            </w:r>
          </w:hyperlink>
        </w:p>
        <w:p w14:paraId="0B13F8D0"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075" w:history="1">
            <w:r w:rsidR="00F9744A" w:rsidRPr="00CC13D1">
              <w:rPr>
                <w:rStyle w:val="Hyperlink"/>
                <w:noProof/>
                <w:lang w:val="en-GB"/>
              </w:rPr>
              <w:t>2</w:t>
            </w:r>
            <w:r w:rsidR="00F9744A">
              <w:rPr>
                <w:rFonts w:asciiTheme="minorHAnsi" w:eastAsiaTheme="minorEastAsia" w:hAnsiTheme="minorHAnsi"/>
                <w:noProof/>
                <w:lang w:eastAsia="pt-PT"/>
              </w:rPr>
              <w:tab/>
            </w:r>
            <w:r w:rsidR="00F9744A" w:rsidRPr="00CC13D1">
              <w:rPr>
                <w:rStyle w:val="Hyperlink"/>
                <w:noProof/>
                <w:lang w:val="en-GB"/>
              </w:rPr>
              <w:t>State of the Art / Related Work</w:t>
            </w:r>
            <w:r w:rsidR="00F9744A">
              <w:rPr>
                <w:noProof/>
                <w:webHidden/>
              </w:rPr>
              <w:tab/>
            </w:r>
            <w:r w:rsidR="00F9744A">
              <w:rPr>
                <w:noProof/>
                <w:webHidden/>
              </w:rPr>
              <w:fldChar w:fldCharType="begin"/>
            </w:r>
            <w:r w:rsidR="00F9744A">
              <w:rPr>
                <w:noProof/>
                <w:webHidden/>
              </w:rPr>
              <w:instrText xml:space="preserve"> PAGEREF _Toc397995075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14:paraId="183CF086"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6" w:history="1">
            <w:r w:rsidR="00F9744A" w:rsidRPr="00CC13D1">
              <w:rPr>
                <w:rStyle w:val="Hyperlink"/>
                <w:noProof/>
                <w:lang w:val="en-GB"/>
              </w:rPr>
              <w:t>2.1</w:t>
            </w:r>
            <w:r w:rsidR="00F9744A">
              <w:rPr>
                <w:rFonts w:asciiTheme="minorHAnsi" w:eastAsiaTheme="minorEastAsia" w:hAnsiTheme="minorHAnsi"/>
                <w:noProof/>
                <w:lang w:eastAsia="pt-PT"/>
              </w:rPr>
              <w:tab/>
            </w:r>
            <w:r w:rsidR="00F9744A" w:rsidRPr="00CC13D1">
              <w:rPr>
                <w:rStyle w:val="Hyperlink"/>
                <w:noProof/>
                <w:lang w:val="en-GB"/>
              </w:rPr>
              <w:t>Ontology Learning</w:t>
            </w:r>
            <w:r w:rsidR="00F9744A">
              <w:rPr>
                <w:noProof/>
                <w:webHidden/>
              </w:rPr>
              <w:tab/>
            </w:r>
            <w:r w:rsidR="00F9744A">
              <w:rPr>
                <w:noProof/>
                <w:webHidden/>
              </w:rPr>
              <w:fldChar w:fldCharType="begin"/>
            </w:r>
            <w:r w:rsidR="00F9744A">
              <w:rPr>
                <w:noProof/>
                <w:webHidden/>
              </w:rPr>
              <w:instrText xml:space="preserve"> PAGEREF _Toc397995076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14:paraId="74E40E8C"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7" w:history="1">
            <w:r w:rsidR="00F9744A" w:rsidRPr="00CC13D1">
              <w:rPr>
                <w:rStyle w:val="Hyperlink"/>
                <w:noProof/>
                <w:lang w:val="en-GB"/>
              </w:rPr>
              <w:t>2.2</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_Toc397995077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14:paraId="6C0F058F"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78" w:history="1">
            <w:r w:rsidR="00F9744A" w:rsidRPr="00CC13D1">
              <w:rPr>
                <w:rStyle w:val="Hyperlink"/>
                <w:noProof/>
                <w:lang w:val="en-GB"/>
              </w:rPr>
              <w:t>2.3</w:t>
            </w:r>
            <w:r w:rsidR="00F9744A">
              <w:rPr>
                <w:rFonts w:asciiTheme="minorHAnsi" w:eastAsiaTheme="minorEastAsia" w:hAnsiTheme="minorHAnsi"/>
                <w:noProof/>
                <w:lang w:eastAsia="pt-PT"/>
              </w:rPr>
              <w:tab/>
            </w:r>
            <w:r w:rsidR="00F9744A" w:rsidRPr="00CC13D1">
              <w:rPr>
                <w:rStyle w:val="Hyperlink"/>
                <w:noProof/>
                <w:lang w:val="en-GB"/>
              </w:rPr>
              <w:t>Building &amp; Construction</w:t>
            </w:r>
            <w:r w:rsidR="00F9744A">
              <w:rPr>
                <w:noProof/>
                <w:webHidden/>
              </w:rPr>
              <w:tab/>
            </w:r>
            <w:r w:rsidR="00F9744A">
              <w:rPr>
                <w:noProof/>
                <w:webHidden/>
              </w:rPr>
              <w:fldChar w:fldCharType="begin"/>
            </w:r>
            <w:r w:rsidR="00F9744A">
              <w:rPr>
                <w:noProof/>
                <w:webHidden/>
              </w:rPr>
              <w:instrText xml:space="preserve"> PAGEREF _Toc397995078 \h </w:instrText>
            </w:r>
            <w:r w:rsidR="00F9744A">
              <w:rPr>
                <w:noProof/>
                <w:webHidden/>
              </w:rPr>
            </w:r>
            <w:r w:rsidR="00F9744A">
              <w:rPr>
                <w:noProof/>
                <w:webHidden/>
              </w:rPr>
              <w:fldChar w:fldCharType="separate"/>
            </w:r>
            <w:r w:rsidR="00F9744A">
              <w:rPr>
                <w:noProof/>
                <w:webHidden/>
              </w:rPr>
              <w:t>10</w:t>
            </w:r>
            <w:r w:rsidR="00F9744A">
              <w:rPr>
                <w:noProof/>
                <w:webHidden/>
              </w:rPr>
              <w:fldChar w:fldCharType="end"/>
            </w:r>
          </w:hyperlink>
        </w:p>
        <w:p w14:paraId="17552860"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079" w:history="1">
            <w:r w:rsidR="00F9744A" w:rsidRPr="00CC13D1">
              <w:rPr>
                <w:rStyle w:val="Hyperlink"/>
                <w:noProof/>
                <w:lang w:val="en-GB"/>
              </w:rPr>
              <w:t>3</w:t>
            </w:r>
            <w:r w:rsidR="00F9744A">
              <w:rPr>
                <w:rFonts w:asciiTheme="minorHAnsi" w:eastAsiaTheme="minorEastAsia" w:hAnsiTheme="minorHAnsi"/>
                <w:noProof/>
                <w:lang w:eastAsia="pt-PT"/>
              </w:rPr>
              <w:tab/>
            </w:r>
            <w:r w:rsidR="00F9744A" w:rsidRPr="00CC13D1">
              <w:rPr>
                <w:rStyle w:val="Hyperlink"/>
                <w:noProof/>
                <w:lang w:val="en-GB"/>
              </w:rPr>
              <w:t>Theoretical and Technical Foundation</w:t>
            </w:r>
            <w:r w:rsidR="00F9744A">
              <w:rPr>
                <w:noProof/>
                <w:webHidden/>
              </w:rPr>
              <w:tab/>
            </w:r>
            <w:r w:rsidR="00F9744A">
              <w:rPr>
                <w:noProof/>
                <w:webHidden/>
              </w:rPr>
              <w:fldChar w:fldCharType="begin"/>
            </w:r>
            <w:r w:rsidR="00F9744A">
              <w:rPr>
                <w:noProof/>
                <w:webHidden/>
              </w:rPr>
              <w:instrText xml:space="preserve"> PAGEREF _Toc397995079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14:paraId="38FAB43B"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80" w:history="1">
            <w:r w:rsidR="00F9744A" w:rsidRPr="00CC13D1">
              <w:rPr>
                <w:rStyle w:val="Hyperlink"/>
                <w:noProof/>
                <w:lang w:val="en-GB"/>
              </w:rPr>
              <w:t>3.1</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_Toc397995080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14:paraId="04E10E9C"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81" w:history="1">
            <w:r w:rsidR="00F9744A" w:rsidRPr="00CC13D1">
              <w:rPr>
                <w:rStyle w:val="Hyperlink"/>
                <w:noProof/>
                <w:lang w:val="en-GB"/>
              </w:rPr>
              <w:t>3.1.1</w:t>
            </w:r>
            <w:r w:rsidR="00F9744A">
              <w:rPr>
                <w:rFonts w:asciiTheme="minorHAnsi" w:eastAsiaTheme="minorEastAsia" w:hAnsiTheme="minorHAnsi"/>
                <w:noProof/>
                <w:lang w:eastAsia="pt-PT"/>
              </w:rPr>
              <w:tab/>
            </w:r>
            <w:r w:rsidR="00F9744A" w:rsidRPr="00CC13D1">
              <w:rPr>
                <w:rStyle w:val="Hyperlink"/>
                <w:noProof/>
                <w:lang w:val="en-GB"/>
              </w:rPr>
              <w:t>Frequent Pattern Growth</w:t>
            </w:r>
            <w:r w:rsidR="00F9744A">
              <w:rPr>
                <w:noProof/>
                <w:webHidden/>
              </w:rPr>
              <w:tab/>
            </w:r>
            <w:r w:rsidR="00F9744A">
              <w:rPr>
                <w:noProof/>
                <w:webHidden/>
              </w:rPr>
              <w:fldChar w:fldCharType="begin"/>
            </w:r>
            <w:r w:rsidR="00F9744A">
              <w:rPr>
                <w:noProof/>
                <w:webHidden/>
              </w:rPr>
              <w:instrText xml:space="preserve"> PAGEREF _Toc397995081 \h </w:instrText>
            </w:r>
            <w:r w:rsidR="00F9744A">
              <w:rPr>
                <w:noProof/>
                <w:webHidden/>
              </w:rPr>
            </w:r>
            <w:r w:rsidR="00F9744A">
              <w:rPr>
                <w:noProof/>
                <w:webHidden/>
              </w:rPr>
              <w:fldChar w:fldCharType="separate"/>
            </w:r>
            <w:r w:rsidR="00F9744A">
              <w:rPr>
                <w:noProof/>
                <w:webHidden/>
              </w:rPr>
              <w:t>16</w:t>
            </w:r>
            <w:r w:rsidR="00F9744A">
              <w:rPr>
                <w:noProof/>
                <w:webHidden/>
              </w:rPr>
              <w:fldChar w:fldCharType="end"/>
            </w:r>
          </w:hyperlink>
        </w:p>
        <w:p w14:paraId="48FA1B9C"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82" w:history="1">
            <w:r w:rsidR="00F9744A" w:rsidRPr="00CC13D1">
              <w:rPr>
                <w:rStyle w:val="Hyperlink"/>
                <w:noProof/>
                <w:lang w:val="en-GB"/>
              </w:rPr>
              <w:t>3.1.2</w:t>
            </w:r>
            <w:r w:rsidR="00F9744A">
              <w:rPr>
                <w:rFonts w:asciiTheme="minorHAnsi" w:eastAsiaTheme="minorEastAsia" w:hAnsiTheme="minorHAnsi"/>
                <w:noProof/>
                <w:lang w:eastAsia="pt-PT"/>
              </w:rPr>
              <w:tab/>
            </w:r>
            <w:r w:rsidR="00F9744A" w:rsidRPr="00CC13D1">
              <w:rPr>
                <w:rStyle w:val="Hyperlink"/>
                <w:noProof/>
                <w:lang w:val="en-GB"/>
              </w:rPr>
              <w:t>Association Rules Measurement</w:t>
            </w:r>
            <w:r w:rsidR="00F9744A">
              <w:rPr>
                <w:noProof/>
                <w:webHidden/>
              </w:rPr>
              <w:tab/>
            </w:r>
            <w:r w:rsidR="00F9744A">
              <w:rPr>
                <w:noProof/>
                <w:webHidden/>
              </w:rPr>
              <w:fldChar w:fldCharType="begin"/>
            </w:r>
            <w:r w:rsidR="00F9744A">
              <w:rPr>
                <w:noProof/>
                <w:webHidden/>
              </w:rPr>
              <w:instrText xml:space="preserve"> PAGEREF _Toc397995082 \h </w:instrText>
            </w:r>
            <w:r w:rsidR="00F9744A">
              <w:rPr>
                <w:noProof/>
                <w:webHidden/>
              </w:rPr>
            </w:r>
            <w:r w:rsidR="00F9744A">
              <w:rPr>
                <w:noProof/>
                <w:webHidden/>
              </w:rPr>
              <w:fldChar w:fldCharType="separate"/>
            </w:r>
            <w:r w:rsidR="00F9744A">
              <w:rPr>
                <w:noProof/>
                <w:webHidden/>
              </w:rPr>
              <w:t>24</w:t>
            </w:r>
            <w:r w:rsidR="00F9744A">
              <w:rPr>
                <w:noProof/>
                <w:webHidden/>
              </w:rPr>
              <w:fldChar w:fldCharType="end"/>
            </w:r>
          </w:hyperlink>
        </w:p>
        <w:p w14:paraId="3E021E91"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83" w:history="1">
            <w:r w:rsidR="00F9744A" w:rsidRPr="00CC13D1">
              <w:rPr>
                <w:rStyle w:val="Hyperlink"/>
                <w:noProof/>
                <w:lang w:val="en-GB"/>
              </w:rPr>
              <w:t>3.2</w:t>
            </w:r>
            <w:r w:rsidR="00F9744A">
              <w:rPr>
                <w:rFonts w:asciiTheme="minorHAnsi" w:eastAsiaTheme="minorEastAsia" w:hAnsiTheme="minorHAnsi"/>
                <w:noProof/>
                <w:lang w:eastAsia="pt-PT"/>
              </w:rPr>
              <w:tab/>
            </w:r>
            <w:r w:rsidR="00F9744A" w:rsidRPr="00CC13D1">
              <w:rPr>
                <w:rStyle w:val="Hyperlink"/>
                <w:noProof/>
                <w:lang w:val="en-GB"/>
              </w:rPr>
              <w:t>Vector Space Model</w:t>
            </w:r>
            <w:r w:rsidR="00F9744A">
              <w:rPr>
                <w:noProof/>
                <w:webHidden/>
              </w:rPr>
              <w:tab/>
            </w:r>
            <w:r w:rsidR="00F9744A">
              <w:rPr>
                <w:noProof/>
                <w:webHidden/>
              </w:rPr>
              <w:fldChar w:fldCharType="begin"/>
            </w:r>
            <w:r w:rsidR="00F9744A">
              <w:rPr>
                <w:noProof/>
                <w:webHidden/>
              </w:rPr>
              <w:instrText xml:space="preserve"> PAGEREF _Toc397995083 \h </w:instrText>
            </w:r>
            <w:r w:rsidR="00F9744A">
              <w:rPr>
                <w:noProof/>
                <w:webHidden/>
              </w:rPr>
            </w:r>
            <w:r w:rsidR="00F9744A">
              <w:rPr>
                <w:noProof/>
                <w:webHidden/>
              </w:rPr>
              <w:fldChar w:fldCharType="separate"/>
            </w:r>
            <w:r w:rsidR="00F9744A">
              <w:rPr>
                <w:noProof/>
                <w:webHidden/>
              </w:rPr>
              <w:t>30</w:t>
            </w:r>
            <w:r w:rsidR="00F9744A">
              <w:rPr>
                <w:noProof/>
                <w:webHidden/>
              </w:rPr>
              <w:fldChar w:fldCharType="end"/>
            </w:r>
          </w:hyperlink>
        </w:p>
        <w:p w14:paraId="725B73EB"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84" w:history="1">
            <w:r w:rsidR="00F9744A" w:rsidRPr="00CC13D1">
              <w:rPr>
                <w:rStyle w:val="Hyperlink"/>
                <w:noProof/>
                <w:lang w:val="en-GB"/>
              </w:rPr>
              <w:t>3.2.1</w:t>
            </w:r>
            <w:r w:rsidR="00F9744A">
              <w:rPr>
                <w:rFonts w:asciiTheme="minorHAnsi" w:eastAsiaTheme="minorEastAsia" w:hAnsiTheme="minorHAnsi"/>
                <w:noProof/>
                <w:lang w:eastAsia="pt-PT"/>
              </w:rPr>
              <w:tab/>
            </w:r>
            <w:r w:rsidR="00F9744A" w:rsidRPr="00CC13D1">
              <w:rPr>
                <w:rStyle w:val="Hyperlink"/>
                <w:noProof/>
                <w:lang w:val="en-GB"/>
              </w:rPr>
              <w:t>Term Weighting – The TF-IDF</w:t>
            </w:r>
            <w:r w:rsidR="00F9744A">
              <w:rPr>
                <w:noProof/>
                <w:webHidden/>
              </w:rPr>
              <w:tab/>
            </w:r>
            <w:r w:rsidR="00F9744A">
              <w:rPr>
                <w:noProof/>
                <w:webHidden/>
              </w:rPr>
              <w:fldChar w:fldCharType="begin"/>
            </w:r>
            <w:r w:rsidR="00F9744A">
              <w:rPr>
                <w:noProof/>
                <w:webHidden/>
              </w:rPr>
              <w:instrText xml:space="preserve"> PAGEREF _Toc397995084 \h </w:instrText>
            </w:r>
            <w:r w:rsidR="00F9744A">
              <w:rPr>
                <w:noProof/>
                <w:webHidden/>
              </w:rPr>
            </w:r>
            <w:r w:rsidR="00F9744A">
              <w:rPr>
                <w:noProof/>
                <w:webHidden/>
              </w:rPr>
              <w:fldChar w:fldCharType="separate"/>
            </w:r>
            <w:r w:rsidR="00F9744A">
              <w:rPr>
                <w:noProof/>
                <w:webHidden/>
              </w:rPr>
              <w:t>31</w:t>
            </w:r>
            <w:r w:rsidR="00F9744A">
              <w:rPr>
                <w:noProof/>
                <w:webHidden/>
              </w:rPr>
              <w:fldChar w:fldCharType="end"/>
            </w:r>
          </w:hyperlink>
        </w:p>
        <w:p w14:paraId="397AF702"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85" w:history="1">
            <w:r w:rsidR="00F9744A" w:rsidRPr="00CC13D1">
              <w:rPr>
                <w:rStyle w:val="Hyperlink"/>
                <w:noProof/>
                <w:lang w:val="en-GB"/>
              </w:rPr>
              <w:t>3.3</w:t>
            </w:r>
            <w:r w:rsidR="00F9744A">
              <w:rPr>
                <w:rFonts w:asciiTheme="minorHAnsi" w:eastAsiaTheme="minorEastAsia" w:hAnsiTheme="minorHAnsi"/>
                <w:noProof/>
                <w:lang w:eastAsia="pt-PT"/>
              </w:rPr>
              <w:tab/>
            </w:r>
            <w:r w:rsidR="00F9744A" w:rsidRPr="00CC13D1">
              <w:rPr>
                <w:rStyle w:val="Hyperlink"/>
                <w:noProof/>
                <w:lang w:val="en-GB"/>
              </w:rPr>
              <w:t>Similarity Measure in Information Retrieval</w:t>
            </w:r>
            <w:r w:rsidR="00F9744A">
              <w:rPr>
                <w:noProof/>
                <w:webHidden/>
              </w:rPr>
              <w:tab/>
            </w:r>
            <w:r w:rsidR="00F9744A">
              <w:rPr>
                <w:noProof/>
                <w:webHidden/>
              </w:rPr>
              <w:fldChar w:fldCharType="begin"/>
            </w:r>
            <w:r w:rsidR="00F9744A">
              <w:rPr>
                <w:noProof/>
                <w:webHidden/>
              </w:rPr>
              <w:instrText xml:space="preserve"> PAGEREF _Toc397995085 \h </w:instrText>
            </w:r>
            <w:r w:rsidR="00F9744A">
              <w:rPr>
                <w:noProof/>
                <w:webHidden/>
              </w:rPr>
            </w:r>
            <w:r w:rsidR="00F9744A">
              <w:rPr>
                <w:noProof/>
                <w:webHidden/>
              </w:rPr>
              <w:fldChar w:fldCharType="separate"/>
            </w:r>
            <w:r w:rsidR="00F9744A">
              <w:rPr>
                <w:noProof/>
                <w:webHidden/>
              </w:rPr>
              <w:t>32</w:t>
            </w:r>
            <w:r w:rsidR="00F9744A">
              <w:rPr>
                <w:noProof/>
                <w:webHidden/>
              </w:rPr>
              <w:fldChar w:fldCharType="end"/>
            </w:r>
          </w:hyperlink>
        </w:p>
        <w:p w14:paraId="3D62CC49"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86" w:history="1">
            <w:r w:rsidR="00F9744A" w:rsidRPr="00CC13D1">
              <w:rPr>
                <w:rStyle w:val="Hyperlink"/>
                <w:noProof/>
                <w:lang w:val="en-GB"/>
              </w:rPr>
              <w:t>3.3.1</w:t>
            </w:r>
            <w:r w:rsidR="00F9744A">
              <w:rPr>
                <w:rFonts w:asciiTheme="minorHAnsi" w:eastAsiaTheme="minorEastAsia" w:hAnsiTheme="minorHAnsi"/>
                <w:noProof/>
                <w:lang w:eastAsia="pt-PT"/>
              </w:rPr>
              <w:tab/>
            </w:r>
            <w:r w:rsidR="00F9744A" w:rsidRPr="00CC13D1">
              <w:rPr>
                <w:rStyle w:val="Hyperlink"/>
                <w:noProof/>
                <w:lang w:val="en-GB"/>
              </w:rPr>
              <w:t>Cosine Similarity Measure Algorithm</w:t>
            </w:r>
            <w:r w:rsidR="00F9744A">
              <w:rPr>
                <w:noProof/>
                <w:webHidden/>
              </w:rPr>
              <w:tab/>
            </w:r>
            <w:r w:rsidR="00F9744A">
              <w:rPr>
                <w:noProof/>
                <w:webHidden/>
              </w:rPr>
              <w:fldChar w:fldCharType="begin"/>
            </w:r>
            <w:r w:rsidR="00F9744A">
              <w:rPr>
                <w:noProof/>
                <w:webHidden/>
              </w:rPr>
              <w:instrText xml:space="preserve"> PAGEREF _Toc397995086 \h </w:instrText>
            </w:r>
            <w:r w:rsidR="00F9744A">
              <w:rPr>
                <w:noProof/>
                <w:webHidden/>
              </w:rPr>
            </w:r>
            <w:r w:rsidR="00F9744A">
              <w:rPr>
                <w:noProof/>
                <w:webHidden/>
              </w:rPr>
              <w:fldChar w:fldCharType="separate"/>
            </w:r>
            <w:r w:rsidR="00F9744A">
              <w:rPr>
                <w:noProof/>
                <w:webHidden/>
              </w:rPr>
              <w:t>33</w:t>
            </w:r>
            <w:r w:rsidR="00F9744A">
              <w:rPr>
                <w:noProof/>
                <w:webHidden/>
              </w:rPr>
              <w:fldChar w:fldCharType="end"/>
            </w:r>
          </w:hyperlink>
        </w:p>
        <w:p w14:paraId="1243EE14"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087" w:history="1">
            <w:r w:rsidR="00F9744A" w:rsidRPr="00CC13D1">
              <w:rPr>
                <w:rStyle w:val="Hyperlink"/>
                <w:noProof/>
                <w:lang w:val="en-GB"/>
              </w:rPr>
              <w:t>4</w:t>
            </w:r>
            <w:r w:rsidR="00F9744A">
              <w:rPr>
                <w:rFonts w:asciiTheme="minorHAnsi" w:eastAsiaTheme="minorEastAsia" w:hAnsiTheme="minorHAnsi"/>
                <w:noProof/>
                <w:lang w:eastAsia="pt-PT"/>
              </w:rPr>
              <w:tab/>
            </w:r>
            <w:r w:rsidR="00F9744A" w:rsidRPr="00CC13D1">
              <w:rPr>
                <w:rStyle w:val="Hyperlink"/>
                <w:noProof/>
                <w:lang w:val="en-GB"/>
              </w:rPr>
              <w:t>Building &amp; Construction Domain Ontology</w:t>
            </w:r>
            <w:r w:rsidR="00F9744A">
              <w:rPr>
                <w:noProof/>
                <w:webHidden/>
              </w:rPr>
              <w:tab/>
            </w:r>
            <w:r w:rsidR="00F9744A">
              <w:rPr>
                <w:noProof/>
                <w:webHidden/>
              </w:rPr>
              <w:fldChar w:fldCharType="begin"/>
            </w:r>
            <w:r w:rsidR="00F9744A">
              <w:rPr>
                <w:noProof/>
                <w:webHidden/>
              </w:rPr>
              <w:instrText xml:space="preserve"> PAGEREF _Toc397995087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14:paraId="53113BC6"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88" w:history="1">
            <w:r w:rsidR="00F9744A" w:rsidRPr="00CC13D1">
              <w:rPr>
                <w:rStyle w:val="Hyperlink"/>
                <w:noProof/>
                <w:lang w:val="en-GB"/>
              </w:rPr>
              <w:t>4.1</w:t>
            </w:r>
            <w:r w:rsidR="00F9744A">
              <w:rPr>
                <w:rFonts w:asciiTheme="minorHAnsi" w:eastAsiaTheme="minorEastAsia" w:hAnsiTheme="minorHAnsi"/>
                <w:noProof/>
                <w:lang w:eastAsia="pt-PT"/>
              </w:rPr>
              <w:tab/>
            </w:r>
            <w:r w:rsidR="00F9744A" w:rsidRPr="00CC13D1">
              <w:rPr>
                <w:rStyle w:val="Hyperlink"/>
                <w:noProof/>
                <w:lang w:val="en-GB"/>
              </w:rPr>
              <w:t>Ontology</w:t>
            </w:r>
            <w:r w:rsidR="00F9744A">
              <w:rPr>
                <w:noProof/>
                <w:webHidden/>
              </w:rPr>
              <w:tab/>
            </w:r>
            <w:r w:rsidR="00F9744A">
              <w:rPr>
                <w:noProof/>
                <w:webHidden/>
              </w:rPr>
              <w:fldChar w:fldCharType="begin"/>
            </w:r>
            <w:r w:rsidR="00F9744A">
              <w:rPr>
                <w:noProof/>
                <w:webHidden/>
              </w:rPr>
              <w:instrText xml:space="preserve"> PAGEREF _Toc397995088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14:paraId="572EF1D8"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89" w:history="1">
            <w:r w:rsidR="00F9744A" w:rsidRPr="00CC13D1">
              <w:rPr>
                <w:rStyle w:val="Hyperlink"/>
                <w:noProof/>
                <w:lang w:val="en-GB"/>
              </w:rPr>
              <w:t>4.1.1</w:t>
            </w:r>
            <w:r w:rsidR="00F9744A">
              <w:rPr>
                <w:rFonts w:asciiTheme="minorHAnsi" w:eastAsiaTheme="minorEastAsia" w:hAnsiTheme="minorHAnsi"/>
                <w:noProof/>
                <w:lang w:eastAsia="pt-PT"/>
              </w:rPr>
              <w:tab/>
            </w:r>
            <w:r w:rsidR="00F9744A" w:rsidRPr="00CC13D1">
              <w:rPr>
                <w:rStyle w:val="Hyperlink"/>
                <w:noProof/>
                <w:lang w:val="en-GB"/>
              </w:rPr>
              <w:t>Construction Methodology</w:t>
            </w:r>
            <w:r w:rsidR="00F9744A">
              <w:rPr>
                <w:noProof/>
                <w:webHidden/>
              </w:rPr>
              <w:tab/>
            </w:r>
            <w:r w:rsidR="00F9744A">
              <w:rPr>
                <w:noProof/>
                <w:webHidden/>
              </w:rPr>
              <w:fldChar w:fldCharType="begin"/>
            </w:r>
            <w:r w:rsidR="00F9744A">
              <w:rPr>
                <w:noProof/>
                <w:webHidden/>
              </w:rPr>
              <w:instrText xml:space="preserve"> PAGEREF _Toc397995089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14:paraId="3F00E048"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90" w:history="1">
            <w:r w:rsidR="00F9744A" w:rsidRPr="00CC13D1">
              <w:rPr>
                <w:rStyle w:val="Hyperlink"/>
                <w:noProof/>
                <w:lang w:val="en-GB"/>
              </w:rPr>
              <w:t>4.1.2</w:t>
            </w:r>
            <w:r w:rsidR="00F9744A">
              <w:rPr>
                <w:rFonts w:asciiTheme="minorHAnsi" w:eastAsiaTheme="minorEastAsia" w:hAnsiTheme="minorHAnsi"/>
                <w:noProof/>
                <w:lang w:eastAsia="pt-PT"/>
              </w:rPr>
              <w:tab/>
            </w:r>
            <w:r w:rsidR="00F9744A" w:rsidRPr="00CC13D1">
              <w:rPr>
                <w:rStyle w:val="Hyperlink"/>
                <w:noProof/>
                <w:lang w:val="en-GB"/>
              </w:rPr>
              <w:t>Ontologic management challenge</w:t>
            </w:r>
            <w:r w:rsidR="00F9744A">
              <w:rPr>
                <w:noProof/>
                <w:webHidden/>
              </w:rPr>
              <w:tab/>
            </w:r>
            <w:r w:rsidR="00F9744A">
              <w:rPr>
                <w:noProof/>
                <w:webHidden/>
              </w:rPr>
              <w:fldChar w:fldCharType="begin"/>
            </w:r>
            <w:r w:rsidR="00F9744A">
              <w:rPr>
                <w:noProof/>
                <w:webHidden/>
              </w:rPr>
              <w:instrText xml:space="preserve"> PAGEREF _Toc397995090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14:paraId="1FA90AD1"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91" w:history="1">
            <w:r w:rsidR="00F9744A" w:rsidRPr="00CC13D1">
              <w:rPr>
                <w:rStyle w:val="Hyperlink"/>
                <w:noProof/>
                <w:lang w:val="en-GB"/>
              </w:rPr>
              <w:t>4.2</w:t>
            </w:r>
            <w:r w:rsidR="00F9744A">
              <w:rPr>
                <w:rFonts w:asciiTheme="minorHAnsi" w:eastAsiaTheme="minorEastAsia" w:hAnsiTheme="minorHAnsi"/>
                <w:noProof/>
                <w:lang w:eastAsia="pt-PT"/>
              </w:rPr>
              <w:tab/>
            </w:r>
            <w:r w:rsidR="00F9744A" w:rsidRPr="00CC13D1">
              <w:rPr>
                <w:rStyle w:val="Hyperlink"/>
                <w:noProof/>
                <w:lang w:val="en-GB"/>
              </w:rPr>
              <w:t>The E-COGNOS Ontology</w:t>
            </w:r>
            <w:r w:rsidR="00F9744A">
              <w:rPr>
                <w:noProof/>
                <w:webHidden/>
              </w:rPr>
              <w:tab/>
            </w:r>
            <w:r w:rsidR="00F9744A">
              <w:rPr>
                <w:noProof/>
                <w:webHidden/>
              </w:rPr>
              <w:fldChar w:fldCharType="begin"/>
            </w:r>
            <w:r w:rsidR="00F9744A">
              <w:rPr>
                <w:noProof/>
                <w:webHidden/>
              </w:rPr>
              <w:instrText xml:space="preserve"> PAGEREF _Toc397995091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14:paraId="3310B38B"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092" w:history="1">
            <w:r w:rsidR="00F9744A" w:rsidRPr="00CC13D1">
              <w:rPr>
                <w:rStyle w:val="Hyperlink"/>
                <w:noProof/>
                <w:lang w:val="en-GB"/>
              </w:rPr>
              <w:t>5</w:t>
            </w:r>
            <w:r w:rsidR="00F9744A">
              <w:rPr>
                <w:rFonts w:asciiTheme="minorHAnsi" w:eastAsiaTheme="minorEastAsia" w:hAnsiTheme="minorHAnsi"/>
                <w:noProof/>
                <w:lang w:eastAsia="pt-PT"/>
              </w:rPr>
              <w:tab/>
            </w:r>
            <w:r w:rsidR="00F9744A" w:rsidRPr="00CC13D1">
              <w:rPr>
                <w:rStyle w:val="Hyperlink"/>
                <w:noProof/>
                <w:lang w:val="en-GB"/>
              </w:rPr>
              <w:t>Design and Implementation</w:t>
            </w:r>
            <w:r w:rsidR="00F9744A">
              <w:rPr>
                <w:noProof/>
                <w:webHidden/>
              </w:rPr>
              <w:tab/>
            </w:r>
            <w:r w:rsidR="00F9744A">
              <w:rPr>
                <w:noProof/>
                <w:webHidden/>
              </w:rPr>
              <w:fldChar w:fldCharType="begin"/>
            </w:r>
            <w:r w:rsidR="00F9744A">
              <w:rPr>
                <w:noProof/>
                <w:webHidden/>
              </w:rPr>
              <w:instrText xml:space="preserve"> PAGEREF _Toc397995092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14:paraId="22C49724"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93" w:history="1">
            <w:r w:rsidR="00F9744A" w:rsidRPr="00CC13D1">
              <w:rPr>
                <w:rStyle w:val="Hyperlink"/>
                <w:noProof/>
                <w:lang w:val="en-GB"/>
              </w:rPr>
              <w:t>5.1</w:t>
            </w:r>
            <w:r w:rsidR="00F9744A">
              <w:rPr>
                <w:rFonts w:asciiTheme="minorHAnsi" w:eastAsiaTheme="minorEastAsia" w:hAnsiTheme="minorHAnsi"/>
                <w:noProof/>
                <w:lang w:eastAsia="pt-PT"/>
              </w:rPr>
              <w:tab/>
            </w:r>
            <w:r w:rsidR="00F9744A" w:rsidRPr="00CC13D1">
              <w:rPr>
                <w:rStyle w:val="Hyperlink"/>
                <w:noProof/>
                <w:lang w:val="en-GB"/>
              </w:rPr>
              <w:t>Tools and Technologies</w:t>
            </w:r>
            <w:r w:rsidR="00F9744A">
              <w:rPr>
                <w:noProof/>
                <w:webHidden/>
              </w:rPr>
              <w:tab/>
            </w:r>
            <w:r w:rsidR="00F9744A">
              <w:rPr>
                <w:noProof/>
                <w:webHidden/>
              </w:rPr>
              <w:fldChar w:fldCharType="begin"/>
            </w:r>
            <w:r w:rsidR="00F9744A">
              <w:rPr>
                <w:noProof/>
                <w:webHidden/>
              </w:rPr>
              <w:instrText xml:space="preserve"> PAGEREF _Toc397995093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14:paraId="6AE70A08"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94" w:history="1">
            <w:r w:rsidR="00F9744A" w:rsidRPr="00CC13D1">
              <w:rPr>
                <w:rStyle w:val="Hyperlink"/>
                <w:noProof/>
                <w:lang w:val="en-GB"/>
              </w:rPr>
              <w:t>5.2</w:t>
            </w:r>
            <w:r w:rsidR="00F9744A">
              <w:rPr>
                <w:rFonts w:asciiTheme="minorHAnsi" w:eastAsiaTheme="minorEastAsia" w:hAnsiTheme="minorHAnsi"/>
                <w:noProof/>
                <w:lang w:eastAsia="pt-PT"/>
              </w:rPr>
              <w:tab/>
            </w:r>
            <w:r w:rsidR="00F9744A" w:rsidRPr="00CC13D1">
              <w:rPr>
                <w:rStyle w:val="Hyperlink"/>
                <w:noProof/>
                <w:lang w:val="en-GB"/>
              </w:rPr>
              <w:t>Requirements</w:t>
            </w:r>
            <w:r w:rsidR="00F9744A">
              <w:rPr>
                <w:noProof/>
                <w:webHidden/>
              </w:rPr>
              <w:tab/>
            </w:r>
            <w:r w:rsidR="00F9744A">
              <w:rPr>
                <w:noProof/>
                <w:webHidden/>
              </w:rPr>
              <w:fldChar w:fldCharType="begin"/>
            </w:r>
            <w:r w:rsidR="00F9744A">
              <w:rPr>
                <w:noProof/>
                <w:webHidden/>
              </w:rPr>
              <w:instrText xml:space="preserve"> PAGEREF _Toc397995094 \h </w:instrText>
            </w:r>
            <w:r w:rsidR="00F9744A">
              <w:rPr>
                <w:noProof/>
                <w:webHidden/>
              </w:rPr>
            </w:r>
            <w:r w:rsidR="00F9744A">
              <w:rPr>
                <w:noProof/>
                <w:webHidden/>
              </w:rPr>
              <w:fldChar w:fldCharType="separate"/>
            </w:r>
            <w:r w:rsidR="00F9744A">
              <w:rPr>
                <w:noProof/>
                <w:webHidden/>
              </w:rPr>
              <w:t>42</w:t>
            </w:r>
            <w:r w:rsidR="00F9744A">
              <w:rPr>
                <w:noProof/>
                <w:webHidden/>
              </w:rPr>
              <w:fldChar w:fldCharType="end"/>
            </w:r>
          </w:hyperlink>
        </w:p>
        <w:p w14:paraId="3C78B976"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95" w:history="1">
            <w:r w:rsidR="00F9744A" w:rsidRPr="00CC13D1">
              <w:rPr>
                <w:rStyle w:val="Hyperlink"/>
                <w:noProof/>
                <w:lang w:val="en-GB"/>
              </w:rPr>
              <w:t>5.3</w:t>
            </w:r>
            <w:r w:rsidR="00F9744A">
              <w:rPr>
                <w:rFonts w:asciiTheme="minorHAnsi" w:eastAsiaTheme="minorEastAsia" w:hAnsiTheme="minorHAnsi"/>
                <w:noProof/>
                <w:lang w:eastAsia="pt-PT"/>
              </w:rPr>
              <w:tab/>
            </w:r>
            <w:r w:rsidR="00F9744A" w:rsidRPr="00CC13D1">
              <w:rPr>
                <w:rStyle w:val="Hyperlink"/>
                <w:noProof/>
                <w:lang w:val="en-GB"/>
              </w:rPr>
              <w:t>Conceptual &amp; Technical Architectures</w:t>
            </w:r>
            <w:r w:rsidR="00F9744A">
              <w:rPr>
                <w:noProof/>
                <w:webHidden/>
              </w:rPr>
              <w:tab/>
            </w:r>
            <w:r w:rsidR="00F9744A">
              <w:rPr>
                <w:noProof/>
                <w:webHidden/>
              </w:rPr>
              <w:fldChar w:fldCharType="begin"/>
            </w:r>
            <w:r w:rsidR="00F9744A">
              <w:rPr>
                <w:noProof/>
                <w:webHidden/>
              </w:rPr>
              <w:instrText xml:space="preserve"> PAGEREF _Toc397995095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14:paraId="7E6FB4B6"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096" w:history="1">
            <w:r w:rsidR="00F9744A" w:rsidRPr="00CC13D1">
              <w:rPr>
                <w:rStyle w:val="Hyperlink"/>
                <w:noProof/>
                <w:lang w:val="en-GB"/>
              </w:rPr>
              <w:t>5.4</w:t>
            </w:r>
            <w:r w:rsidR="00F9744A">
              <w:rPr>
                <w:rFonts w:asciiTheme="minorHAnsi" w:eastAsiaTheme="minorEastAsia" w:hAnsiTheme="minorHAnsi"/>
                <w:noProof/>
                <w:lang w:eastAsia="pt-PT"/>
              </w:rPr>
              <w:tab/>
            </w:r>
            <w:r w:rsidR="00F9744A" w:rsidRPr="00CC13D1">
              <w:rPr>
                <w:rStyle w:val="Hyperlink"/>
                <w:noProof/>
                <w:lang w:val="en-GB"/>
              </w:rPr>
              <w:t>Implementation and Development</w:t>
            </w:r>
            <w:r w:rsidR="00F9744A">
              <w:rPr>
                <w:noProof/>
                <w:webHidden/>
              </w:rPr>
              <w:tab/>
            </w:r>
            <w:r w:rsidR="00F9744A">
              <w:rPr>
                <w:noProof/>
                <w:webHidden/>
              </w:rPr>
              <w:fldChar w:fldCharType="begin"/>
            </w:r>
            <w:r w:rsidR="00F9744A">
              <w:rPr>
                <w:noProof/>
                <w:webHidden/>
              </w:rPr>
              <w:instrText xml:space="preserve"> PAGEREF _Toc397995096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14:paraId="1E74A9F2"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97" w:history="1">
            <w:r w:rsidR="00F9744A" w:rsidRPr="00CC13D1">
              <w:rPr>
                <w:rStyle w:val="Hyperlink"/>
                <w:noProof/>
                <w:lang w:val="en-GB"/>
              </w:rPr>
              <w:t>5.4.1</w:t>
            </w:r>
            <w:r w:rsidR="00F9744A">
              <w:rPr>
                <w:rFonts w:asciiTheme="minorHAnsi" w:eastAsiaTheme="minorEastAsia" w:hAnsiTheme="minorHAnsi"/>
                <w:noProof/>
                <w:lang w:eastAsia="pt-PT"/>
              </w:rPr>
              <w:tab/>
            </w:r>
            <w:r w:rsidR="00F9744A" w:rsidRPr="00CC13D1">
              <w:rPr>
                <w:rStyle w:val="Hyperlink"/>
                <w:noProof/>
                <w:lang w:val="en-GB"/>
              </w:rPr>
              <w:t>Document Analysis</w:t>
            </w:r>
            <w:r w:rsidR="00F9744A">
              <w:rPr>
                <w:noProof/>
                <w:webHidden/>
              </w:rPr>
              <w:tab/>
            </w:r>
            <w:r w:rsidR="00F9744A">
              <w:rPr>
                <w:noProof/>
                <w:webHidden/>
              </w:rPr>
              <w:fldChar w:fldCharType="begin"/>
            </w:r>
            <w:r w:rsidR="00F9744A">
              <w:rPr>
                <w:noProof/>
                <w:webHidden/>
              </w:rPr>
              <w:instrText xml:space="preserve"> PAGEREF _Toc397995097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14:paraId="7CA87E41"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98" w:history="1">
            <w:r w:rsidR="00F9744A" w:rsidRPr="00CC13D1">
              <w:rPr>
                <w:rStyle w:val="Hyperlink"/>
                <w:noProof/>
                <w:lang w:val="en-GB"/>
              </w:rPr>
              <w:t>5.4.2</w:t>
            </w:r>
            <w:r w:rsidR="00F9744A">
              <w:rPr>
                <w:rFonts w:asciiTheme="minorHAnsi" w:eastAsiaTheme="minorEastAsia" w:hAnsiTheme="minorHAnsi"/>
                <w:noProof/>
                <w:lang w:eastAsia="pt-PT"/>
              </w:rPr>
              <w:tab/>
            </w:r>
            <w:r w:rsidR="00F9744A" w:rsidRPr="00CC13D1">
              <w:rPr>
                <w:rStyle w:val="Hyperlink"/>
                <w:noProof/>
                <w:lang w:val="en-GB"/>
              </w:rPr>
              <w:t>FP-Growth</w:t>
            </w:r>
            <w:r w:rsidR="00F9744A">
              <w:rPr>
                <w:noProof/>
                <w:webHidden/>
              </w:rPr>
              <w:tab/>
            </w:r>
            <w:r w:rsidR="00F9744A">
              <w:rPr>
                <w:noProof/>
                <w:webHidden/>
              </w:rPr>
              <w:fldChar w:fldCharType="begin"/>
            </w:r>
            <w:r w:rsidR="00F9744A">
              <w:rPr>
                <w:noProof/>
                <w:webHidden/>
              </w:rPr>
              <w:instrText xml:space="preserve"> PAGEREF _Toc397995098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14:paraId="67007F8B"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099" w:history="1">
            <w:r w:rsidR="00F9744A" w:rsidRPr="00CC13D1">
              <w:rPr>
                <w:rStyle w:val="Hyperlink"/>
                <w:noProof/>
                <w:lang w:val="en-GB"/>
              </w:rPr>
              <w:t>5.4.3</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_Toc397995099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14:paraId="1929E21F"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100" w:history="1">
            <w:r w:rsidR="00F9744A" w:rsidRPr="00CC13D1">
              <w:rPr>
                <w:rStyle w:val="Hyperlink"/>
                <w:noProof/>
                <w:lang w:val="en-GB"/>
              </w:rPr>
              <w:t>5.4.4</w:t>
            </w:r>
            <w:r w:rsidR="00F9744A">
              <w:rPr>
                <w:rFonts w:asciiTheme="minorHAnsi" w:eastAsiaTheme="minorEastAsia" w:hAnsiTheme="minorHAnsi"/>
                <w:noProof/>
                <w:lang w:eastAsia="pt-PT"/>
              </w:rPr>
              <w:tab/>
            </w:r>
            <w:r w:rsidR="00F9744A" w:rsidRPr="00CC13D1">
              <w:rPr>
                <w:rStyle w:val="Hyperlink"/>
                <w:noProof/>
                <w:lang w:val="en-GB"/>
              </w:rPr>
              <w:t>Frequent Itemset Mapping</w:t>
            </w:r>
            <w:r w:rsidR="00F9744A">
              <w:rPr>
                <w:noProof/>
                <w:webHidden/>
              </w:rPr>
              <w:tab/>
            </w:r>
            <w:r w:rsidR="00F9744A">
              <w:rPr>
                <w:noProof/>
                <w:webHidden/>
              </w:rPr>
              <w:fldChar w:fldCharType="begin"/>
            </w:r>
            <w:r w:rsidR="00F9744A">
              <w:rPr>
                <w:noProof/>
                <w:webHidden/>
              </w:rPr>
              <w:instrText xml:space="preserve"> PAGEREF _Toc397995100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14:paraId="76D484F1" w14:textId="77777777" w:rsidR="00F9744A" w:rsidRDefault="00C905ED">
          <w:pPr>
            <w:pStyle w:val="TOC3"/>
            <w:tabs>
              <w:tab w:val="left" w:pos="1320"/>
              <w:tab w:val="right" w:leader="dot" w:pos="8494"/>
            </w:tabs>
            <w:rPr>
              <w:rFonts w:asciiTheme="minorHAnsi" w:eastAsiaTheme="minorEastAsia" w:hAnsiTheme="minorHAnsi"/>
              <w:noProof/>
              <w:lang w:eastAsia="pt-PT"/>
            </w:rPr>
          </w:pPr>
          <w:hyperlink w:anchor="_Toc397995101" w:history="1">
            <w:r w:rsidR="00F9744A" w:rsidRPr="00CC13D1">
              <w:rPr>
                <w:rStyle w:val="Hyperlink"/>
                <w:noProof/>
                <w:lang w:val="en-GB"/>
              </w:rPr>
              <w:t>5.4.5</w:t>
            </w:r>
            <w:r w:rsidR="00F9744A">
              <w:rPr>
                <w:rFonts w:asciiTheme="minorHAnsi" w:eastAsiaTheme="minorEastAsia" w:hAnsiTheme="minorHAnsi"/>
                <w:noProof/>
                <w:lang w:eastAsia="pt-PT"/>
              </w:rPr>
              <w:tab/>
            </w:r>
            <w:r w:rsidR="00F9744A" w:rsidRPr="00CC13D1">
              <w:rPr>
                <w:rStyle w:val="Hyperlink"/>
                <w:noProof/>
                <w:lang w:val="en-GB"/>
              </w:rPr>
              <w:t>Ontology Enrichment</w:t>
            </w:r>
            <w:r w:rsidR="00F9744A">
              <w:rPr>
                <w:noProof/>
                <w:webHidden/>
              </w:rPr>
              <w:tab/>
            </w:r>
            <w:r w:rsidR="00F9744A">
              <w:rPr>
                <w:noProof/>
                <w:webHidden/>
              </w:rPr>
              <w:fldChar w:fldCharType="begin"/>
            </w:r>
            <w:r w:rsidR="00F9744A">
              <w:rPr>
                <w:noProof/>
                <w:webHidden/>
              </w:rPr>
              <w:instrText xml:space="preserve"> PAGEREF _Toc397995101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14:paraId="51FD0EE8"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102" w:history="1">
            <w:r w:rsidR="00F9744A" w:rsidRPr="00CC13D1">
              <w:rPr>
                <w:rStyle w:val="Hyperlink"/>
                <w:noProof/>
                <w:lang w:val="en-GB"/>
              </w:rPr>
              <w:t>5.5</w:t>
            </w:r>
            <w:r w:rsidR="00F9744A">
              <w:rPr>
                <w:rFonts w:asciiTheme="minorHAnsi" w:eastAsiaTheme="minorEastAsia" w:hAnsiTheme="minorHAnsi"/>
                <w:noProof/>
                <w:lang w:eastAsia="pt-PT"/>
              </w:rPr>
              <w:tab/>
            </w:r>
            <w:r w:rsidR="00F9744A" w:rsidRPr="00CC13D1">
              <w:rPr>
                <w:rStyle w:val="Hyperlink"/>
                <w:noProof/>
                <w:lang w:val="en-GB"/>
              </w:rPr>
              <w:t>Front end</w:t>
            </w:r>
            <w:r w:rsidR="00F9744A">
              <w:rPr>
                <w:noProof/>
                <w:webHidden/>
              </w:rPr>
              <w:tab/>
            </w:r>
            <w:r w:rsidR="00F9744A">
              <w:rPr>
                <w:noProof/>
                <w:webHidden/>
              </w:rPr>
              <w:fldChar w:fldCharType="begin"/>
            </w:r>
            <w:r w:rsidR="00F9744A">
              <w:rPr>
                <w:noProof/>
                <w:webHidden/>
              </w:rPr>
              <w:instrText xml:space="preserve"> PAGEREF _Toc397995102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14:paraId="7431AFC6"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103" w:history="1">
            <w:r w:rsidR="00F9744A" w:rsidRPr="00CC13D1">
              <w:rPr>
                <w:rStyle w:val="Hyperlink"/>
                <w:noProof/>
                <w:lang w:val="en-GB"/>
              </w:rPr>
              <w:t>6</w:t>
            </w:r>
            <w:r w:rsidR="00F9744A">
              <w:rPr>
                <w:rFonts w:asciiTheme="minorHAnsi" w:eastAsiaTheme="minorEastAsia" w:hAnsiTheme="minorHAnsi"/>
                <w:noProof/>
                <w:lang w:eastAsia="pt-PT"/>
              </w:rPr>
              <w:tab/>
            </w:r>
            <w:r w:rsidR="00F9744A" w:rsidRPr="00CC13D1">
              <w:rPr>
                <w:rStyle w:val="Hyperlink"/>
                <w:noProof/>
                <w:lang w:val="en-GB"/>
              </w:rPr>
              <w:t>Evaluation</w:t>
            </w:r>
            <w:r w:rsidR="00F9744A">
              <w:rPr>
                <w:noProof/>
                <w:webHidden/>
              </w:rPr>
              <w:tab/>
            </w:r>
            <w:r w:rsidR="00F9744A">
              <w:rPr>
                <w:noProof/>
                <w:webHidden/>
              </w:rPr>
              <w:fldChar w:fldCharType="begin"/>
            </w:r>
            <w:r w:rsidR="00F9744A">
              <w:rPr>
                <w:noProof/>
                <w:webHidden/>
              </w:rPr>
              <w:instrText xml:space="preserve"> PAGEREF _Toc397995103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14:paraId="31312270"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104" w:history="1">
            <w:r w:rsidR="00F9744A" w:rsidRPr="00CC13D1">
              <w:rPr>
                <w:rStyle w:val="Hyperlink"/>
                <w:noProof/>
                <w:lang w:val="en-GB"/>
              </w:rPr>
              <w:t>6.1</w:t>
            </w:r>
            <w:r w:rsidR="00F9744A">
              <w:rPr>
                <w:rFonts w:asciiTheme="minorHAnsi" w:eastAsiaTheme="minorEastAsia" w:hAnsiTheme="minorHAnsi"/>
                <w:noProof/>
                <w:lang w:eastAsia="pt-PT"/>
              </w:rPr>
              <w:tab/>
            </w:r>
            <w:r w:rsidR="00F9744A" w:rsidRPr="00CC13D1">
              <w:rPr>
                <w:rStyle w:val="Hyperlink"/>
                <w:noProof/>
                <w:lang w:val="en-GB"/>
              </w:rPr>
              <w:t>Use cases</w:t>
            </w:r>
            <w:r w:rsidR="00F9744A">
              <w:rPr>
                <w:noProof/>
                <w:webHidden/>
              </w:rPr>
              <w:tab/>
            </w:r>
            <w:r w:rsidR="00F9744A">
              <w:rPr>
                <w:noProof/>
                <w:webHidden/>
              </w:rPr>
              <w:fldChar w:fldCharType="begin"/>
            </w:r>
            <w:r w:rsidR="00F9744A">
              <w:rPr>
                <w:noProof/>
                <w:webHidden/>
              </w:rPr>
              <w:instrText xml:space="preserve"> PAGEREF _Toc397995104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14:paraId="4502DE8E" w14:textId="77777777" w:rsidR="00F9744A" w:rsidRDefault="00C905ED">
          <w:pPr>
            <w:pStyle w:val="TOC2"/>
            <w:tabs>
              <w:tab w:val="left" w:pos="880"/>
              <w:tab w:val="right" w:leader="dot" w:pos="8494"/>
            </w:tabs>
            <w:rPr>
              <w:rFonts w:asciiTheme="minorHAnsi" w:eastAsiaTheme="minorEastAsia" w:hAnsiTheme="minorHAnsi"/>
              <w:noProof/>
              <w:lang w:eastAsia="pt-PT"/>
            </w:rPr>
          </w:pPr>
          <w:hyperlink w:anchor="_Toc397995105" w:history="1">
            <w:r w:rsidR="00F9744A" w:rsidRPr="00CC13D1">
              <w:rPr>
                <w:rStyle w:val="Hyperlink"/>
                <w:noProof/>
                <w:lang w:val="en-GB"/>
              </w:rPr>
              <w:t>6.2</w:t>
            </w:r>
            <w:r w:rsidR="00F9744A">
              <w:rPr>
                <w:rFonts w:asciiTheme="minorHAnsi" w:eastAsiaTheme="minorEastAsia" w:hAnsiTheme="minorHAnsi"/>
                <w:noProof/>
                <w:lang w:eastAsia="pt-PT"/>
              </w:rPr>
              <w:tab/>
            </w:r>
            <w:r w:rsidR="00F9744A" w:rsidRPr="00CC13D1">
              <w:rPr>
                <w:rStyle w:val="Hyperlink"/>
                <w:noProof/>
                <w:lang w:val="en-GB"/>
              </w:rPr>
              <w:t>Scientific publications</w:t>
            </w:r>
            <w:r w:rsidR="00F9744A">
              <w:rPr>
                <w:noProof/>
                <w:webHidden/>
              </w:rPr>
              <w:tab/>
            </w:r>
            <w:r w:rsidR="00F9744A">
              <w:rPr>
                <w:noProof/>
                <w:webHidden/>
              </w:rPr>
              <w:fldChar w:fldCharType="begin"/>
            </w:r>
            <w:r w:rsidR="00F9744A">
              <w:rPr>
                <w:noProof/>
                <w:webHidden/>
              </w:rPr>
              <w:instrText xml:space="preserve"> PAGEREF _Toc397995105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14:paraId="1A20CC73"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106" w:history="1">
            <w:r w:rsidR="00F9744A" w:rsidRPr="00CC13D1">
              <w:rPr>
                <w:rStyle w:val="Hyperlink"/>
                <w:noProof/>
                <w:lang w:val="en-GB"/>
              </w:rPr>
              <w:t>7</w:t>
            </w:r>
            <w:r w:rsidR="00F9744A">
              <w:rPr>
                <w:rFonts w:asciiTheme="minorHAnsi" w:eastAsiaTheme="minorEastAsia" w:hAnsiTheme="minorHAnsi"/>
                <w:noProof/>
                <w:lang w:eastAsia="pt-PT"/>
              </w:rPr>
              <w:tab/>
            </w:r>
            <w:r w:rsidR="00F9744A" w:rsidRPr="00CC13D1">
              <w:rPr>
                <w:rStyle w:val="Hyperlink"/>
                <w:noProof/>
                <w:lang w:val="en-GB"/>
              </w:rPr>
              <w:t>Conclusion and Future Work</w:t>
            </w:r>
            <w:r w:rsidR="00F9744A">
              <w:rPr>
                <w:noProof/>
                <w:webHidden/>
              </w:rPr>
              <w:tab/>
            </w:r>
            <w:r w:rsidR="00F9744A">
              <w:rPr>
                <w:noProof/>
                <w:webHidden/>
              </w:rPr>
              <w:fldChar w:fldCharType="begin"/>
            </w:r>
            <w:r w:rsidR="00F9744A">
              <w:rPr>
                <w:noProof/>
                <w:webHidden/>
              </w:rPr>
              <w:instrText xml:space="preserve"> PAGEREF _Toc397995106 \h </w:instrText>
            </w:r>
            <w:r w:rsidR="00F9744A">
              <w:rPr>
                <w:noProof/>
                <w:webHidden/>
              </w:rPr>
            </w:r>
            <w:r w:rsidR="00F9744A">
              <w:rPr>
                <w:noProof/>
                <w:webHidden/>
              </w:rPr>
              <w:fldChar w:fldCharType="separate"/>
            </w:r>
            <w:r w:rsidR="00F9744A">
              <w:rPr>
                <w:noProof/>
                <w:webHidden/>
              </w:rPr>
              <w:t>60</w:t>
            </w:r>
            <w:r w:rsidR="00F9744A">
              <w:rPr>
                <w:noProof/>
                <w:webHidden/>
              </w:rPr>
              <w:fldChar w:fldCharType="end"/>
            </w:r>
          </w:hyperlink>
        </w:p>
        <w:p w14:paraId="7750099A" w14:textId="77777777" w:rsidR="00F9744A" w:rsidRDefault="00C905ED">
          <w:pPr>
            <w:pStyle w:val="TOC1"/>
            <w:tabs>
              <w:tab w:val="left" w:pos="440"/>
              <w:tab w:val="right" w:leader="dot" w:pos="8494"/>
            </w:tabs>
            <w:rPr>
              <w:rFonts w:asciiTheme="minorHAnsi" w:eastAsiaTheme="minorEastAsia" w:hAnsiTheme="minorHAnsi"/>
              <w:noProof/>
              <w:lang w:eastAsia="pt-PT"/>
            </w:rPr>
          </w:pPr>
          <w:hyperlink w:anchor="_Toc397995107" w:history="1">
            <w:r w:rsidR="00F9744A" w:rsidRPr="00CC13D1">
              <w:rPr>
                <w:rStyle w:val="Hyperlink"/>
                <w:noProof/>
                <w:lang w:val="en-GB"/>
              </w:rPr>
              <w:t>8</w:t>
            </w:r>
            <w:r w:rsidR="00F9744A">
              <w:rPr>
                <w:rFonts w:asciiTheme="minorHAnsi" w:eastAsiaTheme="minorEastAsia" w:hAnsiTheme="minorHAnsi"/>
                <w:noProof/>
                <w:lang w:eastAsia="pt-PT"/>
              </w:rPr>
              <w:tab/>
            </w:r>
            <w:r w:rsidR="00F9744A" w:rsidRPr="00CC13D1">
              <w:rPr>
                <w:rStyle w:val="Hyperlink"/>
                <w:noProof/>
                <w:lang w:val="en-GB"/>
              </w:rPr>
              <w:t>Bibliography</w:t>
            </w:r>
            <w:r w:rsidR="00F9744A">
              <w:rPr>
                <w:noProof/>
                <w:webHidden/>
              </w:rPr>
              <w:tab/>
            </w:r>
            <w:r w:rsidR="00F9744A">
              <w:rPr>
                <w:noProof/>
                <w:webHidden/>
              </w:rPr>
              <w:fldChar w:fldCharType="begin"/>
            </w:r>
            <w:r w:rsidR="00F9744A">
              <w:rPr>
                <w:noProof/>
                <w:webHidden/>
              </w:rPr>
              <w:instrText xml:space="preserve"> PAGEREF _Toc397995107 \h </w:instrText>
            </w:r>
            <w:r w:rsidR="00F9744A">
              <w:rPr>
                <w:noProof/>
                <w:webHidden/>
              </w:rPr>
            </w:r>
            <w:r w:rsidR="00F9744A">
              <w:rPr>
                <w:noProof/>
                <w:webHidden/>
              </w:rPr>
              <w:fldChar w:fldCharType="separate"/>
            </w:r>
            <w:r w:rsidR="00F9744A">
              <w:rPr>
                <w:noProof/>
                <w:webHidden/>
              </w:rPr>
              <w:t>62</w:t>
            </w:r>
            <w:r w:rsidR="00F9744A">
              <w:rPr>
                <w:noProof/>
                <w:webHidden/>
              </w:rPr>
              <w:fldChar w:fldCharType="end"/>
            </w:r>
          </w:hyperlink>
        </w:p>
        <w:p w14:paraId="548D5121" w14:textId="77777777" w:rsidR="00F9744A" w:rsidRDefault="00C905ED">
          <w:pPr>
            <w:pStyle w:val="TOC1"/>
            <w:tabs>
              <w:tab w:val="right" w:leader="dot" w:pos="8494"/>
            </w:tabs>
            <w:rPr>
              <w:rFonts w:asciiTheme="minorHAnsi" w:eastAsiaTheme="minorEastAsia" w:hAnsiTheme="minorHAnsi"/>
              <w:noProof/>
              <w:lang w:eastAsia="pt-PT"/>
            </w:rPr>
          </w:pPr>
          <w:hyperlink w:anchor="_Toc397995108" w:history="1">
            <w:r w:rsidR="00F9744A" w:rsidRPr="00CC13D1">
              <w:rPr>
                <w:rStyle w:val="Hyperlink"/>
                <w:noProof/>
                <w:lang w:val="en-GB"/>
              </w:rPr>
              <w:t>Appendix A</w:t>
            </w:r>
            <w:r w:rsidR="00F9744A">
              <w:rPr>
                <w:noProof/>
                <w:webHidden/>
              </w:rPr>
              <w:tab/>
            </w:r>
            <w:r w:rsidR="00F9744A">
              <w:rPr>
                <w:noProof/>
                <w:webHidden/>
              </w:rPr>
              <w:fldChar w:fldCharType="begin"/>
            </w:r>
            <w:r w:rsidR="00F9744A">
              <w:rPr>
                <w:noProof/>
                <w:webHidden/>
              </w:rPr>
              <w:instrText xml:space="preserve"> PAGEREF _Toc397995108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14:paraId="4C6E4650" w14:textId="77777777" w:rsidR="00F9744A" w:rsidRDefault="00C905ED">
          <w:pPr>
            <w:pStyle w:val="TOC1"/>
            <w:tabs>
              <w:tab w:val="right" w:leader="dot" w:pos="8494"/>
            </w:tabs>
            <w:rPr>
              <w:rFonts w:asciiTheme="minorHAnsi" w:eastAsiaTheme="minorEastAsia" w:hAnsiTheme="minorHAnsi"/>
              <w:noProof/>
              <w:lang w:eastAsia="pt-PT"/>
            </w:rPr>
          </w:pPr>
          <w:hyperlink w:anchor="_Toc397995109" w:history="1">
            <w:r w:rsidR="00F9744A" w:rsidRPr="00CC13D1">
              <w:rPr>
                <w:rStyle w:val="Hyperlink"/>
                <w:noProof/>
                <w:lang w:val="en-GB"/>
              </w:rPr>
              <w:t>Appendix B.</w:t>
            </w:r>
            <w:r w:rsidR="00F9744A">
              <w:rPr>
                <w:noProof/>
                <w:webHidden/>
              </w:rPr>
              <w:tab/>
            </w:r>
            <w:r w:rsidR="00F9744A">
              <w:rPr>
                <w:noProof/>
                <w:webHidden/>
              </w:rPr>
              <w:fldChar w:fldCharType="begin"/>
            </w:r>
            <w:r w:rsidR="00F9744A">
              <w:rPr>
                <w:noProof/>
                <w:webHidden/>
              </w:rPr>
              <w:instrText xml:space="preserve"> PAGEREF _Toc397995109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14:paraId="3D8C5769" w14:textId="77777777" w:rsidR="00F9744A" w:rsidRDefault="00C905ED">
          <w:pPr>
            <w:pStyle w:val="TOC1"/>
            <w:tabs>
              <w:tab w:val="right" w:leader="dot" w:pos="8494"/>
            </w:tabs>
            <w:rPr>
              <w:rFonts w:asciiTheme="minorHAnsi" w:eastAsiaTheme="minorEastAsia" w:hAnsiTheme="minorHAnsi"/>
              <w:noProof/>
              <w:lang w:eastAsia="pt-PT"/>
            </w:rPr>
          </w:pPr>
          <w:hyperlink w:anchor="_Toc397995110" w:history="1">
            <w:r w:rsidR="00F9744A" w:rsidRPr="00CC13D1">
              <w:rPr>
                <w:rStyle w:val="Hyperlink"/>
                <w:noProof/>
                <w:lang w:val="en-GB"/>
              </w:rPr>
              <w:t>Appendix C</w:t>
            </w:r>
            <w:r w:rsidR="00F9744A">
              <w:rPr>
                <w:noProof/>
                <w:webHidden/>
              </w:rPr>
              <w:tab/>
            </w:r>
            <w:r w:rsidR="00F9744A">
              <w:rPr>
                <w:noProof/>
                <w:webHidden/>
              </w:rPr>
              <w:fldChar w:fldCharType="begin"/>
            </w:r>
            <w:r w:rsidR="00F9744A">
              <w:rPr>
                <w:noProof/>
                <w:webHidden/>
              </w:rPr>
              <w:instrText xml:space="preserve"> PAGEREF _Toc397995110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14:paraId="4C0223A5" w14:textId="77777777" w:rsidR="00F9744A" w:rsidRDefault="00C905ED">
          <w:pPr>
            <w:pStyle w:val="TOC1"/>
            <w:tabs>
              <w:tab w:val="right" w:leader="dot" w:pos="8494"/>
            </w:tabs>
            <w:rPr>
              <w:rFonts w:asciiTheme="minorHAnsi" w:eastAsiaTheme="minorEastAsia" w:hAnsiTheme="minorHAnsi"/>
              <w:noProof/>
              <w:lang w:eastAsia="pt-PT"/>
            </w:rPr>
          </w:pPr>
          <w:hyperlink w:anchor="_Toc397995111" w:history="1">
            <w:r w:rsidR="00F9744A" w:rsidRPr="00CC13D1">
              <w:rPr>
                <w:rStyle w:val="Hyperlink"/>
                <w:noProof/>
                <w:lang w:val="en-GB"/>
              </w:rPr>
              <w:t>Appendix D</w:t>
            </w:r>
            <w:r w:rsidR="00F9744A">
              <w:rPr>
                <w:noProof/>
                <w:webHidden/>
              </w:rPr>
              <w:tab/>
            </w:r>
            <w:r w:rsidR="00F9744A">
              <w:rPr>
                <w:noProof/>
                <w:webHidden/>
              </w:rPr>
              <w:fldChar w:fldCharType="begin"/>
            </w:r>
            <w:r w:rsidR="00F9744A">
              <w:rPr>
                <w:noProof/>
                <w:webHidden/>
              </w:rPr>
              <w:instrText xml:space="preserve"> PAGEREF _Toc397995111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14:paraId="091E5C3E" w14:textId="77777777" w:rsidR="00C30260" w:rsidRPr="0024194D" w:rsidRDefault="006B58BD" w:rsidP="0075018E">
          <w:pPr>
            <w:pStyle w:val="TOC1"/>
            <w:tabs>
              <w:tab w:val="right" w:leader="dot" w:pos="8494"/>
            </w:tabs>
            <w:rPr>
              <w:lang w:val="en-GB"/>
            </w:rPr>
          </w:pPr>
          <w:r w:rsidRPr="0024194D">
            <w:rPr>
              <w:lang w:val="en-GB"/>
            </w:rPr>
            <w:fldChar w:fldCharType="end"/>
          </w:r>
        </w:p>
      </w:sdtContent>
    </w:sdt>
    <w:p w14:paraId="6CC56E31" w14:textId="77777777" w:rsidR="007F5634" w:rsidRDefault="00AB3EE0">
      <w:pPr>
        <w:rPr>
          <w:lang w:val="en-GB"/>
        </w:rPr>
      </w:pPr>
      <w:r w:rsidRPr="0024194D">
        <w:rPr>
          <w:lang w:val="en-GB"/>
        </w:rPr>
        <w:br w:type="page"/>
      </w:r>
    </w:p>
    <w:p w14:paraId="6D214C6D" w14:textId="77777777" w:rsidR="00F9744A" w:rsidRDefault="007F5634" w:rsidP="007F5634">
      <w:pPr>
        <w:pStyle w:val="Heading1"/>
        <w:numPr>
          <w:ilvl w:val="0"/>
          <w:numId w:val="0"/>
        </w:numPr>
        <w:rPr>
          <w:noProof/>
        </w:rPr>
      </w:pPr>
      <w:bookmarkStart w:id="39" w:name="_Toc397995067"/>
      <w:r>
        <w:rPr>
          <w:lang w:val="en-GB"/>
        </w:rPr>
        <w:lastRenderedPageBreak/>
        <w:t>Figures</w:t>
      </w:r>
      <w:bookmarkEnd w:id="39"/>
      <w:r w:rsidR="006B58BD" w:rsidRPr="00731ADC">
        <w:rPr>
          <w:lang w:val="en-GB"/>
        </w:rPr>
        <w:fldChar w:fldCharType="begin"/>
      </w:r>
      <w:r w:rsidR="00FB5030" w:rsidRPr="00731ADC">
        <w:rPr>
          <w:lang w:val="en-GB"/>
        </w:rPr>
        <w:instrText xml:space="preserve"> TOC \f F \h \z \c "Figure" </w:instrText>
      </w:r>
      <w:r w:rsidR="006B58BD" w:rsidRPr="00731ADC">
        <w:rPr>
          <w:lang w:val="en-GB"/>
        </w:rPr>
        <w:fldChar w:fldCharType="separate"/>
      </w:r>
    </w:p>
    <w:p w14:paraId="317DF0E7"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12" w:history="1">
        <w:r w:rsidR="00F9744A" w:rsidRPr="00E2254A">
          <w:rPr>
            <w:rStyle w:val="Hyperlink"/>
            <w:noProof/>
            <w:lang w:val="en-GB"/>
          </w:rPr>
          <w:t xml:space="preserve">Figure 1.1 – Darwin’s Evolution Theory </w:t>
        </w:r>
        <w:r w:rsidR="00F9744A" w:rsidRPr="00E2254A">
          <w:rPr>
            <w:rStyle w:val="Hyperlink"/>
            <w:rFonts w:cs="Times New Roman"/>
            <w:noProof/>
            <w:lang w:val="en-GB"/>
          </w:rPr>
          <w:t>(Darwin, 1859)</w:t>
        </w:r>
        <w:r w:rsidR="00F9744A">
          <w:rPr>
            <w:noProof/>
            <w:webHidden/>
          </w:rPr>
          <w:tab/>
        </w:r>
        <w:r w:rsidR="00F9744A">
          <w:rPr>
            <w:noProof/>
            <w:webHidden/>
          </w:rPr>
          <w:fldChar w:fldCharType="begin"/>
        </w:r>
        <w:r w:rsidR="00F9744A">
          <w:rPr>
            <w:noProof/>
            <w:webHidden/>
          </w:rPr>
          <w:instrText xml:space="preserve"> PAGEREF _Toc397995112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14:paraId="478F98C5"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13" w:history="1">
        <w:r w:rsidR="00F9744A" w:rsidRPr="00E2254A">
          <w:rPr>
            <w:rStyle w:val="Hyperlink"/>
            <w:noProof/>
            <w:lang w:val="en-GB"/>
          </w:rPr>
          <w:t>Figure 2.1 – Study fields examples</w:t>
        </w:r>
        <w:r w:rsidR="00F9744A">
          <w:rPr>
            <w:noProof/>
            <w:webHidden/>
          </w:rPr>
          <w:tab/>
        </w:r>
        <w:r w:rsidR="00F9744A">
          <w:rPr>
            <w:noProof/>
            <w:webHidden/>
          </w:rPr>
          <w:fldChar w:fldCharType="begin"/>
        </w:r>
        <w:r w:rsidR="00F9744A">
          <w:rPr>
            <w:noProof/>
            <w:webHidden/>
          </w:rPr>
          <w:instrText xml:space="preserve"> PAGEREF _Toc397995113 \h </w:instrText>
        </w:r>
        <w:r w:rsidR="00F9744A">
          <w:rPr>
            <w:noProof/>
            <w:webHidden/>
          </w:rPr>
        </w:r>
        <w:r w:rsidR="00F9744A">
          <w:rPr>
            <w:noProof/>
            <w:webHidden/>
          </w:rPr>
          <w:fldChar w:fldCharType="separate"/>
        </w:r>
        <w:r w:rsidR="00F9744A">
          <w:rPr>
            <w:noProof/>
            <w:webHidden/>
          </w:rPr>
          <w:t>8</w:t>
        </w:r>
        <w:r w:rsidR="00F9744A">
          <w:rPr>
            <w:noProof/>
            <w:webHidden/>
          </w:rPr>
          <w:fldChar w:fldCharType="end"/>
        </w:r>
      </w:hyperlink>
    </w:p>
    <w:p w14:paraId="6AE4A903" w14:textId="77777777" w:rsidR="00F9744A" w:rsidRDefault="00C905ED">
      <w:pPr>
        <w:pStyle w:val="TableofFigures"/>
        <w:tabs>
          <w:tab w:val="right" w:leader="dot" w:pos="8494"/>
        </w:tabs>
        <w:rPr>
          <w:rFonts w:asciiTheme="minorHAnsi" w:eastAsiaTheme="minorEastAsia" w:hAnsiTheme="minorHAnsi"/>
          <w:noProof/>
          <w:lang w:eastAsia="pt-PT"/>
        </w:rPr>
      </w:pPr>
      <w:hyperlink r:id="rId13" w:anchor="_Toc397995114" w:history="1">
        <w:r w:rsidR="00F9744A" w:rsidRPr="00E2254A">
          <w:rPr>
            <w:rStyle w:val="Hyperlink"/>
            <w:noProof/>
            <w:lang w:val="en-GB"/>
          </w:rPr>
          <w:t>Figure 3.1 – An FP-Tree example for the items in the transaction Table 3</w:t>
        </w:r>
        <w:r w:rsidR="00F9744A" w:rsidRPr="00E2254A">
          <w:rPr>
            <w:rStyle w:val="Hyperlink"/>
            <w:noProof/>
            <w:lang w:val="en-GB"/>
          </w:rPr>
          <w:noBreakHyphen/>
          <w:t>1.</w:t>
        </w:r>
        <w:r w:rsidR="00F9744A">
          <w:rPr>
            <w:noProof/>
            <w:webHidden/>
          </w:rPr>
          <w:tab/>
        </w:r>
        <w:r w:rsidR="00F9744A">
          <w:rPr>
            <w:noProof/>
            <w:webHidden/>
          </w:rPr>
          <w:fldChar w:fldCharType="begin"/>
        </w:r>
        <w:r w:rsidR="00F9744A">
          <w:rPr>
            <w:noProof/>
            <w:webHidden/>
          </w:rPr>
          <w:instrText xml:space="preserve"> PAGEREF _Toc397995114 \h </w:instrText>
        </w:r>
        <w:r w:rsidR="00F9744A">
          <w:rPr>
            <w:noProof/>
            <w:webHidden/>
          </w:rPr>
        </w:r>
        <w:r w:rsidR="00F9744A">
          <w:rPr>
            <w:noProof/>
            <w:webHidden/>
          </w:rPr>
          <w:fldChar w:fldCharType="separate"/>
        </w:r>
        <w:r w:rsidR="00F9744A">
          <w:rPr>
            <w:noProof/>
            <w:webHidden/>
          </w:rPr>
          <w:t>18</w:t>
        </w:r>
        <w:r w:rsidR="00F9744A">
          <w:rPr>
            <w:noProof/>
            <w:webHidden/>
          </w:rPr>
          <w:fldChar w:fldCharType="end"/>
        </w:r>
      </w:hyperlink>
    </w:p>
    <w:p w14:paraId="6134C40F" w14:textId="77777777" w:rsidR="00F9744A" w:rsidRDefault="00C905ED">
      <w:pPr>
        <w:pStyle w:val="TableofFigures"/>
        <w:tabs>
          <w:tab w:val="right" w:leader="dot" w:pos="8494"/>
        </w:tabs>
        <w:rPr>
          <w:rFonts w:asciiTheme="minorHAnsi" w:eastAsiaTheme="minorEastAsia" w:hAnsiTheme="minorHAnsi"/>
          <w:noProof/>
          <w:lang w:eastAsia="pt-PT"/>
        </w:rPr>
      </w:pPr>
      <w:hyperlink r:id="rId14" w:anchor="_Toc397995115" w:history="1">
        <w:r w:rsidR="00F9744A" w:rsidRPr="00E2254A">
          <w:rPr>
            <w:rStyle w:val="Hyperlink"/>
            <w:noProof/>
            <w:lang w:val="en-US"/>
          </w:rPr>
          <w:t>Figure 3.2 – The three initial trees at the end of the first three transactions</w:t>
        </w:r>
        <w:r w:rsidR="00F9744A">
          <w:rPr>
            <w:noProof/>
            <w:webHidden/>
          </w:rPr>
          <w:tab/>
        </w:r>
        <w:r w:rsidR="00F9744A">
          <w:rPr>
            <w:noProof/>
            <w:webHidden/>
          </w:rPr>
          <w:fldChar w:fldCharType="begin"/>
        </w:r>
        <w:r w:rsidR="00F9744A">
          <w:rPr>
            <w:noProof/>
            <w:webHidden/>
          </w:rPr>
          <w:instrText xml:space="preserve"> PAGEREF _Toc397995115 \h </w:instrText>
        </w:r>
        <w:r w:rsidR="00F9744A">
          <w:rPr>
            <w:noProof/>
            <w:webHidden/>
          </w:rPr>
        </w:r>
        <w:r w:rsidR="00F9744A">
          <w:rPr>
            <w:noProof/>
            <w:webHidden/>
          </w:rPr>
          <w:fldChar w:fldCharType="separate"/>
        </w:r>
        <w:r w:rsidR="00F9744A">
          <w:rPr>
            <w:noProof/>
            <w:webHidden/>
          </w:rPr>
          <w:t>20</w:t>
        </w:r>
        <w:r w:rsidR="00F9744A">
          <w:rPr>
            <w:noProof/>
            <w:webHidden/>
          </w:rPr>
          <w:fldChar w:fldCharType="end"/>
        </w:r>
      </w:hyperlink>
    </w:p>
    <w:p w14:paraId="405269E9" w14:textId="77777777" w:rsidR="00F9744A" w:rsidRDefault="00C905ED">
      <w:pPr>
        <w:pStyle w:val="TableofFigures"/>
        <w:tabs>
          <w:tab w:val="right" w:leader="dot" w:pos="8494"/>
        </w:tabs>
        <w:rPr>
          <w:rFonts w:asciiTheme="minorHAnsi" w:eastAsiaTheme="minorEastAsia" w:hAnsiTheme="minorHAnsi"/>
          <w:noProof/>
          <w:lang w:eastAsia="pt-PT"/>
        </w:rPr>
      </w:pPr>
      <w:hyperlink r:id="rId15" w:anchor="_Toc397995116" w:history="1">
        <w:r w:rsidR="00F9744A" w:rsidRPr="00E2254A">
          <w:rPr>
            <w:rStyle w:val="Hyperlink"/>
            <w:noProof/>
            <w:lang w:val="en-GB"/>
          </w:rPr>
          <w:t>Figure 3.3 – Prefix sub-paths for all frequent items</w:t>
        </w:r>
        <w:r w:rsidR="00F9744A">
          <w:rPr>
            <w:noProof/>
            <w:webHidden/>
          </w:rPr>
          <w:tab/>
        </w:r>
        <w:r w:rsidR="00F9744A">
          <w:rPr>
            <w:noProof/>
            <w:webHidden/>
          </w:rPr>
          <w:fldChar w:fldCharType="begin"/>
        </w:r>
        <w:r w:rsidR="00F9744A">
          <w:rPr>
            <w:noProof/>
            <w:webHidden/>
          </w:rPr>
          <w:instrText xml:space="preserve"> PAGEREF _Toc397995116 \h </w:instrText>
        </w:r>
        <w:r w:rsidR="00F9744A">
          <w:rPr>
            <w:noProof/>
            <w:webHidden/>
          </w:rPr>
        </w:r>
        <w:r w:rsidR="00F9744A">
          <w:rPr>
            <w:noProof/>
            <w:webHidden/>
          </w:rPr>
          <w:fldChar w:fldCharType="separate"/>
        </w:r>
        <w:r w:rsidR="00F9744A">
          <w:rPr>
            <w:noProof/>
            <w:webHidden/>
          </w:rPr>
          <w:t>21</w:t>
        </w:r>
        <w:r w:rsidR="00F9744A">
          <w:rPr>
            <w:noProof/>
            <w:webHidden/>
          </w:rPr>
          <w:fldChar w:fldCharType="end"/>
        </w:r>
      </w:hyperlink>
    </w:p>
    <w:p w14:paraId="34B5F027" w14:textId="77777777" w:rsidR="00F9744A" w:rsidRDefault="00C905ED">
      <w:pPr>
        <w:pStyle w:val="TableofFigures"/>
        <w:tabs>
          <w:tab w:val="right" w:leader="dot" w:pos="8494"/>
        </w:tabs>
        <w:rPr>
          <w:rFonts w:asciiTheme="minorHAnsi" w:eastAsiaTheme="minorEastAsia" w:hAnsiTheme="minorHAnsi"/>
          <w:noProof/>
          <w:lang w:eastAsia="pt-PT"/>
        </w:rPr>
      </w:pPr>
      <w:hyperlink r:id="rId16" w:anchor="_Toc397995117" w:history="1">
        <w:r w:rsidR="00F9744A" w:rsidRPr="00E2254A">
          <w:rPr>
            <w:rStyle w:val="Hyperlink"/>
            <w:noProof/>
            <w:lang w:val="en-GB"/>
          </w:rPr>
          <w:t xml:space="preserve">Figure 3.4 – Conditional FP-Tree for item </w:t>
        </w:r>
        <w:r w:rsidR="00F9744A" w:rsidRPr="00E2254A">
          <w:rPr>
            <w:rStyle w:val="Hyperlink"/>
            <w:i/>
            <w:noProof/>
            <w:lang w:val="en-GB"/>
          </w:rPr>
          <w:t>professor</w:t>
        </w:r>
        <w:r w:rsidR="00F9744A">
          <w:rPr>
            <w:noProof/>
            <w:webHidden/>
          </w:rPr>
          <w:tab/>
        </w:r>
        <w:r w:rsidR="00F9744A">
          <w:rPr>
            <w:noProof/>
            <w:webHidden/>
          </w:rPr>
          <w:fldChar w:fldCharType="begin"/>
        </w:r>
        <w:r w:rsidR="00F9744A">
          <w:rPr>
            <w:noProof/>
            <w:webHidden/>
          </w:rPr>
          <w:instrText xml:space="preserve"> PAGEREF _Toc397995117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14:paraId="42CAE035"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18" w:history="1">
        <w:r w:rsidR="00F9744A" w:rsidRPr="00E2254A">
          <w:rPr>
            <w:rStyle w:val="Hyperlink"/>
            <w:noProof/>
            <w:lang w:val="en-GB"/>
          </w:rPr>
          <w:t xml:space="preserve">Figure 3.5 – Interestingness measures types tree (adapted from </w:t>
        </w:r>
        <w:r w:rsidR="00F9744A" w:rsidRPr="00E2254A">
          <w:rPr>
            <w:rStyle w:val="Hyperlink"/>
            <w:rFonts w:cs="Times New Roman"/>
            <w:noProof/>
            <w:lang w:val="en-GB"/>
          </w:rPr>
          <w:t>Silberschatz and Tuzhilin, (1995)</w:t>
        </w:r>
        <w:r w:rsidR="00F9744A" w:rsidRPr="00E2254A">
          <w:rPr>
            <w:rStyle w:val="Hyperlink"/>
            <w:noProof/>
            <w:lang w:val="en-GB"/>
          </w:rPr>
          <w:t>)</w:t>
        </w:r>
        <w:r w:rsidR="00F9744A">
          <w:rPr>
            <w:noProof/>
            <w:webHidden/>
          </w:rPr>
          <w:tab/>
        </w:r>
        <w:r w:rsidR="00F9744A">
          <w:rPr>
            <w:noProof/>
            <w:webHidden/>
          </w:rPr>
          <w:fldChar w:fldCharType="begin"/>
        </w:r>
        <w:r w:rsidR="00F9744A">
          <w:rPr>
            <w:noProof/>
            <w:webHidden/>
          </w:rPr>
          <w:instrText xml:space="preserve"> PAGEREF _Toc397995118 \h </w:instrText>
        </w:r>
        <w:r w:rsidR="00F9744A">
          <w:rPr>
            <w:noProof/>
            <w:webHidden/>
          </w:rPr>
        </w:r>
        <w:r w:rsidR="00F9744A">
          <w:rPr>
            <w:noProof/>
            <w:webHidden/>
          </w:rPr>
          <w:fldChar w:fldCharType="separate"/>
        </w:r>
        <w:r w:rsidR="00F9744A">
          <w:rPr>
            <w:noProof/>
            <w:webHidden/>
          </w:rPr>
          <w:t>25</w:t>
        </w:r>
        <w:r w:rsidR="00F9744A">
          <w:rPr>
            <w:noProof/>
            <w:webHidden/>
          </w:rPr>
          <w:fldChar w:fldCharType="end"/>
        </w:r>
      </w:hyperlink>
    </w:p>
    <w:p w14:paraId="7C083B80" w14:textId="77777777" w:rsidR="00F9744A" w:rsidRDefault="00C905ED">
      <w:pPr>
        <w:pStyle w:val="TableofFigures"/>
        <w:tabs>
          <w:tab w:val="right" w:leader="dot" w:pos="8494"/>
        </w:tabs>
        <w:rPr>
          <w:rFonts w:asciiTheme="minorHAnsi" w:eastAsiaTheme="minorEastAsia" w:hAnsiTheme="minorHAnsi"/>
          <w:noProof/>
          <w:lang w:eastAsia="pt-PT"/>
        </w:rPr>
      </w:pPr>
      <w:hyperlink r:id="rId17" w:anchor="_Toc397995119" w:history="1">
        <w:r w:rsidR="00F9744A" w:rsidRPr="00E2254A">
          <w:rPr>
            <w:rStyle w:val="Hyperlink"/>
            <w:noProof/>
            <w:lang w:val="en-GB"/>
          </w:rPr>
          <w:t>Figure 4.1 - Ontology example in civil construction domain</w:t>
        </w:r>
        <w:r w:rsidR="00F9744A">
          <w:rPr>
            <w:noProof/>
            <w:webHidden/>
          </w:rPr>
          <w:tab/>
        </w:r>
        <w:r w:rsidR="00F9744A">
          <w:rPr>
            <w:noProof/>
            <w:webHidden/>
          </w:rPr>
          <w:fldChar w:fldCharType="begin"/>
        </w:r>
        <w:r w:rsidR="00F9744A">
          <w:rPr>
            <w:noProof/>
            <w:webHidden/>
          </w:rPr>
          <w:instrText xml:space="preserve"> PAGEREF _Toc397995119 \h </w:instrText>
        </w:r>
        <w:r w:rsidR="00F9744A">
          <w:rPr>
            <w:noProof/>
            <w:webHidden/>
          </w:rPr>
        </w:r>
        <w:r w:rsidR="00F9744A">
          <w:rPr>
            <w:noProof/>
            <w:webHidden/>
          </w:rPr>
          <w:fldChar w:fldCharType="separate"/>
        </w:r>
        <w:r w:rsidR="00F9744A">
          <w:rPr>
            <w:noProof/>
            <w:webHidden/>
          </w:rPr>
          <w:t>36</w:t>
        </w:r>
        <w:r w:rsidR="00F9744A">
          <w:rPr>
            <w:noProof/>
            <w:webHidden/>
          </w:rPr>
          <w:fldChar w:fldCharType="end"/>
        </w:r>
      </w:hyperlink>
    </w:p>
    <w:p w14:paraId="62DF8D11" w14:textId="77777777" w:rsidR="00F9744A" w:rsidRDefault="00C905ED">
      <w:pPr>
        <w:pStyle w:val="TableofFigures"/>
        <w:tabs>
          <w:tab w:val="right" w:leader="dot" w:pos="8494"/>
        </w:tabs>
        <w:rPr>
          <w:rFonts w:asciiTheme="minorHAnsi" w:eastAsiaTheme="minorEastAsia" w:hAnsiTheme="minorHAnsi"/>
          <w:noProof/>
          <w:lang w:eastAsia="pt-PT"/>
        </w:rPr>
      </w:pPr>
      <w:hyperlink r:id="rId18" w:anchor="_Toc397995120" w:history="1">
        <w:r w:rsidR="00F9744A" w:rsidRPr="00E2254A">
          <w:rPr>
            <w:rStyle w:val="Hyperlink"/>
            <w:noProof/>
            <w:lang w:val="en-GB"/>
          </w:rPr>
          <w:t>Figure 4.2 - Knowledge representation technologies - layered approach</w:t>
        </w:r>
        <w:r w:rsidR="00F9744A">
          <w:rPr>
            <w:noProof/>
            <w:webHidden/>
          </w:rPr>
          <w:tab/>
        </w:r>
        <w:r w:rsidR="00F9744A">
          <w:rPr>
            <w:noProof/>
            <w:webHidden/>
          </w:rPr>
          <w:fldChar w:fldCharType="begin"/>
        </w:r>
        <w:r w:rsidR="00F9744A">
          <w:rPr>
            <w:noProof/>
            <w:webHidden/>
          </w:rPr>
          <w:instrText xml:space="preserve"> PAGEREF _Toc397995120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14:paraId="3533B0D9" w14:textId="77777777" w:rsidR="00F9744A" w:rsidRDefault="00C905ED">
      <w:pPr>
        <w:pStyle w:val="TableofFigures"/>
        <w:tabs>
          <w:tab w:val="right" w:leader="dot" w:pos="8494"/>
        </w:tabs>
        <w:rPr>
          <w:rFonts w:asciiTheme="minorHAnsi" w:eastAsiaTheme="minorEastAsia" w:hAnsiTheme="minorHAnsi"/>
          <w:noProof/>
          <w:lang w:eastAsia="pt-PT"/>
        </w:rPr>
      </w:pPr>
      <w:hyperlink r:id="rId19" w:anchor="_Toc397995121" w:history="1">
        <w:r w:rsidR="00F9744A" w:rsidRPr="00E2254A">
          <w:rPr>
            <w:rStyle w:val="Hyperlink"/>
            <w:noProof/>
            <w:lang w:val="en-GB"/>
          </w:rPr>
          <w:t>Figure 4.3 – Domains represented in e-COGNOS ontology (adapted from (Lima et al., 2003b))</w:t>
        </w:r>
        <w:r w:rsidR="00F9744A">
          <w:rPr>
            <w:noProof/>
            <w:webHidden/>
          </w:rPr>
          <w:tab/>
        </w:r>
        <w:r w:rsidR="00F9744A">
          <w:rPr>
            <w:noProof/>
            <w:webHidden/>
          </w:rPr>
          <w:fldChar w:fldCharType="begin"/>
        </w:r>
        <w:r w:rsidR="00F9744A">
          <w:rPr>
            <w:noProof/>
            <w:webHidden/>
          </w:rPr>
          <w:instrText xml:space="preserve"> PAGEREF _Toc397995121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14:paraId="1B144F59" w14:textId="77777777" w:rsidR="00F9744A" w:rsidRDefault="00C905ED">
      <w:pPr>
        <w:pStyle w:val="TableofFigures"/>
        <w:tabs>
          <w:tab w:val="right" w:leader="dot" w:pos="8494"/>
        </w:tabs>
        <w:rPr>
          <w:rFonts w:asciiTheme="minorHAnsi" w:eastAsiaTheme="minorEastAsia" w:hAnsiTheme="minorHAnsi"/>
          <w:noProof/>
          <w:lang w:eastAsia="pt-PT"/>
        </w:rPr>
      </w:pPr>
      <w:hyperlink r:id="rId20" w:anchor="_Toc397995122" w:history="1">
        <w:r w:rsidR="00F9744A" w:rsidRPr="00E2254A">
          <w:rPr>
            <w:rStyle w:val="Hyperlink"/>
            <w:noProof/>
            <w:lang w:val="en-GB"/>
          </w:rPr>
          <w:t>Figure 5.1 - Tools and Technologies adopted</w:t>
        </w:r>
        <w:r w:rsidR="00F9744A">
          <w:rPr>
            <w:noProof/>
            <w:webHidden/>
          </w:rPr>
          <w:tab/>
        </w:r>
        <w:r w:rsidR="00F9744A">
          <w:rPr>
            <w:noProof/>
            <w:webHidden/>
          </w:rPr>
          <w:fldChar w:fldCharType="begin"/>
        </w:r>
        <w:r w:rsidR="00F9744A">
          <w:rPr>
            <w:noProof/>
            <w:webHidden/>
          </w:rPr>
          <w:instrText xml:space="preserve"> PAGEREF _Toc397995122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14:paraId="7534CCFD"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3" w:history="1">
        <w:r w:rsidR="00F9744A" w:rsidRPr="00E2254A">
          <w:rPr>
            <w:rStyle w:val="Hyperlink"/>
            <w:noProof/>
            <w:lang w:val="en-GB"/>
          </w:rPr>
          <w:t>Figure 5.2 - System requirements</w:t>
        </w:r>
        <w:r w:rsidR="00F9744A">
          <w:rPr>
            <w:noProof/>
            <w:webHidden/>
          </w:rPr>
          <w:tab/>
        </w:r>
        <w:r w:rsidR="00F9744A">
          <w:rPr>
            <w:noProof/>
            <w:webHidden/>
          </w:rPr>
          <w:fldChar w:fldCharType="begin"/>
        </w:r>
        <w:r w:rsidR="00F9744A">
          <w:rPr>
            <w:noProof/>
            <w:webHidden/>
          </w:rPr>
          <w:instrText xml:space="preserve"> PAGEREF _Toc397995123 \h </w:instrText>
        </w:r>
        <w:r w:rsidR="00F9744A">
          <w:rPr>
            <w:noProof/>
            <w:webHidden/>
          </w:rPr>
        </w:r>
        <w:r w:rsidR="00F9744A">
          <w:rPr>
            <w:noProof/>
            <w:webHidden/>
          </w:rPr>
          <w:fldChar w:fldCharType="separate"/>
        </w:r>
        <w:r w:rsidR="00F9744A">
          <w:rPr>
            <w:noProof/>
            <w:webHidden/>
          </w:rPr>
          <w:t>43</w:t>
        </w:r>
        <w:r w:rsidR="00F9744A">
          <w:rPr>
            <w:noProof/>
            <w:webHidden/>
          </w:rPr>
          <w:fldChar w:fldCharType="end"/>
        </w:r>
      </w:hyperlink>
    </w:p>
    <w:p w14:paraId="05A906F1"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4" w:history="1">
        <w:r w:rsidR="00F9744A" w:rsidRPr="00E2254A">
          <w:rPr>
            <w:rStyle w:val="Hyperlink"/>
            <w:noProof/>
            <w:lang w:val="en-GB"/>
          </w:rPr>
          <w:t>Figure 5.3 – System Architecture – MVC Methodology</w:t>
        </w:r>
        <w:r w:rsidR="00F9744A">
          <w:rPr>
            <w:noProof/>
            <w:webHidden/>
          </w:rPr>
          <w:tab/>
        </w:r>
        <w:r w:rsidR="00F9744A">
          <w:rPr>
            <w:noProof/>
            <w:webHidden/>
          </w:rPr>
          <w:fldChar w:fldCharType="begin"/>
        </w:r>
        <w:r w:rsidR="00F9744A">
          <w:rPr>
            <w:noProof/>
            <w:webHidden/>
          </w:rPr>
          <w:instrText xml:space="preserve"> PAGEREF _Toc397995124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14:paraId="407BF6EF"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5" w:history="1">
        <w:r w:rsidR="00F9744A" w:rsidRPr="00E2254A">
          <w:rPr>
            <w:rStyle w:val="Hyperlink"/>
            <w:noProof/>
            <w:lang w:val="en-GB"/>
          </w:rPr>
          <w:t>Figure 5.4 – Entity Relation Model</w:t>
        </w:r>
        <w:r w:rsidR="00F9744A">
          <w:rPr>
            <w:noProof/>
            <w:webHidden/>
          </w:rPr>
          <w:tab/>
        </w:r>
        <w:r w:rsidR="00F9744A">
          <w:rPr>
            <w:noProof/>
            <w:webHidden/>
          </w:rPr>
          <w:fldChar w:fldCharType="begin"/>
        </w:r>
        <w:r w:rsidR="00F9744A">
          <w:rPr>
            <w:noProof/>
            <w:webHidden/>
          </w:rPr>
          <w:instrText xml:space="preserve"> PAGEREF _Toc397995125 \h </w:instrText>
        </w:r>
        <w:r w:rsidR="00F9744A">
          <w:rPr>
            <w:noProof/>
            <w:webHidden/>
          </w:rPr>
        </w:r>
        <w:r w:rsidR="00F9744A">
          <w:rPr>
            <w:noProof/>
            <w:webHidden/>
          </w:rPr>
          <w:fldChar w:fldCharType="separate"/>
        </w:r>
        <w:r w:rsidR="00F9744A">
          <w:rPr>
            <w:noProof/>
            <w:webHidden/>
          </w:rPr>
          <w:t>45</w:t>
        </w:r>
        <w:r w:rsidR="00F9744A">
          <w:rPr>
            <w:noProof/>
            <w:webHidden/>
          </w:rPr>
          <w:fldChar w:fldCharType="end"/>
        </w:r>
      </w:hyperlink>
    </w:p>
    <w:p w14:paraId="6EBD0F2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6" w:history="1">
        <w:r w:rsidR="00F9744A" w:rsidRPr="00E2254A">
          <w:rPr>
            <w:rStyle w:val="Hyperlink"/>
            <w:noProof/>
            <w:lang w:val="en-GB"/>
          </w:rPr>
          <w:t>Figure 5.5 – Knowledge layer architecture</w:t>
        </w:r>
        <w:r w:rsidR="00F9744A">
          <w:rPr>
            <w:noProof/>
            <w:webHidden/>
          </w:rPr>
          <w:tab/>
        </w:r>
        <w:r w:rsidR="00F9744A">
          <w:rPr>
            <w:noProof/>
            <w:webHidden/>
          </w:rPr>
          <w:fldChar w:fldCharType="begin"/>
        </w:r>
        <w:r w:rsidR="00F9744A">
          <w:rPr>
            <w:noProof/>
            <w:webHidden/>
          </w:rPr>
          <w:instrText xml:space="preserve"> PAGEREF _Toc397995126 \h </w:instrText>
        </w:r>
        <w:r w:rsidR="00F9744A">
          <w:rPr>
            <w:noProof/>
            <w:webHidden/>
          </w:rPr>
        </w:r>
        <w:r w:rsidR="00F9744A">
          <w:rPr>
            <w:noProof/>
            <w:webHidden/>
          </w:rPr>
          <w:fldChar w:fldCharType="separate"/>
        </w:r>
        <w:r w:rsidR="00F9744A">
          <w:rPr>
            <w:noProof/>
            <w:webHidden/>
          </w:rPr>
          <w:t>46</w:t>
        </w:r>
        <w:r w:rsidR="00F9744A">
          <w:rPr>
            <w:noProof/>
            <w:webHidden/>
          </w:rPr>
          <w:fldChar w:fldCharType="end"/>
        </w:r>
      </w:hyperlink>
    </w:p>
    <w:p w14:paraId="65FC482D"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7" w:history="1">
        <w:r w:rsidR="00F9744A" w:rsidRPr="00E2254A">
          <w:rPr>
            <w:rStyle w:val="Hyperlink"/>
            <w:noProof/>
            <w:lang w:val="en-GB"/>
          </w:rPr>
          <w:t>Figure 5.7 – Rapidminer Main Process screenshot</w:t>
        </w:r>
        <w:r w:rsidR="00F9744A">
          <w:rPr>
            <w:noProof/>
            <w:webHidden/>
          </w:rPr>
          <w:tab/>
        </w:r>
        <w:r w:rsidR="00F9744A">
          <w:rPr>
            <w:noProof/>
            <w:webHidden/>
          </w:rPr>
          <w:fldChar w:fldCharType="begin"/>
        </w:r>
        <w:r w:rsidR="00F9744A">
          <w:rPr>
            <w:noProof/>
            <w:webHidden/>
          </w:rPr>
          <w:instrText xml:space="preserve"> PAGEREF _Toc397995127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14:paraId="1A69D8EA" w14:textId="77777777" w:rsidR="00F9744A" w:rsidRDefault="00C905ED">
      <w:pPr>
        <w:pStyle w:val="TableofFigures"/>
        <w:tabs>
          <w:tab w:val="right" w:leader="dot" w:pos="8494"/>
        </w:tabs>
        <w:rPr>
          <w:rFonts w:asciiTheme="minorHAnsi" w:eastAsiaTheme="minorEastAsia" w:hAnsiTheme="minorHAnsi"/>
          <w:noProof/>
          <w:lang w:eastAsia="pt-PT"/>
        </w:rPr>
      </w:pPr>
      <w:hyperlink r:id="rId21" w:anchor="_Toc397995128" w:history="1">
        <w:r w:rsidR="00F9744A" w:rsidRPr="00E2254A">
          <w:rPr>
            <w:rStyle w:val="Hyperlink"/>
            <w:noProof/>
            <w:lang w:val="en-GB"/>
          </w:rPr>
          <w:t>Figure 5.6 – Core Conceptual Architecture</w:t>
        </w:r>
        <w:r w:rsidR="00F9744A">
          <w:rPr>
            <w:noProof/>
            <w:webHidden/>
          </w:rPr>
          <w:tab/>
        </w:r>
        <w:r w:rsidR="00F9744A">
          <w:rPr>
            <w:noProof/>
            <w:webHidden/>
          </w:rPr>
          <w:fldChar w:fldCharType="begin"/>
        </w:r>
        <w:r w:rsidR="00F9744A">
          <w:rPr>
            <w:noProof/>
            <w:webHidden/>
          </w:rPr>
          <w:instrText xml:space="preserve"> PAGEREF _Toc397995128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14:paraId="69B3586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29" w:history="1">
        <w:r w:rsidR="00F9744A" w:rsidRPr="00E2254A">
          <w:rPr>
            <w:rStyle w:val="Hyperlink"/>
            <w:noProof/>
            <w:lang w:val="en-GB"/>
          </w:rPr>
          <w:t>Figure 5.9 – Vector Creation Rapidminer Process</w:t>
        </w:r>
        <w:r w:rsidR="00F9744A">
          <w:rPr>
            <w:noProof/>
            <w:webHidden/>
          </w:rPr>
          <w:tab/>
        </w:r>
        <w:r w:rsidR="00F9744A">
          <w:rPr>
            <w:noProof/>
            <w:webHidden/>
          </w:rPr>
          <w:fldChar w:fldCharType="begin"/>
        </w:r>
        <w:r w:rsidR="00F9744A">
          <w:rPr>
            <w:noProof/>
            <w:webHidden/>
          </w:rPr>
          <w:instrText xml:space="preserve"> PAGEREF _Toc397995129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14:paraId="2054627C" w14:textId="77777777" w:rsidR="00F9744A" w:rsidRDefault="00C905ED">
      <w:pPr>
        <w:pStyle w:val="TableofFigures"/>
        <w:tabs>
          <w:tab w:val="right" w:leader="dot" w:pos="8494"/>
        </w:tabs>
        <w:rPr>
          <w:rFonts w:asciiTheme="minorHAnsi" w:eastAsiaTheme="minorEastAsia" w:hAnsiTheme="minorHAnsi"/>
          <w:noProof/>
          <w:lang w:eastAsia="pt-PT"/>
        </w:rPr>
      </w:pPr>
      <w:hyperlink r:id="rId22" w:anchor="_Toc397995130" w:history="1">
        <w:r w:rsidR="00F9744A" w:rsidRPr="00E2254A">
          <w:rPr>
            <w:rStyle w:val="Hyperlink"/>
            <w:noProof/>
          </w:rPr>
          <w:t>Figure 5.8 - Document Analysis Pipeline Block</w:t>
        </w:r>
        <w:r w:rsidR="00F9744A">
          <w:rPr>
            <w:noProof/>
            <w:webHidden/>
          </w:rPr>
          <w:tab/>
        </w:r>
        <w:r w:rsidR="00F9744A">
          <w:rPr>
            <w:noProof/>
            <w:webHidden/>
          </w:rPr>
          <w:fldChar w:fldCharType="begin"/>
        </w:r>
        <w:r w:rsidR="00F9744A">
          <w:rPr>
            <w:noProof/>
            <w:webHidden/>
          </w:rPr>
          <w:instrText xml:space="preserve"> PAGEREF _Toc397995130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14:paraId="6052DF73"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1" w:history="1">
        <w:r w:rsidR="00F9744A" w:rsidRPr="00E2254A">
          <w:rPr>
            <w:rStyle w:val="Hyperlink"/>
            <w:noProof/>
            <w:lang w:val="en-GB"/>
          </w:rPr>
          <w:t>Figure 5.10 – Screenshot of AR system home page</w:t>
        </w:r>
        <w:r w:rsidR="00F9744A">
          <w:rPr>
            <w:noProof/>
            <w:webHidden/>
          </w:rPr>
          <w:tab/>
        </w:r>
        <w:r w:rsidR="00F9744A">
          <w:rPr>
            <w:noProof/>
            <w:webHidden/>
          </w:rPr>
          <w:fldChar w:fldCharType="begin"/>
        </w:r>
        <w:r w:rsidR="00F9744A">
          <w:rPr>
            <w:noProof/>
            <w:webHidden/>
          </w:rPr>
          <w:instrText xml:space="preserve"> PAGEREF _Toc397995131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14:paraId="665325A7"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2" w:history="1">
        <w:r w:rsidR="00F9744A" w:rsidRPr="00E2254A">
          <w:rPr>
            <w:rStyle w:val="Hyperlink"/>
            <w:noProof/>
            <w:lang w:val="en-GB"/>
          </w:rPr>
          <w:t>Figure 5.11 - Screenshot from Front-End AR page</w:t>
        </w:r>
        <w:r w:rsidR="00F9744A">
          <w:rPr>
            <w:noProof/>
            <w:webHidden/>
          </w:rPr>
          <w:tab/>
        </w:r>
        <w:r w:rsidR="00F9744A">
          <w:rPr>
            <w:noProof/>
            <w:webHidden/>
          </w:rPr>
          <w:fldChar w:fldCharType="begin"/>
        </w:r>
        <w:r w:rsidR="00F9744A">
          <w:rPr>
            <w:noProof/>
            <w:webHidden/>
          </w:rPr>
          <w:instrText xml:space="preserve"> PAGEREF _Toc397995132 \h </w:instrText>
        </w:r>
        <w:r w:rsidR="00F9744A">
          <w:rPr>
            <w:noProof/>
            <w:webHidden/>
          </w:rPr>
        </w:r>
        <w:r w:rsidR="00F9744A">
          <w:rPr>
            <w:noProof/>
            <w:webHidden/>
          </w:rPr>
          <w:fldChar w:fldCharType="separate"/>
        </w:r>
        <w:r w:rsidR="00F9744A">
          <w:rPr>
            <w:noProof/>
            <w:webHidden/>
          </w:rPr>
          <w:t>53</w:t>
        </w:r>
        <w:r w:rsidR="00F9744A">
          <w:rPr>
            <w:noProof/>
            <w:webHidden/>
          </w:rPr>
          <w:fldChar w:fldCharType="end"/>
        </w:r>
      </w:hyperlink>
    </w:p>
    <w:p w14:paraId="1ED86092"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3" w:history="1">
        <w:r w:rsidR="00F9744A" w:rsidRPr="00E2254A">
          <w:rPr>
            <w:rStyle w:val="Hyperlink"/>
            <w:noProof/>
            <w:lang w:val="en-GB"/>
          </w:rPr>
          <w:t>Figure 5.12 - Association Rule Functionality – Exact and Candidates concept visualizer</w:t>
        </w:r>
        <w:r w:rsidR="00F9744A">
          <w:rPr>
            <w:noProof/>
            <w:webHidden/>
          </w:rPr>
          <w:tab/>
        </w:r>
        <w:r w:rsidR="00F9744A">
          <w:rPr>
            <w:noProof/>
            <w:webHidden/>
          </w:rPr>
          <w:fldChar w:fldCharType="begin"/>
        </w:r>
        <w:r w:rsidR="00F9744A">
          <w:rPr>
            <w:noProof/>
            <w:webHidden/>
          </w:rPr>
          <w:instrText xml:space="preserve"> PAGEREF _Toc397995133 \h </w:instrText>
        </w:r>
        <w:r w:rsidR="00F9744A">
          <w:rPr>
            <w:noProof/>
            <w:webHidden/>
          </w:rPr>
        </w:r>
        <w:r w:rsidR="00F9744A">
          <w:rPr>
            <w:noProof/>
            <w:webHidden/>
          </w:rPr>
          <w:fldChar w:fldCharType="separate"/>
        </w:r>
        <w:r w:rsidR="00F9744A">
          <w:rPr>
            <w:noProof/>
            <w:webHidden/>
          </w:rPr>
          <w:t>54</w:t>
        </w:r>
        <w:r w:rsidR="00F9744A">
          <w:rPr>
            <w:noProof/>
            <w:webHidden/>
          </w:rPr>
          <w:fldChar w:fldCharType="end"/>
        </w:r>
      </w:hyperlink>
    </w:p>
    <w:p w14:paraId="6DFD7FE7"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4" w:history="1">
        <w:r w:rsidR="00F9744A" w:rsidRPr="00E2254A">
          <w:rPr>
            <w:rStyle w:val="Hyperlink"/>
            <w:noProof/>
            <w:lang w:val="en-GB"/>
          </w:rPr>
          <w:t>Figure 5.13 - AR Case with a new concept discovered</w:t>
        </w:r>
        <w:r w:rsidR="00F9744A">
          <w:rPr>
            <w:noProof/>
            <w:webHidden/>
          </w:rPr>
          <w:tab/>
        </w:r>
        <w:r w:rsidR="00F9744A">
          <w:rPr>
            <w:noProof/>
            <w:webHidden/>
          </w:rPr>
          <w:fldChar w:fldCharType="begin"/>
        </w:r>
        <w:r w:rsidR="00F9744A">
          <w:rPr>
            <w:noProof/>
            <w:webHidden/>
          </w:rPr>
          <w:instrText xml:space="preserve"> PAGEREF _Toc397995134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14:paraId="3120A9F8"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5" w:history="1">
        <w:r w:rsidR="00F9744A" w:rsidRPr="00E2254A">
          <w:rPr>
            <w:rStyle w:val="Hyperlink"/>
            <w:noProof/>
            <w:lang w:val="en-GB"/>
          </w:rPr>
          <w:t>Figure 5.14 - Association Rules Database view page</w:t>
        </w:r>
        <w:r w:rsidR="00F9744A">
          <w:rPr>
            <w:noProof/>
            <w:webHidden/>
          </w:rPr>
          <w:tab/>
        </w:r>
        <w:r w:rsidR="00F9744A">
          <w:rPr>
            <w:noProof/>
            <w:webHidden/>
          </w:rPr>
          <w:fldChar w:fldCharType="begin"/>
        </w:r>
        <w:r w:rsidR="00F9744A">
          <w:rPr>
            <w:noProof/>
            <w:webHidden/>
          </w:rPr>
          <w:instrText xml:space="preserve"> PAGEREF _Toc397995135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14:paraId="4D255C0B" w14:textId="77777777" w:rsidR="00F9744A" w:rsidRDefault="00C905ED">
      <w:pPr>
        <w:pStyle w:val="TableofFigures"/>
        <w:tabs>
          <w:tab w:val="right" w:leader="dot" w:pos="8494"/>
        </w:tabs>
        <w:rPr>
          <w:rFonts w:asciiTheme="minorHAnsi" w:eastAsiaTheme="minorEastAsia" w:hAnsiTheme="minorHAnsi"/>
          <w:noProof/>
          <w:lang w:eastAsia="pt-PT"/>
        </w:rPr>
      </w:pPr>
      <w:hyperlink r:id="rId23" w:anchor="_Toc397995136" w:history="1">
        <w:r w:rsidR="00F9744A" w:rsidRPr="00E2254A">
          <w:rPr>
            <w:rStyle w:val="Hyperlink"/>
            <w:noProof/>
            <w:lang w:val="en-GB"/>
          </w:rPr>
          <w:t>Figure A.1 - USD for Insert Rule Use Case</w:t>
        </w:r>
        <w:r w:rsidR="00F9744A">
          <w:rPr>
            <w:noProof/>
            <w:webHidden/>
          </w:rPr>
          <w:tab/>
        </w:r>
        <w:r w:rsidR="00F9744A">
          <w:rPr>
            <w:noProof/>
            <w:webHidden/>
          </w:rPr>
          <w:fldChar w:fldCharType="begin"/>
        </w:r>
        <w:r w:rsidR="00F9744A">
          <w:rPr>
            <w:noProof/>
            <w:webHidden/>
          </w:rPr>
          <w:instrText xml:space="preserve"> PAGEREF _Toc397995136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14:paraId="2D4900B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7" w:history="1">
        <w:r w:rsidR="00F9744A" w:rsidRPr="00E2254A">
          <w:rPr>
            <w:rStyle w:val="Hyperlink"/>
            <w:noProof/>
            <w:lang w:val="en-GB"/>
          </w:rPr>
          <w:t xml:space="preserve">Figure </w:t>
        </w:r>
        <w:r w:rsidR="00F9744A" w:rsidRPr="00E2254A">
          <w:rPr>
            <w:rStyle w:val="Hyperlink"/>
            <w:noProof/>
          </w:rPr>
          <w:t>B</w:t>
        </w:r>
        <w:r w:rsidR="00F9744A" w:rsidRPr="00E2254A">
          <w:rPr>
            <w:rStyle w:val="Hyperlink"/>
            <w:noProof/>
            <w:lang w:val="en-GB"/>
          </w:rPr>
          <w:t>.1 – UML CLASS DIAGRAM</w:t>
        </w:r>
        <w:r w:rsidR="00F9744A">
          <w:rPr>
            <w:noProof/>
            <w:webHidden/>
          </w:rPr>
          <w:tab/>
        </w:r>
        <w:r w:rsidR="00F9744A">
          <w:rPr>
            <w:noProof/>
            <w:webHidden/>
          </w:rPr>
          <w:fldChar w:fldCharType="begin"/>
        </w:r>
        <w:r w:rsidR="00F9744A">
          <w:rPr>
            <w:noProof/>
            <w:webHidden/>
          </w:rPr>
          <w:instrText xml:space="preserve"> PAGEREF _Toc397995137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14:paraId="64AE3E55"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8" w:history="1">
        <w:r w:rsidR="00F9744A" w:rsidRPr="00E2254A">
          <w:rPr>
            <w:rStyle w:val="Hyperlink"/>
            <w:noProof/>
            <w:lang w:val="en-GB"/>
          </w:rPr>
          <w:t>Figure C.1 - Main requirements UUC</w:t>
        </w:r>
        <w:r w:rsidR="00F9744A">
          <w:rPr>
            <w:noProof/>
            <w:webHidden/>
          </w:rPr>
          <w:tab/>
        </w:r>
        <w:r w:rsidR="00F9744A">
          <w:rPr>
            <w:noProof/>
            <w:webHidden/>
          </w:rPr>
          <w:fldChar w:fldCharType="begin"/>
        </w:r>
        <w:r w:rsidR="00F9744A">
          <w:rPr>
            <w:noProof/>
            <w:webHidden/>
          </w:rPr>
          <w:instrText xml:space="preserve"> PAGEREF _Toc397995138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14:paraId="0B9A1D65"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39" w:history="1">
        <w:r w:rsidR="00F9744A" w:rsidRPr="00E2254A">
          <w:rPr>
            <w:rStyle w:val="Hyperlink"/>
            <w:noProof/>
            <w:lang w:val="en-GB"/>
          </w:rPr>
          <w:t>Figure C.2 - Front-End UUC</w:t>
        </w:r>
        <w:r w:rsidR="00F9744A">
          <w:rPr>
            <w:noProof/>
            <w:webHidden/>
          </w:rPr>
          <w:tab/>
        </w:r>
        <w:r w:rsidR="00F9744A">
          <w:rPr>
            <w:noProof/>
            <w:webHidden/>
          </w:rPr>
          <w:fldChar w:fldCharType="begin"/>
        </w:r>
        <w:r w:rsidR="00F9744A">
          <w:rPr>
            <w:noProof/>
            <w:webHidden/>
          </w:rPr>
          <w:instrText xml:space="preserve"> PAGEREF _Toc397995139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14:paraId="32666F5A"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0" w:history="1">
        <w:r w:rsidR="00F9744A" w:rsidRPr="00E2254A">
          <w:rPr>
            <w:rStyle w:val="Hyperlink"/>
            <w:noProof/>
            <w:lang w:val="en-GB"/>
          </w:rPr>
          <w:t>Figure C.3 - Rule DB UUC</w:t>
        </w:r>
        <w:r w:rsidR="00F9744A">
          <w:rPr>
            <w:noProof/>
            <w:webHidden/>
          </w:rPr>
          <w:tab/>
        </w:r>
        <w:r w:rsidR="00F9744A">
          <w:rPr>
            <w:noProof/>
            <w:webHidden/>
          </w:rPr>
          <w:fldChar w:fldCharType="begin"/>
        </w:r>
        <w:r w:rsidR="00F9744A">
          <w:rPr>
            <w:noProof/>
            <w:webHidden/>
          </w:rPr>
          <w:instrText xml:space="preserve"> PAGEREF _Toc397995140 \h </w:instrText>
        </w:r>
        <w:r w:rsidR="00F9744A">
          <w:rPr>
            <w:noProof/>
            <w:webHidden/>
          </w:rPr>
        </w:r>
        <w:r w:rsidR="00F9744A">
          <w:rPr>
            <w:noProof/>
            <w:webHidden/>
          </w:rPr>
          <w:fldChar w:fldCharType="separate"/>
        </w:r>
        <w:r w:rsidR="00F9744A">
          <w:rPr>
            <w:noProof/>
            <w:webHidden/>
          </w:rPr>
          <w:t>70</w:t>
        </w:r>
        <w:r w:rsidR="00F9744A">
          <w:rPr>
            <w:noProof/>
            <w:webHidden/>
          </w:rPr>
          <w:fldChar w:fldCharType="end"/>
        </w:r>
      </w:hyperlink>
    </w:p>
    <w:p w14:paraId="1ECAAA5C" w14:textId="77777777" w:rsidR="007F5634" w:rsidRDefault="006B58BD" w:rsidP="00C54D56">
      <w:pPr>
        <w:rPr>
          <w:lang w:val="en-GB"/>
        </w:rPr>
      </w:pPr>
      <w:r w:rsidRPr="00731ADC">
        <w:rPr>
          <w:i/>
          <w:lang w:val="en-GB"/>
        </w:rPr>
        <w:fldChar w:fldCharType="end"/>
      </w:r>
      <w:r w:rsidR="00FB5030" w:rsidRPr="0024194D">
        <w:rPr>
          <w:lang w:val="en-GB"/>
        </w:rPr>
        <w:br w:type="page"/>
      </w:r>
      <w:r w:rsidR="00C54D56">
        <w:rPr>
          <w:lang w:val="en-GB"/>
        </w:rPr>
        <w:lastRenderedPageBreak/>
        <w:br w:type="page"/>
      </w:r>
    </w:p>
    <w:p w14:paraId="5FF65D04" w14:textId="77777777" w:rsidR="00F9744A" w:rsidRDefault="007F5634" w:rsidP="007F5634">
      <w:pPr>
        <w:pStyle w:val="Heading1"/>
        <w:numPr>
          <w:ilvl w:val="0"/>
          <w:numId w:val="0"/>
        </w:numPr>
        <w:rPr>
          <w:noProof/>
        </w:rPr>
      </w:pPr>
      <w:bookmarkStart w:id="40" w:name="_Toc397995068"/>
      <w:r>
        <w:rPr>
          <w:lang w:val="en-GB"/>
        </w:rPr>
        <w:lastRenderedPageBreak/>
        <w:t>Tables</w:t>
      </w:r>
      <w:bookmarkEnd w:id="40"/>
      <w:r w:rsidR="006B58BD" w:rsidRPr="0024194D">
        <w:rPr>
          <w:lang w:val="en-GB"/>
        </w:rPr>
        <w:fldChar w:fldCharType="begin"/>
      </w:r>
      <w:r w:rsidR="009472E0" w:rsidRPr="0024194D">
        <w:rPr>
          <w:lang w:val="en-GB"/>
        </w:rPr>
        <w:instrText xml:space="preserve"> TOC \h \z \c "Table" </w:instrText>
      </w:r>
      <w:r w:rsidR="006B58BD" w:rsidRPr="0024194D">
        <w:rPr>
          <w:lang w:val="en-GB"/>
        </w:rPr>
        <w:fldChar w:fldCharType="separate"/>
      </w:r>
    </w:p>
    <w:p w14:paraId="095B5B3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1" w:history="1">
        <w:r w:rsidR="00F9744A" w:rsidRPr="00281612">
          <w:rPr>
            <w:rStyle w:val="Hyperlink"/>
            <w:noProof/>
            <w:lang w:val="en-GB"/>
          </w:rPr>
          <w:t>Table 2.1 - Examples of Fields of Study with Association Rules Application</w:t>
        </w:r>
        <w:r w:rsidR="00F9744A">
          <w:rPr>
            <w:noProof/>
            <w:webHidden/>
          </w:rPr>
          <w:tab/>
        </w:r>
        <w:r w:rsidR="00F9744A">
          <w:rPr>
            <w:noProof/>
            <w:webHidden/>
          </w:rPr>
          <w:fldChar w:fldCharType="begin"/>
        </w:r>
        <w:r w:rsidR="00F9744A">
          <w:rPr>
            <w:noProof/>
            <w:webHidden/>
          </w:rPr>
          <w:instrText xml:space="preserve"> PAGEREF _Toc397995141 \h </w:instrText>
        </w:r>
        <w:r w:rsidR="00F9744A">
          <w:rPr>
            <w:noProof/>
            <w:webHidden/>
          </w:rPr>
        </w:r>
        <w:r w:rsidR="00F9744A">
          <w:rPr>
            <w:noProof/>
            <w:webHidden/>
          </w:rPr>
          <w:fldChar w:fldCharType="separate"/>
        </w:r>
        <w:r w:rsidR="00F9744A">
          <w:rPr>
            <w:noProof/>
            <w:webHidden/>
          </w:rPr>
          <w:t>9</w:t>
        </w:r>
        <w:r w:rsidR="00F9744A">
          <w:rPr>
            <w:noProof/>
            <w:webHidden/>
          </w:rPr>
          <w:fldChar w:fldCharType="end"/>
        </w:r>
      </w:hyperlink>
    </w:p>
    <w:p w14:paraId="10C80582"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2" w:history="1">
        <w:r w:rsidR="00F9744A" w:rsidRPr="00281612">
          <w:rPr>
            <w:rStyle w:val="Hyperlink"/>
            <w:noProof/>
            <w:lang w:val="en-GB"/>
          </w:rPr>
          <w:t>Table 3.1 – Transaction table for frequent items in database</w:t>
        </w:r>
        <w:r w:rsidR="00F9744A">
          <w:rPr>
            <w:noProof/>
            <w:webHidden/>
          </w:rPr>
          <w:tab/>
        </w:r>
        <w:r w:rsidR="00F9744A">
          <w:rPr>
            <w:noProof/>
            <w:webHidden/>
          </w:rPr>
          <w:fldChar w:fldCharType="begin"/>
        </w:r>
        <w:r w:rsidR="00F9744A">
          <w:rPr>
            <w:noProof/>
            <w:webHidden/>
          </w:rPr>
          <w:instrText xml:space="preserve"> PAGEREF _Toc397995142 \h </w:instrText>
        </w:r>
        <w:r w:rsidR="00F9744A">
          <w:rPr>
            <w:noProof/>
            <w:webHidden/>
          </w:rPr>
        </w:r>
        <w:r w:rsidR="00F9744A">
          <w:rPr>
            <w:noProof/>
            <w:webHidden/>
          </w:rPr>
          <w:fldChar w:fldCharType="separate"/>
        </w:r>
        <w:r w:rsidR="00F9744A">
          <w:rPr>
            <w:noProof/>
            <w:webHidden/>
          </w:rPr>
          <w:t>17</w:t>
        </w:r>
        <w:r w:rsidR="00F9744A">
          <w:rPr>
            <w:noProof/>
            <w:webHidden/>
          </w:rPr>
          <w:fldChar w:fldCharType="end"/>
        </w:r>
      </w:hyperlink>
    </w:p>
    <w:p w14:paraId="6488179A"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3" w:history="1">
        <w:r w:rsidR="00F9744A" w:rsidRPr="00281612">
          <w:rPr>
            <w:rStyle w:val="Hyperlink"/>
            <w:noProof/>
            <w:lang w:val="en-GB"/>
          </w:rPr>
          <w:t>Table 3.2 – Paths table for frequent items</w:t>
        </w:r>
        <w:r w:rsidR="00F9744A">
          <w:rPr>
            <w:noProof/>
            <w:webHidden/>
          </w:rPr>
          <w:tab/>
        </w:r>
        <w:r w:rsidR="00F9744A">
          <w:rPr>
            <w:noProof/>
            <w:webHidden/>
          </w:rPr>
          <w:fldChar w:fldCharType="begin"/>
        </w:r>
        <w:r w:rsidR="00F9744A">
          <w:rPr>
            <w:noProof/>
            <w:webHidden/>
          </w:rPr>
          <w:instrText xml:space="preserve"> PAGEREF _Toc397995143 \h </w:instrText>
        </w:r>
        <w:r w:rsidR="00F9744A">
          <w:rPr>
            <w:noProof/>
            <w:webHidden/>
          </w:rPr>
        </w:r>
        <w:r w:rsidR="00F9744A">
          <w:rPr>
            <w:noProof/>
            <w:webHidden/>
          </w:rPr>
          <w:fldChar w:fldCharType="separate"/>
        </w:r>
        <w:r w:rsidR="00F9744A">
          <w:rPr>
            <w:noProof/>
            <w:webHidden/>
          </w:rPr>
          <w:t>22</w:t>
        </w:r>
        <w:r w:rsidR="00F9744A">
          <w:rPr>
            <w:noProof/>
            <w:webHidden/>
          </w:rPr>
          <w:fldChar w:fldCharType="end"/>
        </w:r>
      </w:hyperlink>
    </w:p>
    <w:p w14:paraId="53FE64C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4" w:history="1">
        <w:r w:rsidR="00F9744A" w:rsidRPr="00281612">
          <w:rPr>
            <w:rStyle w:val="Hyperlink"/>
            <w:noProof/>
            <w:lang w:val="en-GB"/>
          </w:rPr>
          <w:t>Table 3.3 – Frequent itemsets discovered for all items</w:t>
        </w:r>
        <w:r w:rsidR="00F9744A">
          <w:rPr>
            <w:noProof/>
            <w:webHidden/>
          </w:rPr>
          <w:tab/>
        </w:r>
        <w:r w:rsidR="00F9744A">
          <w:rPr>
            <w:noProof/>
            <w:webHidden/>
          </w:rPr>
          <w:fldChar w:fldCharType="begin"/>
        </w:r>
        <w:r w:rsidR="00F9744A">
          <w:rPr>
            <w:noProof/>
            <w:webHidden/>
          </w:rPr>
          <w:instrText xml:space="preserve"> PAGEREF _Toc397995144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14:paraId="616E2852"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5" w:history="1">
        <w:r w:rsidR="00F9744A" w:rsidRPr="00281612">
          <w:rPr>
            <w:rStyle w:val="Hyperlink"/>
            <w:noProof/>
            <w:lang w:val="en-GB"/>
          </w:rPr>
          <w:t>Table 5.1 – Numerical to Binomial regulation</w:t>
        </w:r>
        <w:r w:rsidR="00F9744A">
          <w:rPr>
            <w:noProof/>
            <w:webHidden/>
          </w:rPr>
          <w:tab/>
        </w:r>
        <w:r w:rsidR="00F9744A">
          <w:rPr>
            <w:noProof/>
            <w:webHidden/>
          </w:rPr>
          <w:fldChar w:fldCharType="begin"/>
        </w:r>
        <w:r w:rsidR="00F9744A">
          <w:rPr>
            <w:noProof/>
            <w:webHidden/>
          </w:rPr>
          <w:instrText xml:space="preserve"> PAGEREF _Toc397995145 \h </w:instrText>
        </w:r>
        <w:r w:rsidR="00F9744A">
          <w:rPr>
            <w:noProof/>
            <w:webHidden/>
          </w:rPr>
        </w:r>
        <w:r w:rsidR="00F9744A">
          <w:rPr>
            <w:noProof/>
            <w:webHidden/>
          </w:rPr>
          <w:fldChar w:fldCharType="separate"/>
        </w:r>
        <w:r w:rsidR="00F9744A">
          <w:rPr>
            <w:noProof/>
            <w:webHidden/>
          </w:rPr>
          <w:t>49</w:t>
        </w:r>
        <w:r w:rsidR="00F9744A">
          <w:rPr>
            <w:noProof/>
            <w:webHidden/>
          </w:rPr>
          <w:fldChar w:fldCharType="end"/>
        </w:r>
      </w:hyperlink>
    </w:p>
    <w:p w14:paraId="5A0DCACC"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6" w:history="1">
        <w:r w:rsidR="00F9744A" w:rsidRPr="00281612">
          <w:rPr>
            <w:rStyle w:val="Hyperlink"/>
            <w:noProof/>
            <w:lang w:val="en-GB"/>
          </w:rPr>
          <w:t xml:space="preserve">Table 5.2 – Concept matches map for FI </w:t>
        </w:r>
        <w:r w:rsidR="00F9744A" w:rsidRPr="00281612">
          <w:rPr>
            <w:rStyle w:val="Hyperlink"/>
            <w:i/>
            <w:noProof/>
            <w:lang w:val="en-GB"/>
          </w:rPr>
          <w:t>manag</w:t>
        </w:r>
        <w:r w:rsidR="00F9744A">
          <w:rPr>
            <w:noProof/>
            <w:webHidden/>
          </w:rPr>
          <w:tab/>
        </w:r>
        <w:r w:rsidR="00F9744A">
          <w:rPr>
            <w:noProof/>
            <w:webHidden/>
          </w:rPr>
          <w:fldChar w:fldCharType="begin"/>
        </w:r>
        <w:r w:rsidR="00F9744A">
          <w:rPr>
            <w:noProof/>
            <w:webHidden/>
          </w:rPr>
          <w:instrText xml:space="preserve"> PAGEREF _Toc397995146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14:paraId="5E29DB5C"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7" w:history="1">
        <w:r w:rsidR="00F9744A" w:rsidRPr="00281612">
          <w:rPr>
            <w:rStyle w:val="Hyperlink"/>
            <w:noProof/>
            <w:lang w:val="en-GB"/>
          </w:rPr>
          <w:t xml:space="preserve">Table 5.3 - Concept candidates map for </w:t>
        </w:r>
        <w:r w:rsidR="00F9744A" w:rsidRPr="00281612">
          <w:rPr>
            <w:rStyle w:val="Hyperlink"/>
            <w:i/>
            <w:noProof/>
            <w:lang w:val="en-GB"/>
          </w:rPr>
          <w:t>temperature</w:t>
        </w:r>
        <w:r w:rsidR="00F9744A" w:rsidRPr="00281612">
          <w:rPr>
            <w:rStyle w:val="Hyperlink"/>
            <w:noProof/>
            <w:lang w:val="en-GB"/>
          </w:rPr>
          <w:t xml:space="preserve"> FI</w:t>
        </w:r>
        <w:r w:rsidR="00F9744A">
          <w:rPr>
            <w:noProof/>
            <w:webHidden/>
          </w:rPr>
          <w:tab/>
        </w:r>
        <w:r w:rsidR="00F9744A">
          <w:rPr>
            <w:noProof/>
            <w:webHidden/>
          </w:rPr>
          <w:fldChar w:fldCharType="begin"/>
        </w:r>
        <w:r w:rsidR="00F9744A">
          <w:rPr>
            <w:noProof/>
            <w:webHidden/>
          </w:rPr>
          <w:instrText xml:space="preserve"> PAGEREF _Toc397995147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14:paraId="06D13DCE"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8" w:history="1">
        <w:r w:rsidR="00F9744A" w:rsidRPr="00281612">
          <w:rPr>
            <w:rStyle w:val="Hyperlink"/>
            <w:noProof/>
            <w:lang w:val="en-GB"/>
          </w:rPr>
          <w:t>Table 5.4 – Association Rules Database Structure</w:t>
        </w:r>
        <w:r w:rsidR="00F9744A">
          <w:rPr>
            <w:noProof/>
            <w:webHidden/>
          </w:rPr>
          <w:tab/>
        </w:r>
        <w:r w:rsidR="00F9744A">
          <w:rPr>
            <w:noProof/>
            <w:webHidden/>
          </w:rPr>
          <w:fldChar w:fldCharType="begin"/>
        </w:r>
        <w:r w:rsidR="00F9744A">
          <w:rPr>
            <w:noProof/>
            <w:webHidden/>
          </w:rPr>
          <w:instrText xml:space="preserve"> PAGEREF _Toc397995148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14:paraId="243CB219"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49" w:history="1">
        <w:r w:rsidR="00F9744A" w:rsidRPr="00281612">
          <w:rPr>
            <w:rStyle w:val="Hyperlink"/>
            <w:noProof/>
            <w:lang w:val="en-GB"/>
          </w:rPr>
          <w:t>Table 6.1 - All unique one-FI sets before AR discovery</w:t>
        </w:r>
        <w:r w:rsidR="00F9744A">
          <w:rPr>
            <w:noProof/>
            <w:webHidden/>
          </w:rPr>
          <w:tab/>
        </w:r>
        <w:r w:rsidR="00F9744A">
          <w:rPr>
            <w:noProof/>
            <w:webHidden/>
          </w:rPr>
          <w:fldChar w:fldCharType="begin"/>
        </w:r>
        <w:r w:rsidR="00F9744A">
          <w:rPr>
            <w:noProof/>
            <w:webHidden/>
          </w:rPr>
          <w:instrText xml:space="preserve"> PAGEREF _Toc397995149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14:paraId="47892DA4"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50" w:history="1">
        <w:r w:rsidR="00F9744A" w:rsidRPr="00281612">
          <w:rPr>
            <w:rStyle w:val="Hyperlink"/>
            <w:noProof/>
            <w:lang w:val="en-GB"/>
          </w:rPr>
          <w:t>Table 6.2 – AR with FI Manag as premise</w:t>
        </w:r>
        <w:r w:rsidR="00F9744A">
          <w:rPr>
            <w:noProof/>
            <w:webHidden/>
          </w:rPr>
          <w:tab/>
        </w:r>
        <w:r w:rsidR="00F9744A">
          <w:rPr>
            <w:noProof/>
            <w:webHidden/>
          </w:rPr>
          <w:fldChar w:fldCharType="begin"/>
        </w:r>
        <w:r w:rsidR="00F9744A">
          <w:rPr>
            <w:noProof/>
            <w:webHidden/>
          </w:rPr>
          <w:instrText xml:space="preserve"> PAGEREF _Toc397995150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14:paraId="74A8CE22"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51" w:history="1">
        <w:r w:rsidR="00F9744A" w:rsidRPr="00281612">
          <w:rPr>
            <w:rStyle w:val="Hyperlink"/>
            <w:noProof/>
            <w:lang w:val="en-GB"/>
          </w:rPr>
          <w:t xml:space="preserve">Table 6.3 – AR with FI </w:t>
        </w:r>
        <w:r w:rsidR="00F9744A" w:rsidRPr="00281612">
          <w:rPr>
            <w:rStyle w:val="Hyperlink"/>
            <w:i/>
            <w:noProof/>
            <w:lang w:val="en-GB"/>
          </w:rPr>
          <w:t>Wast</w:t>
        </w:r>
        <w:r w:rsidR="00F9744A" w:rsidRPr="00281612">
          <w:rPr>
            <w:rStyle w:val="Hyperlink"/>
            <w:noProof/>
            <w:lang w:val="en-GB"/>
          </w:rPr>
          <w:t xml:space="preserve"> as premise</w:t>
        </w:r>
        <w:r w:rsidR="00F9744A">
          <w:rPr>
            <w:noProof/>
            <w:webHidden/>
          </w:rPr>
          <w:tab/>
        </w:r>
        <w:r w:rsidR="00F9744A">
          <w:rPr>
            <w:noProof/>
            <w:webHidden/>
          </w:rPr>
          <w:fldChar w:fldCharType="begin"/>
        </w:r>
        <w:r w:rsidR="00F9744A">
          <w:rPr>
            <w:noProof/>
            <w:webHidden/>
          </w:rPr>
          <w:instrText xml:space="preserve"> PAGEREF _Toc397995151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14:paraId="0AF8DB3A"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52" w:history="1">
        <w:r w:rsidR="00F9744A" w:rsidRPr="00281612">
          <w:rPr>
            <w:rStyle w:val="Hyperlink"/>
            <w:noProof/>
            <w:lang w:val="en-GB"/>
          </w:rPr>
          <w:t>Table 6.4 - AR - bidirectional rules</w:t>
        </w:r>
        <w:r w:rsidR="00F9744A">
          <w:rPr>
            <w:noProof/>
            <w:webHidden/>
          </w:rPr>
          <w:tab/>
        </w:r>
        <w:r w:rsidR="00F9744A">
          <w:rPr>
            <w:noProof/>
            <w:webHidden/>
          </w:rPr>
          <w:fldChar w:fldCharType="begin"/>
        </w:r>
        <w:r w:rsidR="00F9744A">
          <w:rPr>
            <w:noProof/>
            <w:webHidden/>
          </w:rPr>
          <w:instrText xml:space="preserve"> PAGEREF _Toc397995152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14:paraId="07FEF0B4"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53" w:history="1">
        <w:r w:rsidR="00F9744A" w:rsidRPr="00281612">
          <w:rPr>
            <w:rStyle w:val="Hyperlink"/>
            <w:noProof/>
            <w:lang w:val="en-GB"/>
          </w:rPr>
          <w:t>Table 6.5 - AR - unidirectional rules examples</w:t>
        </w:r>
        <w:r w:rsidR="00F9744A">
          <w:rPr>
            <w:noProof/>
            <w:webHidden/>
          </w:rPr>
          <w:tab/>
        </w:r>
        <w:r w:rsidR="00F9744A">
          <w:rPr>
            <w:noProof/>
            <w:webHidden/>
          </w:rPr>
          <w:fldChar w:fldCharType="begin"/>
        </w:r>
        <w:r w:rsidR="00F9744A">
          <w:rPr>
            <w:noProof/>
            <w:webHidden/>
          </w:rPr>
          <w:instrText xml:space="preserve"> PAGEREF _Toc397995153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14:paraId="5A64D872" w14:textId="77777777" w:rsidR="00F9744A" w:rsidRDefault="00C905ED">
      <w:pPr>
        <w:pStyle w:val="TableofFigures"/>
        <w:tabs>
          <w:tab w:val="right" w:leader="dot" w:pos="8494"/>
        </w:tabs>
        <w:rPr>
          <w:rFonts w:asciiTheme="minorHAnsi" w:eastAsiaTheme="minorEastAsia" w:hAnsiTheme="minorHAnsi"/>
          <w:noProof/>
          <w:lang w:eastAsia="pt-PT"/>
        </w:rPr>
      </w:pPr>
      <w:hyperlink w:anchor="_Toc397995154" w:history="1">
        <w:r w:rsidR="00F9744A" w:rsidRPr="00281612">
          <w:rPr>
            <w:rStyle w:val="Hyperlink"/>
            <w:noProof/>
            <w:lang w:val="en-GB"/>
          </w:rPr>
          <w:t>Table D.1 - List of all the rules discovered in Association Rules Discovery Process</w:t>
        </w:r>
        <w:r w:rsidR="00F9744A">
          <w:rPr>
            <w:noProof/>
            <w:webHidden/>
          </w:rPr>
          <w:tab/>
        </w:r>
        <w:r w:rsidR="00F9744A">
          <w:rPr>
            <w:noProof/>
            <w:webHidden/>
          </w:rPr>
          <w:fldChar w:fldCharType="begin"/>
        </w:r>
        <w:r w:rsidR="00F9744A">
          <w:rPr>
            <w:noProof/>
            <w:webHidden/>
          </w:rPr>
          <w:instrText xml:space="preserve"> PAGEREF _Toc397995154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14:paraId="69D069F3" w14:textId="77777777" w:rsidR="00C0676A" w:rsidRPr="0024194D" w:rsidRDefault="006B58BD">
      <w:pPr>
        <w:rPr>
          <w:lang w:val="en-GB"/>
        </w:rPr>
      </w:pPr>
      <w:r w:rsidRPr="0024194D">
        <w:rPr>
          <w:lang w:val="en-GB"/>
        </w:rPr>
        <w:fldChar w:fldCharType="end"/>
      </w:r>
      <w:r w:rsidR="009472E0" w:rsidRPr="0024194D">
        <w:rPr>
          <w:lang w:val="en-GB"/>
        </w:rPr>
        <w:br w:type="page"/>
      </w:r>
      <w:r w:rsidR="00CB3F32">
        <w:rPr>
          <w:lang w:val="en-GB"/>
        </w:rPr>
        <w:lastRenderedPageBreak/>
        <w:br w:type="page"/>
      </w:r>
    </w:p>
    <w:p w14:paraId="7B7D75A0" w14:textId="77777777" w:rsidR="00C0676A" w:rsidRPr="00EB0C6C" w:rsidRDefault="007F5634" w:rsidP="007F5634">
      <w:pPr>
        <w:pStyle w:val="Heading1"/>
        <w:numPr>
          <w:ilvl w:val="0"/>
          <w:numId w:val="0"/>
        </w:numPr>
        <w:rPr>
          <w:lang w:val="en-GB"/>
        </w:rPr>
      </w:pPr>
      <w:bookmarkStart w:id="41" w:name="_Toc397995069"/>
      <w:r w:rsidRPr="00EB0C6C">
        <w:rPr>
          <w:lang w:val="en-GB"/>
        </w:rPr>
        <w:lastRenderedPageBreak/>
        <w:t xml:space="preserve">Symbols </w:t>
      </w:r>
      <w:r>
        <w:rPr>
          <w:lang w:val="en-GB"/>
        </w:rPr>
        <w:t>a</w:t>
      </w:r>
      <w:r w:rsidRPr="00EB0C6C">
        <w:rPr>
          <w:lang w:val="en-GB"/>
        </w:rPr>
        <w:t xml:space="preserve">nd </w:t>
      </w:r>
      <w:r>
        <w:rPr>
          <w:lang w:val="en-GB"/>
        </w:rPr>
        <w:t>N</w:t>
      </w:r>
      <w:r w:rsidRPr="00EB0C6C">
        <w:rPr>
          <w:lang w:val="en-GB"/>
        </w:rPr>
        <w:t>otation</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A15DB8" w14:paraId="2AF51AB4" w14:textId="77777777" w:rsidTr="007015CC">
        <w:tc>
          <w:tcPr>
            <w:tcW w:w="1101" w:type="dxa"/>
            <w:vAlign w:val="center"/>
          </w:tcPr>
          <w:p w14:paraId="17167FFA" w14:textId="77777777" w:rsidR="00C54BEF" w:rsidRPr="0024194D" w:rsidRDefault="00C54BEF" w:rsidP="00C0676A">
            <w:pPr>
              <w:jc w:val="center"/>
              <w:rPr>
                <w:lang w:val="en-GB"/>
              </w:rPr>
            </w:pPr>
          </w:p>
        </w:tc>
        <w:tc>
          <w:tcPr>
            <w:tcW w:w="1701" w:type="dxa"/>
            <w:vAlign w:val="center"/>
          </w:tcPr>
          <w:p w14:paraId="55384F3E" w14:textId="77777777" w:rsidR="00C54BEF" w:rsidRDefault="00C54BEF" w:rsidP="007015CC">
            <w:pPr>
              <w:jc w:val="left"/>
              <w:rPr>
                <w:b/>
                <w:lang w:val="en-GB"/>
              </w:rPr>
            </w:pPr>
            <w:r>
              <w:rPr>
                <w:b/>
                <w:lang w:val="en-GB"/>
              </w:rPr>
              <w:t>AEC</w:t>
            </w:r>
          </w:p>
        </w:tc>
        <w:tc>
          <w:tcPr>
            <w:tcW w:w="5842" w:type="dxa"/>
          </w:tcPr>
          <w:p w14:paraId="6C44EAEB" w14:textId="77777777"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14:paraId="790428F5" w14:textId="77777777" w:rsidTr="007015CC">
        <w:tc>
          <w:tcPr>
            <w:tcW w:w="1101" w:type="dxa"/>
            <w:vAlign w:val="center"/>
          </w:tcPr>
          <w:p w14:paraId="180E436F" w14:textId="77777777" w:rsidR="00C54BEF" w:rsidRPr="0024194D" w:rsidRDefault="00C54BEF" w:rsidP="00C0676A">
            <w:pPr>
              <w:jc w:val="center"/>
              <w:rPr>
                <w:lang w:val="en-GB"/>
              </w:rPr>
            </w:pPr>
          </w:p>
        </w:tc>
        <w:tc>
          <w:tcPr>
            <w:tcW w:w="1701" w:type="dxa"/>
            <w:vAlign w:val="center"/>
          </w:tcPr>
          <w:p w14:paraId="763DBD35" w14:textId="77777777" w:rsidR="00C54BEF" w:rsidRPr="0024194D" w:rsidRDefault="00C54BEF" w:rsidP="007015CC">
            <w:pPr>
              <w:jc w:val="left"/>
              <w:rPr>
                <w:b/>
                <w:lang w:val="en-GB"/>
              </w:rPr>
            </w:pPr>
            <w:r w:rsidRPr="0024194D">
              <w:rPr>
                <w:b/>
                <w:lang w:val="en-GB"/>
              </w:rPr>
              <w:t>AI</w:t>
            </w:r>
          </w:p>
        </w:tc>
        <w:tc>
          <w:tcPr>
            <w:tcW w:w="5842" w:type="dxa"/>
          </w:tcPr>
          <w:p w14:paraId="399089D3" w14:textId="77777777"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14:paraId="4821B176" w14:textId="77777777" w:rsidTr="007015CC">
        <w:tc>
          <w:tcPr>
            <w:tcW w:w="1101" w:type="dxa"/>
            <w:vAlign w:val="center"/>
          </w:tcPr>
          <w:p w14:paraId="2FA43FE2" w14:textId="77777777" w:rsidR="00C54BEF" w:rsidRPr="0024194D" w:rsidRDefault="00C54BEF" w:rsidP="00C0676A">
            <w:pPr>
              <w:jc w:val="center"/>
              <w:rPr>
                <w:lang w:val="en-GB"/>
              </w:rPr>
            </w:pPr>
          </w:p>
        </w:tc>
        <w:tc>
          <w:tcPr>
            <w:tcW w:w="1701" w:type="dxa"/>
            <w:vAlign w:val="center"/>
          </w:tcPr>
          <w:p w14:paraId="4B3384C3" w14:textId="77777777" w:rsidR="00C54BEF" w:rsidRDefault="00C54BEF" w:rsidP="007015CC">
            <w:pPr>
              <w:jc w:val="left"/>
              <w:rPr>
                <w:b/>
                <w:lang w:val="en-GB"/>
              </w:rPr>
            </w:pPr>
            <w:r>
              <w:rPr>
                <w:b/>
                <w:lang w:val="en-GB"/>
              </w:rPr>
              <w:t>API</w:t>
            </w:r>
          </w:p>
        </w:tc>
        <w:tc>
          <w:tcPr>
            <w:tcW w:w="5842" w:type="dxa"/>
          </w:tcPr>
          <w:p w14:paraId="12790782" w14:textId="77777777"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14:paraId="2CF7CC10" w14:textId="77777777" w:rsidTr="007015CC">
        <w:tc>
          <w:tcPr>
            <w:tcW w:w="1101" w:type="dxa"/>
            <w:vAlign w:val="center"/>
          </w:tcPr>
          <w:p w14:paraId="4FA1CE4A" w14:textId="77777777" w:rsidR="00C54BEF" w:rsidRPr="0024194D" w:rsidRDefault="00C54BEF" w:rsidP="00C0676A">
            <w:pPr>
              <w:jc w:val="center"/>
              <w:rPr>
                <w:lang w:val="en-GB"/>
              </w:rPr>
            </w:pPr>
          </w:p>
        </w:tc>
        <w:tc>
          <w:tcPr>
            <w:tcW w:w="1701" w:type="dxa"/>
            <w:vAlign w:val="center"/>
          </w:tcPr>
          <w:p w14:paraId="0D73BF3B" w14:textId="77777777" w:rsidR="00C54BEF" w:rsidRPr="0024194D" w:rsidRDefault="00C54BEF" w:rsidP="007015CC">
            <w:pPr>
              <w:jc w:val="left"/>
              <w:rPr>
                <w:b/>
                <w:lang w:val="en-GB"/>
              </w:rPr>
            </w:pPr>
            <w:r w:rsidRPr="0024194D">
              <w:rPr>
                <w:b/>
                <w:lang w:val="en-GB"/>
              </w:rPr>
              <w:t>AR</w:t>
            </w:r>
          </w:p>
        </w:tc>
        <w:tc>
          <w:tcPr>
            <w:tcW w:w="5842" w:type="dxa"/>
          </w:tcPr>
          <w:p w14:paraId="2C7C05D0" w14:textId="77777777"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14:paraId="2399B0DE" w14:textId="77777777" w:rsidTr="007015CC">
        <w:tc>
          <w:tcPr>
            <w:tcW w:w="1101" w:type="dxa"/>
            <w:vAlign w:val="center"/>
          </w:tcPr>
          <w:p w14:paraId="395C50F0" w14:textId="77777777" w:rsidR="00C54BEF" w:rsidRPr="0024194D" w:rsidRDefault="00C54BEF" w:rsidP="00C0676A">
            <w:pPr>
              <w:jc w:val="center"/>
              <w:rPr>
                <w:lang w:val="en-GB"/>
              </w:rPr>
            </w:pPr>
          </w:p>
        </w:tc>
        <w:tc>
          <w:tcPr>
            <w:tcW w:w="1701" w:type="dxa"/>
            <w:vAlign w:val="center"/>
          </w:tcPr>
          <w:p w14:paraId="2599D9D6" w14:textId="77777777" w:rsidR="00C54BEF" w:rsidRDefault="00C54BEF" w:rsidP="007015CC">
            <w:pPr>
              <w:jc w:val="left"/>
              <w:rPr>
                <w:b/>
                <w:lang w:val="en-GB"/>
              </w:rPr>
            </w:pPr>
            <w:r>
              <w:rPr>
                <w:b/>
                <w:lang w:val="en-GB"/>
              </w:rPr>
              <w:t>ASP</w:t>
            </w:r>
          </w:p>
        </w:tc>
        <w:tc>
          <w:tcPr>
            <w:tcW w:w="5842" w:type="dxa"/>
          </w:tcPr>
          <w:p w14:paraId="1A46A7A2" w14:textId="77777777"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14:paraId="338AA31A" w14:textId="77777777" w:rsidTr="007015CC">
        <w:tc>
          <w:tcPr>
            <w:tcW w:w="1101" w:type="dxa"/>
            <w:vAlign w:val="center"/>
          </w:tcPr>
          <w:p w14:paraId="5A230545" w14:textId="77777777" w:rsidR="00C54BEF" w:rsidRPr="0024194D" w:rsidRDefault="00C54BEF" w:rsidP="00C0676A">
            <w:pPr>
              <w:jc w:val="center"/>
              <w:rPr>
                <w:lang w:val="en-GB"/>
              </w:rPr>
            </w:pPr>
          </w:p>
        </w:tc>
        <w:tc>
          <w:tcPr>
            <w:tcW w:w="1701" w:type="dxa"/>
            <w:vAlign w:val="center"/>
          </w:tcPr>
          <w:p w14:paraId="0C8E12FE" w14:textId="77777777" w:rsidR="00C54BEF" w:rsidRDefault="00C54BEF" w:rsidP="007015CC">
            <w:pPr>
              <w:jc w:val="left"/>
              <w:rPr>
                <w:b/>
                <w:lang w:val="en-GB"/>
              </w:rPr>
            </w:pPr>
            <w:r>
              <w:rPr>
                <w:b/>
                <w:lang w:val="en-GB"/>
              </w:rPr>
              <w:t>CSS</w:t>
            </w:r>
          </w:p>
        </w:tc>
        <w:tc>
          <w:tcPr>
            <w:tcW w:w="5842" w:type="dxa"/>
          </w:tcPr>
          <w:p w14:paraId="417B5578" w14:textId="77777777"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14:paraId="4340DB1E" w14:textId="77777777" w:rsidTr="007015CC">
        <w:tc>
          <w:tcPr>
            <w:tcW w:w="1101" w:type="dxa"/>
            <w:vAlign w:val="center"/>
          </w:tcPr>
          <w:p w14:paraId="689FF35C" w14:textId="77777777" w:rsidR="00C54BEF" w:rsidRPr="0024194D" w:rsidRDefault="00C54BEF" w:rsidP="00C0676A">
            <w:pPr>
              <w:jc w:val="center"/>
              <w:rPr>
                <w:lang w:val="en-GB"/>
              </w:rPr>
            </w:pPr>
          </w:p>
        </w:tc>
        <w:tc>
          <w:tcPr>
            <w:tcW w:w="1701" w:type="dxa"/>
            <w:vAlign w:val="center"/>
          </w:tcPr>
          <w:p w14:paraId="5B48053C" w14:textId="77777777" w:rsidR="00C54BEF" w:rsidRDefault="00C54BEF" w:rsidP="007015CC">
            <w:pPr>
              <w:jc w:val="left"/>
              <w:rPr>
                <w:b/>
                <w:lang w:val="en-GB"/>
              </w:rPr>
            </w:pPr>
            <w:r>
              <w:rPr>
                <w:b/>
                <w:lang w:val="en-GB"/>
              </w:rPr>
              <w:t>DB</w:t>
            </w:r>
          </w:p>
        </w:tc>
        <w:tc>
          <w:tcPr>
            <w:tcW w:w="5842" w:type="dxa"/>
          </w:tcPr>
          <w:p w14:paraId="74FDAF74" w14:textId="77777777" w:rsidR="00C54BEF" w:rsidRPr="0024194D" w:rsidRDefault="00C54BEF">
            <w:pPr>
              <w:rPr>
                <w:lang w:val="en-GB"/>
              </w:rPr>
            </w:pPr>
            <w:proofErr w:type="spellStart"/>
            <w:r w:rsidRPr="00C54BEF">
              <w:rPr>
                <w:b/>
                <w:lang w:val="en-GB"/>
              </w:rPr>
              <w:t>D</w:t>
            </w:r>
            <w:r>
              <w:rPr>
                <w:lang w:val="en-GB"/>
              </w:rPr>
              <w:t>ata</w:t>
            </w:r>
            <w:r w:rsidRPr="00C54BEF">
              <w:rPr>
                <w:b/>
                <w:lang w:val="en-GB"/>
              </w:rPr>
              <w:t>B</w:t>
            </w:r>
            <w:r>
              <w:rPr>
                <w:lang w:val="en-GB"/>
              </w:rPr>
              <w:t>ase</w:t>
            </w:r>
            <w:proofErr w:type="spellEnd"/>
          </w:p>
        </w:tc>
      </w:tr>
      <w:tr w:rsidR="00C54BEF" w:rsidRPr="0024194D" w14:paraId="3578E099" w14:textId="77777777" w:rsidTr="007015CC">
        <w:tc>
          <w:tcPr>
            <w:tcW w:w="1101" w:type="dxa"/>
            <w:vAlign w:val="center"/>
          </w:tcPr>
          <w:p w14:paraId="2A22EFFB" w14:textId="77777777" w:rsidR="00C54BEF" w:rsidRPr="0024194D" w:rsidRDefault="00C54BEF" w:rsidP="00C0676A">
            <w:pPr>
              <w:jc w:val="center"/>
              <w:rPr>
                <w:lang w:val="en-GB"/>
              </w:rPr>
            </w:pPr>
          </w:p>
        </w:tc>
        <w:tc>
          <w:tcPr>
            <w:tcW w:w="1701" w:type="dxa"/>
            <w:vAlign w:val="center"/>
          </w:tcPr>
          <w:p w14:paraId="195D411C" w14:textId="77777777" w:rsidR="00C54BEF" w:rsidRPr="0024194D" w:rsidRDefault="00C54BEF" w:rsidP="007015CC">
            <w:pPr>
              <w:jc w:val="left"/>
              <w:rPr>
                <w:b/>
                <w:lang w:val="en-GB"/>
              </w:rPr>
            </w:pPr>
            <w:r>
              <w:rPr>
                <w:b/>
                <w:lang w:val="en-GB"/>
              </w:rPr>
              <w:t>ECLAT</w:t>
            </w:r>
          </w:p>
        </w:tc>
        <w:tc>
          <w:tcPr>
            <w:tcW w:w="5842" w:type="dxa"/>
          </w:tcPr>
          <w:p w14:paraId="2997893E" w14:textId="77777777" w:rsidR="00C54BEF" w:rsidRPr="0024194D" w:rsidRDefault="00C54BEF" w:rsidP="00C06DF4">
            <w:pPr>
              <w:rPr>
                <w:lang w:val="en-GB"/>
              </w:rPr>
            </w:pPr>
            <w:r w:rsidRPr="00C06DF4">
              <w:rPr>
                <w:b/>
                <w:lang w:val="en-GB"/>
              </w:rPr>
              <w:t>E</w:t>
            </w:r>
            <w:r>
              <w:rPr>
                <w:lang w:val="en-GB"/>
              </w:rPr>
              <w:t xml:space="preserve">quivalent </w:t>
            </w:r>
            <w:proofErr w:type="spellStart"/>
            <w:r w:rsidRPr="00C06DF4">
              <w:rPr>
                <w:b/>
                <w:lang w:val="en-GB"/>
              </w:rPr>
              <w:t>CLA</w:t>
            </w:r>
            <w:r>
              <w:rPr>
                <w:lang w:val="en-GB"/>
              </w:rPr>
              <w:t>ss</w:t>
            </w:r>
            <w:proofErr w:type="spellEnd"/>
            <w:r>
              <w:rPr>
                <w:lang w:val="en-GB"/>
              </w:rPr>
              <w:t xml:space="preserve"> </w:t>
            </w:r>
            <w:proofErr w:type="spellStart"/>
            <w:r w:rsidRPr="00C06DF4">
              <w:rPr>
                <w:b/>
                <w:lang w:val="en-GB"/>
              </w:rPr>
              <w:t>T</w:t>
            </w:r>
            <w:r>
              <w:rPr>
                <w:lang w:val="en-GB"/>
              </w:rPr>
              <w:t>ranformation</w:t>
            </w:r>
            <w:proofErr w:type="spellEnd"/>
          </w:p>
        </w:tc>
      </w:tr>
      <w:tr w:rsidR="00C54BEF" w:rsidRPr="00A15DB8" w14:paraId="788CD073" w14:textId="77777777" w:rsidTr="007015CC">
        <w:tc>
          <w:tcPr>
            <w:tcW w:w="1101" w:type="dxa"/>
            <w:vAlign w:val="center"/>
          </w:tcPr>
          <w:p w14:paraId="794D1596" w14:textId="77777777" w:rsidR="00C54BEF" w:rsidRPr="0024194D" w:rsidRDefault="00C54BEF" w:rsidP="00C0676A">
            <w:pPr>
              <w:jc w:val="center"/>
              <w:rPr>
                <w:lang w:val="en-GB"/>
              </w:rPr>
            </w:pPr>
          </w:p>
        </w:tc>
        <w:tc>
          <w:tcPr>
            <w:tcW w:w="1701" w:type="dxa"/>
            <w:vAlign w:val="center"/>
          </w:tcPr>
          <w:p w14:paraId="1D420AB0" w14:textId="77777777" w:rsidR="00C54BEF" w:rsidRDefault="00C54BEF" w:rsidP="007015CC">
            <w:pPr>
              <w:jc w:val="left"/>
              <w:rPr>
                <w:b/>
                <w:lang w:val="en-GB"/>
              </w:rPr>
            </w:pPr>
            <w:r>
              <w:rPr>
                <w:b/>
                <w:lang w:val="en-GB"/>
              </w:rPr>
              <w:t>ERD</w:t>
            </w:r>
          </w:p>
        </w:tc>
        <w:tc>
          <w:tcPr>
            <w:tcW w:w="5842" w:type="dxa"/>
          </w:tcPr>
          <w:p w14:paraId="09A0CAB2" w14:textId="77777777"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14:paraId="44226375" w14:textId="77777777" w:rsidTr="007015CC">
        <w:tc>
          <w:tcPr>
            <w:tcW w:w="1101" w:type="dxa"/>
            <w:vAlign w:val="center"/>
          </w:tcPr>
          <w:p w14:paraId="4D25B80C" w14:textId="77777777" w:rsidR="00C54BEF" w:rsidRPr="0024194D" w:rsidRDefault="00C54BEF" w:rsidP="00C0676A">
            <w:pPr>
              <w:jc w:val="center"/>
              <w:rPr>
                <w:lang w:val="en-GB"/>
              </w:rPr>
            </w:pPr>
          </w:p>
        </w:tc>
        <w:tc>
          <w:tcPr>
            <w:tcW w:w="1701" w:type="dxa"/>
            <w:vAlign w:val="center"/>
          </w:tcPr>
          <w:p w14:paraId="3B129055" w14:textId="77777777" w:rsidR="00C54BEF" w:rsidRPr="0024194D" w:rsidRDefault="00C54BEF" w:rsidP="007015CC">
            <w:pPr>
              <w:jc w:val="left"/>
              <w:rPr>
                <w:b/>
                <w:lang w:val="en-GB"/>
              </w:rPr>
            </w:pPr>
            <w:r>
              <w:rPr>
                <w:b/>
                <w:lang w:val="en-GB"/>
              </w:rPr>
              <w:t>FI</w:t>
            </w:r>
          </w:p>
        </w:tc>
        <w:tc>
          <w:tcPr>
            <w:tcW w:w="5842" w:type="dxa"/>
          </w:tcPr>
          <w:p w14:paraId="5237DCE7" w14:textId="77777777"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14:paraId="054A507B" w14:textId="77777777" w:rsidTr="007015CC">
        <w:tc>
          <w:tcPr>
            <w:tcW w:w="1101" w:type="dxa"/>
            <w:vAlign w:val="center"/>
          </w:tcPr>
          <w:p w14:paraId="764E5BAA" w14:textId="77777777" w:rsidR="00C54BEF" w:rsidRPr="0024194D" w:rsidRDefault="00C54BEF" w:rsidP="00C0676A">
            <w:pPr>
              <w:jc w:val="center"/>
              <w:rPr>
                <w:lang w:val="en-GB"/>
              </w:rPr>
            </w:pPr>
          </w:p>
        </w:tc>
        <w:tc>
          <w:tcPr>
            <w:tcW w:w="1701" w:type="dxa"/>
            <w:vAlign w:val="center"/>
          </w:tcPr>
          <w:p w14:paraId="371F72A2" w14:textId="77777777" w:rsidR="00C54BEF" w:rsidRPr="0024194D" w:rsidRDefault="00C54BEF" w:rsidP="007015CC">
            <w:pPr>
              <w:jc w:val="left"/>
              <w:rPr>
                <w:b/>
                <w:lang w:val="en-GB"/>
              </w:rPr>
            </w:pPr>
            <w:r>
              <w:rPr>
                <w:b/>
                <w:lang w:val="en-GB"/>
              </w:rPr>
              <w:t>FP</w:t>
            </w:r>
          </w:p>
        </w:tc>
        <w:tc>
          <w:tcPr>
            <w:tcW w:w="5842" w:type="dxa"/>
          </w:tcPr>
          <w:p w14:paraId="4C7D7DA7" w14:textId="77777777"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14:paraId="5F3BDD25" w14:textId="77777777" w:rsidTr="007015CC">
        <w:tc>
          <w:tcPr>
            <w:tcW w:w="1101" w:type="dxa"/>
            <w:vAlign w:val="center"/>
          </w:tcPr>
          <w:p w14:paraId="0EFE25E0" w14:textId="77777777" w:rsidR="00C54BEF" w:rsidRPr="0024194D" w:rsidRDefault="00C54BEF" w:rsidP="00C0676A">
            <w:pPr>
              <w:jc w:val="center"/>
              <w:rPr>
                <w:lang w:val="en-GB"/>
              </w:rPr>
            </w:pPr>
          </w:p>
        </w:tc>
        <w:tc>
          <w:tcPr>
            <w:tcW w:w="1701" w:type="dxa"/>
            <w:vAlign w:val="center"/>
          </w:tcPr>
          <w:p w14:paraId="46FFB5C7" w14:textId="77777777" w:rsidR="00C54BEF" w:rsidRDefault="00C54BEF" w:rsidP="00027664">
            <w:pPr>
              <w:jc w:val="left"/>
              <w:rPr>
                <w:b/>
                <w:lang w:val="en-GB"/>
              </w:rPr>
            </w:pPr>
            <w:r>
              <w:rPr>
                <w:b/>
                <w:lang w:val="en-GB"/>
              </w:rPr>
              <w:t>HTML</w:t>
            </w:r>
          </w:p>
        </w:tc>
        <w:tc>
          <w:tcPr>
            <w:tcW w:w="5842" w:type="dxa"/>
          </w:tcPr>
          <w:p w14:paraId="5AED5DFF" w14:textId="77777777"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proofErr w:type="spellStart"/>
            <w:r>
              <w:rPr>
                <w:b/>
                <w:lang w:val="en-GB"/>
              </w:rPr>
              <w:t>M</w:t>
            </w:r>
            <w:r w:rsidRPr="00027664">
              <w:rPr>
                <w:lang w:val="en-GB"/>
              </w:rPr>
              <w:t>arkup</w:t>
            </w:r>
            <w:proofErr w:type="spellEnd"/>
            <w:r>
              <w:rPr>
                <w:b/>
                <w:lang w:val="en-GB"/>
              </w:rPr>
              <w:t xml:space="preserve"> L</w:t>
            </w:r>
            <w:r w:rsidRPr="00027664">
              <w:rPr>
                <w:lang w:val="en-GB"/>
              </w:rPr>
              <w:t>anguage</w:t>
            </w:r>
          </w:p>
        </w:tc>
      </w:tr>
      <w:tr w:rsidR="00C54BEF" w:rsidRPr="0024194D" w14:paraId="15BA2A62" w14:textId="77777777" w:rsidTr="007015CC">
        <w:tc>
          <w:tcPr>
            <w:tcW w:w="1101" w:type="dxa"/>
            <w:vAlign w:val="center"/>
          </w:tcPr>
          <w:p w14:paraId="169FC8A8" w14:textId="77777777" w:rsidR="00C54BEF" w:rsidRPr="0024194D" w:rsidRDefault="00C54BEF" w:rsidP="00C0676A">
            <w:pPr>
              <w:jc w:val="center"/>
              <w:rPr>
                <w:lang w:val="en-GB"/>
              </w:rPr>
            </w:pPr>
          </w:p>
        </w:tc>
        <w:tc>
          <w:tcPr>
            <w:tcW w:w="1701" w:type="dxa"/>
            <w:vAlign w:val="center"/>
          </w:tcPr>
          <w:p w14:paraId="0AE1A44F" w14:textId="77777777" w:rsidR="00C54BEF" w:rsidRDefault="00C54BEF" w:rsidP="007015CC">
            <w:pPr>
              <w:jc w:val="left"/>
              <w:rPr>
                <w:b/>
                <w:lang w:val="en-GB"/>
              </w:rPr>
            </w:pPr>
            <w:r>
              <w:rPr>
                <w:b/>
                <w:lang w:val="en-GB"/>
              </w:rPr>
              <w:t>IR</w:t>
            </w:r>
          </w:p>
        </w:tc>
        <w:tc>
          <w:tcPr>
            <w:tcW w:w="5842" w:type="dxa"/>
          </w:tcPr>
          <w:p w14:paraId="0D6924EC" w14:textId="77777777"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14:paraId="5D5F763E" w14:textId="77777777" w:rsidTr="007015CC">
        <w:tc>
          <w:tcPr>
            <w:tcW w:w="1101" w:type="dxa"/>
            <w:vAlign w:val="center"/>
          </w:tcPr>
          <w:p w14:paraId="21F8B15E" w14:textId="77777777" w:rsidR="00C54BEF" w:rsidRPr="0024194D" w:rsidRDefault="00C54BEF" w:rsidP="00C0676A">
            <w:pPr>
              <w:jc w:val="center"/>
              <w:rPr>
                <w:lang w:val="en-GB"/>
              </w:rPr>
            </w:pPr>
          </w:p>
        </w:tc>
        <w:tc>
          <w:tcPr>
            <w:tcW w:w="1701" w:type="dxa"/>
            <w:vAlign w:val="center"/>
          </w:tcPr>
          <w:p w14:paraId="5CB92CBA" w14:textId="77777777" w:rsidR="00C54BEF" w:rsidRDefault="00C54BEF" w:rsidP="007015CC">
            <w:pPr>
              <w:jc w:val="left"/>
              <w:rPr>
                <w:b/>
                <w:lang w:val="en-GB"/>
              </w:rPr>
            </w:pPr>
            <w:r>
              <w:rPr>
                <w:b/>
                <w:lang w:val="en-GB"/>
              </w:rPr>
              <w:t>IT</w:t>
            </w:r>
          </w:p>
        </w:tc>
        <w:tc>
          <w:tcPr>
            <w:tcW w:w="5842" w:type="dxa"/>
          </w:tcPr>
          <w:p w14:paraId="46F5C3A5" w14:textId="77777777"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14:paraId="3251AB70" w14:textId="77777777" w:rsidTr="007015CC">
        <w:tc>
          <w:tcPr>
            <w:tcW w:w="1101" w:type="dxa"/>
            <w:vAlign w:val="center"/>
          </w:tcPr>
          <w:p w14:paraId="3248188B" w14:textId="77777777" w:rsidR="00C54BEF" w:rsidRPr="0024194D" w:rsidRDefault="00C54BEF" w:rsidP="00C0676A">
            <w:pPr>
              <w:jc w:val="center"/>
              <w:rPr>
                <w:lang w:val="en-GB"/>
              </w:rPr>
            </w:pPr>
          </w:p>
        </w:tc>
        <w:tc>
          <w:tcPr>
            <w:tcW w:w="1701" w:type="dxa"/>
            <w:vAlign w:val="center"/>
          </w:tcPr>
          <w:p w14:paraId="12E2552E" w14:textId="77777777" w:rsidR="00C54BEF" w:rsidRDefault="00C54BEF" w:rsidP="007015CC">
            <w:pPr>
              <w:jc w:val="left"/>
              <w:rPr>
                <w:b/>
                <w:lang w:val="en-GB"/>
              </w:rPr>
            </w:pPr>
            <w:r>
              <w:rPr>
                <w:b/>
                <w:lang w:val="en-GB"/>
              </w:rPr>
              <w:t>JB</w:t>
            </w:r>
          </w:p>
        </w:tc>
        <w:tc>
          <w:tcPr>
            <w:tcW w:w="5842" w:type="dxa"/>
          </w:tcPr>
          <w:p w14:paraId="0FEA8088" w14:textId="77777777" w:rsidR="00C54BEF" w:rsidRPr="0024194D" w:rsidRDefault="00C54BEF" w:rsidP="001A2C25">
            <w:pPr>
              <w:rPr>
                <w:lang w:val="en-GB"/>
              </w:rPr>
            </w:pPr>
            <w:proofErr w:type="spellStart"/>
            <w:r w:rsidRPr="001A2C25">
              <w:rPr>
                <w:b/>
                <w:lang w:val="en-GB"/>
              </w:rPr>
              <w:t>J</w:t>
            </w:r>
            <w:r>
              <w:rPr>
                <w:lang w:val="en-GB"/>
              </w:rPr>
              <w:t>ava</w:t>
            </w:r>
            <w:r w:rsidRPr="001A2C25">
              <w:rPr>
                <w:b/>
                <w:lang w:val="en-GB"/>
              </w:rPr>
              <w:t>N</w:t>
            </w:r>
            <w:r>
              <w:rPr>
                <w:lang w:val="en-GB"/>
              </w:rPr>
              <w:t>eans</w:t>
            </w:r>
            <w:proofErr w:type="spellEnd"/>
          </w:p>
        </w:tc>
      </w:tr>
      <w:tr w:rsidR="00C54BEF" w:rsidRPr="00A15DB8" w14:paraId="10331A48" w14:textId="77777777" w:rsidTr="007015CC">
        <w:tc>
          <w:tcPr>
            <w:tcW w:w="1101" w:type="dxa"/>
            <w:vAlign w:val="center"/>
          </w:tcPr>
          <w:p w14:paraId="022AACDA" w14:textId="77777777" w:rsidR="00C54BEF" w:rsidRPr="0024194D" w:rsidRDefault="00C54BEF" w:rsidP="00C0676A">
            <w:pPr>
              <w:jc w:val="center"/>
              <w:rPr>
                <w:lang w:val="en-GB"/>
              </w:rPr>
            </w:pPr>
          </w:p>
        </w:tc>
        <w:tc>
          <w:tcPr>
            <w:tcW w:w="1701" w:type="dxa"/>
            <w:vAlign w:val="center"/>
          </w:tcPr>
          <w:p w14:paraId="3A35CD69" w14:textId="77777777" w:rsidR="00C54BEF" w:rsidRDefault="00C54BEF" w:rsidP="007015CC">
            <w:pPr>
              <w:jc w:val="left"/>
              <w:rPr>
                <w:b/>
                <w:lang w:val="en-GB"/>
              </w:rPr>
            </w:pPr>
            <w:r>
              <w:rPr>
                <w:b/>
                <w:lang w:val="en-GB"/>
              </w:rPr>
              <w:t>JDBC</w:t>
            </w:r>
          </w:p>
        </w:tc>
        <w:tc>
          <w:tcPr>
            <w:tcW w:w="5842" w:type="dxa"/>
          </w:tcPr>
          <w:p w14:paraId="3D16010D" w14:textId="77777777" w:rsidR="00C54BEF" w:rsidRPr="0024194D" w:rsidRDefault="00C54BEF" w:rsidP="008F1A27">
            <w:pPr>
              <w:rPr>
                <w:lang w:val="en-GB"/>
              </w:rPr>
            </w:pPr>
            <w:r w:rsidRPr="008F1A27">
              <w:rPr>
                <w:b/>
                <w:lang w:val="en-GB"/>
              </w:rPr>
              <w:t>J</w:t>
            </w:r>
            <w:r>
              <w:rPr>
                <w:lang w:val="en-GB"/>
              </w:rPr>
              <w:t xml:space="preserve">ava </w:t>
            </w:r>
            <w:proofErr w:type="spellStart"/>
            <w:r w:rsidRPr="008F1A27">
              <w:rPr>
                <w:b/>
                <w:lang w:val="en-GB"/>
              </w:rPr>
              <w:t>D</w:t>
            </w:r>
            <w:r>
              <w:rPr>
                <w:lang w:val="en-GB"/>
              </w:rPr>
              <w:t>ata</w:t>
            </w:r>
            <w:r>
              <w:rPr>
                <w:b/>
                <w:lang w:val="en-GB"/>
              </w:rPr>
              <w:t>B</w:t>
            </w:r>
            <w:r>
              <w:rPr>
                <w:lang w:val="en-GB"/>
              </w:rPr>
              <w:t>ase</w:t>
            </w:r>
            <w:proofErr w:type="spellEnd"/>
            <w:r>
              <w:rPr>
                <w:lang w:val="en-GB"/>
              </w:rPr>
              <w:t xml:space="preserve"> </w:t>
            </w:r>
            <w:r w:rsidRPr="008F1A27">
              <w:rPr>
                <w:b/>
                <w:lang w:val="en-GB"/>
              </w:rPr>
              <w:t>C</w:t>
            </w:r>
            <w:r>
              <w:rPr>
                <w:lang w:val="en-GB"/>
              </w:rPr>
              <w:t>onnection</w:t>
            </w:r>
          </w:p>
        </w:tc>
      </w:tr>
      <w:tr w:rsidR="00C54BEF" w:rsidRPr="00A15DB8" w14:paraId="21A68DFD" w14:textId="77777777" w:rsidTr="007015CC">
        <w:tc>
          <w:tcPr>
            <w:tcW w:w="1101" w:type="dxa"/>
            <w:vAlign w:val="center"/>
          </w:tcPr>
          <w:p w14:paraId="1383E55F" w14:textId="77777777" w:rsidR="00C54BEF" w:rsidRPr="0024194D" w:rsidRDefault="00C54BEF" w:rsidP="00C0676A">
            <w:pPr>
              <w:jc w:val="center"/>
              <w:rPr>
                <w:lang w:val="en-GB"/>
              </w:rPr>
            </w:pPr>
          </w:p>
        </w:tc>
        <w:tc>
          <w:tcPr>
            <w:tcW w:w="1701" w:type="dxa"/>
            <w:vAlign w:val="center"/>
          </w:tcPr>
          <w:p w14:paraId="46031D3E" w14:textId="77777777" w:rsidR="00C54BEF" w:rsidRDefault="00C54BEF" w:rsidP="007015CC">
            <w:pPr>
              <w:jc w:val="left"/>
              <w:rPr>
                <w:b/>
                <w:lang w:val="en-GB"/>
              </w:rPr>
            </w:pPr>
            <w:r>
              <w:rPr>
                <w:b/>
                <w:lang w:val="en-GB"/>
              </w:rPr>
              <w:t>JDOM</w:t>
            </w:r>
          </w:p>
        </w:tc>
        <w:tc>
          <w:tcPr>
            <w:tcW w:w="5842" w:type="dxa"/>
          </w:tcPr>
          <w:p w14:paraId="0085A20D" w14:textId="77777777"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14:paraId="618AC772" w14:textId="77777777" w:rsidTr="007015CC">
        <w:tc>
          <w:tcPr>
            <w:tcW w:w="1101" w:type="dxa"/>
            <w:vAlign w:val="center"/>
          </w:tcPr>
          <w:p w14:paraId="0DA1DE68" w14:textId="77777777" w:rsidR="00C54BEF" w:rsidRPr="0024194D" w:rsidRDefault="00C54BEF" w:rsidP="00C0676A">
            <w:pPr>
              <w:jc w:val="center"/>
              <w:rPr>
                <w:lang w:val="en-GB"/>
              </w:rPr>
            </w:pPr>
          </w:p>
        </w:tc>
        <w:tc>
          <w:tcPr>
            <w:tcW w:w="1701" w:type="dxa"/>
            <w:vAlign w:val="center"/>
          </w:tcPr>
          <w:p w14:paraId="15DE034E" w14:textId="77777777" w:rsidR="00C54BEF" w:rsidRPr="0024194D" w:rsidRDefault="00C54BEF" w:rsidP="007015CC">
            <w:pPr>
              <w:jc w:val="left"/>
              <w:rPr>
                <w:b/>
                <w:lang w:val="en-GB"/>
              </w:rPr>
            </w:pPr>
            <w:r>
              <w:rPr>
                <w:b/>
                <w:lang w:val="en-GB"/>
              </w:rPr>
              <w:t>JSP</w:t>
            </w:r>
          </w:p>
        </w:tc>
        <w:tc>
          <w:tcPr>
            <w:tcW w:w="5842" w:type="dxa"/>
          </w:tcPr>
          <w:p w14:paraId="0131760F" w14:textId="77777777"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14:paraId="41964D4D" w14:textId="77777777" w:rsidTr="007015CC">
        <w:tc>
          <w:tcPr>
            <w:tcW w:w="1101" w:type="dxa"/>
            <w:vAlign w:val="center"/>
          </w:tcPr>
          <w:p w14:paraId="24124622" w14:textId="77777777" w:rsidR="00C54BEF" w:rsidRPr="0024194D" w:rsidRDefault="00C54BEF" w:rsidP="00C0676A">
            <w:pPr>
              <w:jc w:val="center"/>
              <w:rPr>
                <w:lang w:val="en-GB"/>
              </w:rPr>
            </w:pPr>
          </w:p>
        </w:tc>
        <w:tc>
          <w:tcPr>
            <w:tcW w:w="1701" w:type="dxa"/>
            <w:vAlign w:val="center"/>
          </w:tcPr>
          <w:p w14:paraId="6C194849" w14:textId="77777777" w:rsidR="00C54BEF" w:rsidRDefault="00C54BEF" w:rsidP="007015CC">
            <w:pPr>
              <w:jc w:val="left"/>
              <w:rPr>
                <w:b/>
                <w:lang w:val="en-GB"/>
              </w:rPr>
            </w:pPr>
            <w:r>
              <w:rPr>
                <w:b/>
                <w:lang w:val="en-GB"/>
              </w:rPr>
              <w:t>JVM</w:t>
            </w:r>
          </w:p>
        </w:tc>
        <w:tc>
          <w:tcPr>
            <w:tcW w:w="5842" w:type="dxa"/>
          </w:tcPr>
          <w:p w14:paraId="20F712BB" w14:textId="77777777"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14:paraId="05AFA322" w14:textId="77777777" w:rsidTr="007015CC">
        <w:tc>
          <w:tcPr>
            <w:tcW w:w="1101" w:type="dxa"/>
            <w:vAlign w:val="center"/>
          </w:tcPr>
          <w:p w14:paraId="3E2053BF" w14:textId="77777777" w:rsidR="00C54BEF" w:rsidRPr="0024194D" w:rsidRDefault="00C54BEF" w:rsidP="00C0676A">
            <w:pPr>
              <w:jc w:val="center"/>
              <w:rPr>
                <w:lang w:val="en-GB"/>
              </w:rPr>
            </w:pPr>
          </w:p>
        </w:tc>
        <w:tc>
          <w:tcPr>
            <w:tcW w:w="1701" w:type="dxa"/>
            <w:vAlign w:val="center"/>
          </w:tcPr>
          <w:p w14:paraId="793998E1" w14:textId="77777777" w:rsidR="00C54BEF" w:rsidRPr="0024194D" w:rsidRDefault="00C54BEF" w:rsidP="007015CC">
            <w:pPr>
              <w:jc w:val="left"/>
              <w:rPr>
                <w:b/>
                <w:lang w:val="en-GB"/>
              </w:rPr>
            </w:pPr>
            <w:r w:rsidRPr="0024194D">
              <w:rPr>
                <w:b/>
                <w:lang w:val="en-GB"/>
              </w:rPr>
              <w:t>KD</w:t>
            </w:r>
          </w:p>
        </w:tc>
        <w:tc>
          <w:tcPr>
            <w:tcW w:w="5842" w:type="dxa"/>
          </w:tcPr>
          <w:p w14:paraId="31AAEF6B" w14:textId="77777777"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14:paraId="2CD33EC6" w14:textId="77777777" w:rsidTr="007015CC">
        <w:tc>
          <w:tcPr>
            <w:tcW w:w="1101" w:type="dxa"/>
            <w:vAlign w:val="center"/>
          </w:tcPr>
          <w:p w14:paraId="3E11F8DD" w14:textId="77777777" w:rsidR="00C54BEF" w:rsidRPr="0024194D" w:rsidRDefault="00C54BEF" w:rsidP="00C0676A">
            <w:pPr>
              <w:jc w:val="center"/>
              <w:rPr>
                <w:lang w:val="en-GB"/>
              </w:rPr>
            </w:pPr>
          </w:p>
        </w:tc>
        <w:tc>
          <w:tcPr>
            <w:tcW w:w="1701" w:type="dxa"/>
            <w:vAlign w:val="center"/>
          </w:tcPr>
          <w:p w14:paraId="528501E3" w14:textId="77777777" w:rsidR="00C54BEF" w:rsidRDefault="00C54BEF" w:rsidP="007015CC">
            <w:pPr>
              <w:jc w:val="left"/>
              <w:rPr>
                <w:b/>
                <w:lang w:val="en-GB"/>
              </w:rPr>
            </w:pPr>
            <w:r>
              <w:rPr>
                <w:b/>
                <w:lang w:val="en-GB"/>
              </w:rPr>
              <w:t>MVC</w:t>
            </w:r>
          </w:p>
        </w:tc>
        <w:tc>
          <w:tcPr>
            <w:tcW w:w="5842" w:type="dxa"/>
          </w:tcPr>
          <w:p w14:paraId="53A645DE" w14:textId="77777777"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14:paraId="5F24FE06" w14:textId="77777777" w:rsidTr="007015CC">
        <w:tc>
          <w:tcPr>
            <w:tcW w:w="1101" w:type="dxa"/>
            <w:vAlign w:val="center"/>
          </w:tcPr>
          <w:p w14:paraId="3F1C05B3" w14:textId="77777777" w:rsidR="00C54BEF" w:rsidRPr="0024194D" w:rsidRDefault="00C54BEF" w:rsidP="00C0676A">
            <w:pPr>
              <w:jc w:val="center"/>
              <w:rPr>
                <w:lang w:val="en-GB"/>
              </w:rPr>
            </w:pPr>
          </w:p>
        </w:tc>
        <w:tc>
          <w:tcPr>
            <w:tcW w:w="1701" w:type="dxa"/>
            <w:vAlign w:val="center"/>
          </w:tcPr>
          <w:p w14:paraId="311380B7" w14:textId="77777777" w:rsidR="00C54BEF" w:rsidRPr="0024194D" w:rsidRDefault="00C54BEF" w:rsidP="007015CC">
            <w:pPr>
              <w:jc w:val="left"/>
              <w:rPr>
                <w:b/>
                <w:lang w:val="en-GB"/>
              </w:rPr>
            </w:pPr>
            <w:r>
              <w:rPr>
                <w:b/>
                <w:lang w:val="en-GB"/>
              </w:rPr>
              <w:t>OWL</w:t>
            </w:r>
          </w:p>
        </w:tc>
        <w:tc>
          <w:tcPr>
            <w:tcW w:w="5842" w:type="dxa"/>
          </w:tcPr>
          <w:p w14:paraId="543DBA68" w14:textId="77777777"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14:paraId="5E6938CB" w14:textId="77777777" w:rsidTr="007015CC">
        <w:tc>
          <w:tcPr>
            <w:tcW w:w="1101" w:type="dxa"/>
            <w:vAlign w:val="center"/>
          </w:tcPr>
          <w:p w14:paraId="293208A5" w14:textId="77777777" w:rsidR="00C54BEF" w:rsidRPr="0024194D" w:rsidRDefault="00C54BEF" w:rsidP="00C0676A">
            <w:pPr>
              <w:jc w:val="center"/>
              <w:rPr>
                <w:lang w:val="en-GB"/>
              </w:rPr>
            </w:pPr>
          </w:p>
        </w:tc>
        <w:tc>
          <w:tcPr>
            <w:tcW w:w="1701" w:type="dxa"/>
            <w:vAlign w:val="center"/>
          </w:tcPr>
          <w:p w14:paraId="7F825AF5" w14:textId="77777777" w:rsidR="00C54BEF" w:rsidRDefault="00C54BEF" w:rsidP="007015CC">
            <w:pPr>
              <w:jc w:val="left"/>
              <w:rPr>
                <w:b/>
                <w:lang w:val="en-GB"/>
              </w:rPr>
            </w:pPr>
            <w:r>
              <w:rPr>
                <w:b/>
                <w:lang w:val="en-GB"/>
              </w:rPr>
              <w:t>RDF</w:t>
            </w:r>
          </w:p>
        </w:tc>
        <w:tc>
          <w:tcPr>
            <w:tcW w:w="5842" w:type="dxa"/>
          </w:tcPr>
          <w:p w14:paraId="46E871F9" w14:textId="77777777"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14:paraId="3D8ADB20" w14:textId="77777777" w:rsidTr="007015CC">
        <w:tc>
          <w:tcPr>
            <w:tcW w:w="1101" w:type="dxa"/>
            <w:vAlign w:val="center"/>
          </w:tcPr>
          <w:p w14:paraId="05B4ADB3" w14:textId="77777777" w:rsidR="00C54BEF" w:rsidRPr="0024194D" w:rsidRDefault="00C54BEF" w:rsidP="00C0676A">
            <w:pPr>
              <w:jc w:val="center"/>
              <w:rPr>
                <w:lang w:val="en-GB"/>
              </w:rPr>
            </w:pPr>
          </w:p>
        </w:tc>
        <w:tc>
          <w:tcPr>
            <w:tcW w:w="1701" w:type="dxa"/>
            <w:vAlign w:val="center"/>
          </w:tcPr>
          <w:p w14:paraId="7F78595B" w14:textId="77777777" w:rsidR="00C54BEF" w:rsidRDefault="00C54BEF" w:rsidP="007015CC">
            <w:pPr>
              <w:jc w:val="left"/>
              <w:rPr>
                <w:b/>
                <w:lang w:val="en-GB"/>
              </w:rPr>
            </w:pPr>
            <w:r>
              <w:rPr>
                <w:b/>
                <w:lang w:val="en-GB"/>
              </w:rPr>
              <w:t>RM</w:t>
            </w:r>
          </w:p>
        </w:tc>
        <w:tc>
          <w:tcPr>
            <w:tcW w:w="5842" w:type="dxa"/>
          </w:tcPr>
          <w:p w14:paraId="4708F424" w14:textId="77777777" w:rsidR="00C54BEF" w:rsidRPr="0024194D" w:rsidRDefault="00C54BEF">
            <w:pPr>
              <w:rPr>
                <w:lang w:val="en-GB"/>
              </w:rPr>
            </w:pPr>
            <w:proofErr w:type="spellStart"/>
            <w:r w:rsidRPr="00C54BEF">
              <w:rPr>
                <w:b/>
                <w:lang w:val="en-GB"/>
              </w:rPr>
              <w:t>R</w:t>
            </w:r>
            <w:r>
              <w:rPr>
                <w:lang w:val="en-GB"/>
              </w:rPr>
              <w:t>apid</w:t>
            </w:r>
            <w:r w:rsidRPr="00C54BEF">
              <w:rPr>
                <w:b/>
                <w:lang w:val="en-GB"/>
              </w:rPr>
              <w:t>M</w:t>
            </w:r>
            <w:r>
              <w:rPr>
                <w:lang w:val="en-GB"/>
              </w:rPr>
              <w:t>iner</w:t>
            </w:r>
            <w:proofErr w:type="spellEnd"/>
          </w:p>
        </w:tc>
      </w:tr>
      <w:tr w:rsidR="00C54BEF" w:rsidRPr="00A15DB8" w14:paraId="698C9F2D" w14:textId="77777777" w:rsidTr="007015CC">
        <w:tc>
          <w:tcPr>
            <w:tcW w:w="1101" w:type="dxa"/>
            <w:vAlign w:val="center"/>
          </w:tcPr>
          <w:p w14:paraId="1305307F" w14:textId="77777777" w:rsidR="00C54BEF" w:rsidRPr="0024194D" w:rsidRDefault="00C54BEF" w:rsidP="00C0676A">
            <w:pPr>
              <w:jc w:val="center"/>
              <w:rPr>
                <w:lang w:val="en-GB"/>
              </w:rPr>
            </w:pPr>
          </w:p>
        </w:tc>
        <w:tc>
          <w:tcPr>
            <w:tcW w:w="1701" w:type="dxa"/>
            <w:vAlign w:val="center"/>
          </w:tcPr>
          <w:p w14:paraId="492231C2" w14:textId="77777777" w:rsidR="00C54BEF" w:rsidRDefault="00C54BEF" w:rsidP="007015CC">
            <w:pPr>
              <w:jc w:val="left"/>
              <w:rPr>
                <w:b/>
                <w:lang w:val="en-GB"/>
              </w:rPr>
            </w:pPr>
            <w:r>
              <w:rPr>
                <w:b/>
                <w:lang w:val="en-GB"/>
              </w:rPr>
              <w:t>SQL</w:t>
            </w:r>
          </w:p>
        </w:tc>
        <w:tc>
          <w:tcPr>
            <w:tcW w:w="5842" w:type="dxa"/>
          </w:tcPr>
          <w:p w14:paraId="3FDBAD1A" w14:textId="77777777"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5A2BED" w14:paraId="44CF673E" w14:textId="77777777" w:rsidTr="007015CC">
        <w:tc>
          <w:tcPr>
            <w:tcW w:w="1101" w:type="dxa"/>
            <w:vAlign w:val="center"/>
          </w:tcPr>
          <w:p w14:paraId="52C36E4B" w14:textId="77777777" w:rsidR="00C54BEF" w:rsidRPr="0024194D" w:rsidRDefault="00C54BEF" w:rsidP="00C0676A">
            <w:pPr>
              <w:jc w:val="center"/>
              <w:rPr>
                <w:lang w:val="en-GB"/>
              </w:rPr>
            </w:pPr>
          </w:p>
        </w:tc>
        <w:tc>
          <w:tcPr>
            <w:tcW w:w="1701" w:type="dxa"/>
            <w:vAlign w:val="center"/>
          </w:tcPr>
          <w:p w14:paraId="2E6B1122" w14:textId="77777777" w:rsidR="00C54BEF" w:rsidRDefault="00C54BEF" w:rsidP="007015CC">
            <w:pPr>
              <w:jc w:val="left"/>
              <w:rPr>
                <w:b/>
                <w:lang w:val="en-GB"/>
              </w:rPr>
            </w:pPr>
            <w:r>
              <w:rPr>
                <w:b/>
                <w:lang w:val="en-GB"/>
              </w:rPr>
              <w:t>TF-IDF</w:t>
            </w:r>
          </w:p>
        </w:tc>
        <w:tc>
          <w:tcPr>
            <w:tcW w:w="5842" w:type="dxa"/>
          </w:tcPr>
          <w:p w14:paraId="5C7D0FAE" w14:textId="77777777"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14:paraId="79B7B7BB" w14:textId="77777777" w:rsidTr="007015CC">
        <w:tc>
          <w:tcPr>
            <w:tcW w:w="1101" w:type="dxa"/>
            <w:vAlign w:val="center"/>
          </w:tcPr>
          <w:p w14:paraId="63B897FA" w14:textId="77777777" w:rsidR="00C54BEF" w:rsidRPr="0024194D" w:rsidRDefault="00C54BEF" w:rsidP="00C0676A">
            <w:pPr>
              <w:jc w:val="center"/>
              <w:rPr>
                <w:lang w:val="en-GB"/>
              </w:rPr>
            </w:pPr>
          </w:p>
        </w:tc>
        <w:tc>
          <w:tcPr>
            <w:tcW w:w="1701" w:type="dxa"/>
            <w:vAlign w:val="center"/>
          </w:tcPr>
          <w:p w14:paraId="3BAB4596" w14:textId="77777777" w:rsidR="00C54BEF" w:rsidRPr="0024194D" w:rsidRDefault="00C54BEF" w:rsidP="007015CC">
            <w:pPr>
              <w:jc w:val="left"/>
              <w:rPr>
                <w:b/>
                <w:lang w:val="en-GB"/>
              </w:rPr>
            </w:pPr>
            <w:r>
              <w:rPr>
                <w:b/>
                <w:lang w:val="en-GB"/>
              </w:rPr>
              <w:t>TID</w:t>
            </w:r>
          </w:p>
        </w:tc>
        <w:tc>
          <w:tcPr>
            <w:tcW w:w="5842" w:type="dxa"/>
          </w:tcPr>
          <w:p w14:paraId="34995752" w14:textId="77777777" w:rsidR="00C54BEF" w:rsidRPr="0024194D" w:rsidRDefault="00C54BEF">
            <w:pPr>
              <w:rPr>
                <w:lang w:val="en-GB"/>
              </w:rPr>
            </w:pPr>
            <w:r w:rsidRPr="00265988">
              <w:rPr>
                <w:b/>
                <w:lang w:val="en-GB"/>
              </w:rPr>
              <w:t>T</w:t>
            </w:r>
            <w:r>
              <w:rPr>
                <w:lang w:val="en-GB"/>
              </w:rPr>
              <w:t xml:space="preserve">ransaction </w:t>
            </w:r>
            <w:proofErr w:type="spellStart"/>
            <w:r w:rsidRPr="00265988">
              <w:rPr>
                <w:b/>
                <w:lang w:val="en-GB"/>
              </w:rPr>
              <w:t>ID</w:t>
            </w:r>
            <w:r>
              <w:rPr>
                <w:lang w:val="en-GB"/>
              </w:rPr>
              <w:t>entification</w:t>
            </w:r>
            <w:proofErr w:type="spellEnd"/>
          </w:p>
        </w:tc>
      </w:tr>
      <w:tr w:rsidR="00C54BEF" w:rsidRPr="0024194D" w14:paraId="246924FA" w14:textId="77777777" w:rsidTr="007015CC">
        <w:tc>
          <w:tcPr>
            <w:tcW w:w="1101" w:type="dxa"/>
            <w:vAlign w:val="center"/>
          </w:tcPr>
          <w:p w14:paraId="18108410" w14:textId="77777777" w:rsidR="00C54BEF" w:rsidRPr="0024194D" w:rsidRDefault="00C54BEF" w:rsidP="00C0676A">
            <w:pPr>
              <w:jc w:val="center"/>
              <w:rPr>
                <w:lang w:val="en-GB"/>
              </w:rPr>
            </w:pPr>
          </w:p>
        </w:tc>
        <w:tc>
          <w:tcPr>
            <w:tcW w:w="1701" w:type="dxa"/>
            <w:vAlign w:val="center"/>
          </w:tcPr>
          <w:p w14:paraId="4CA7087E" w14:textId="77777777" w:rsidR="00C54BEF" w:rsidRPr="0024194D" w:rsidRDefault="00C54BEF" w:rsidP="007015CC">
            <w:pPr>
              <w:jc w:val="left"/>
              <w:rPr>
                <w:b/>
                <w:lang w:val="en-GB"/>
              </w:rPr>
            </w:pPr>
            <w:r w:rsidRPr="0024194D">
              <w:rPr>
                <w:b/>
                <w:lang w:val="en-GB"/>
              </w:rPr>
              <w:t>UML</w:t>
            </w:r>
          </w:p>
        </w:tc>
        <w:tc>
          <w:tcPr>
            <w:tcW w:w="5842" w:type="dxa"/>
          </w:tcPr>
          <w:p w14:paraId="3EFDA9D5" w14:textId="77777777"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14:paraId="7D344A75" w14:textId="77777777" w:rsidTr="007015CC">
        <w:tc>
          <w:tcPr>
            <w:tcW w:w="1101" w:type="dxa"/>
            <w:vAlign w:val="center"/>
          </w:tcPr>
          <w:p w14:paraId="70BC4111" w14:textId="77777777" w:rsidR="00C54BEF" w:rsidRPr="0024194D" w:rsidRDefault="00C54BEF" w:rsidP="00C0676A">
            <w:pPr>
              <w:jc w:val="center"/>
              <w:rPr>
                <w:lang w:val="en-GB"/>
              </w:rPr>
            </w:pPr>
          </w:p>
        </w:tc>
        <w:tc>
          <w:tcPr>
            <w:tcW w:w="1701" w:type="dxa"/>
            <w:vAlign w:val="center"/>
          </w:tcPr>
          <w:p w14:paraId="01191680" w14:textId="77777777" w:rsidR="00C54BEF" w:rsidRDefault="00C54BEF" w:rsidP="007015CC">
            <w:pPr>
              <w:jc w:val="left"/>
              <w:rPr>
                <w:b/>
                <w:lang w:val="en-GB"/>
              </w:rPr>
            </w:pPr>
            <w:r>
              <w:rPr>
                <w:b/>
                <w:lang w:val="en-GB"/>
              </w:rPr>
              <w:t>USD</w:t>
            </w:r>
          </w:p>
        </w:tc>
        <w:tc>
          <w:tcPr>
            <w:tcW w:w="5842" w:type="dxa"/>
          </w:tcPr>
          <w:p w14:paraId="3A80E093" w14:textId="77777777"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 xml:space="preserve">tate </w:t>
            </w:r>
            <w:r w:rsidRPr="008F1A27">
              <w:rPr>
                <w:b/>
                <w:lang w:val="en-GB"/>
              </w:rPr>
              <w:t>D</w:t>
            </w:r>
            <w:r>
              <w:rPr>
                <w:lang w:val="en-GB"/>
              </w:rPr>
              <w:t>iagram</w:t>
            </w:r>
          </w:p>
        </w:tc>
      </w:tr>
      <w:tr w:rsidR="00C54BEF" w:rsidRPr="00A15DB8" w14:paraId="796DC181" w14:textId="77777777" w:rsidTr="007015CC">
        <w:tc>
          <w:tcPr>
            <w:tcW w:w="1101" w:type="dxa"/>
            <w:vAlign w:val="center"/>
          </w:tcPr>
          <w:p w14:paraId="5A1954C0" w14:textId="77777777" w:rsidR="00C54BEF" w:rsidRPr="0024194D" w:rsidRDefault="00C54BEF" w:rsidP="00C0676A">
            <w:pPr>
              <w:jc w:val="center"/>
              <w:rPr>
                <w:lang w:val="en-GB"/>
              </w:rPr>
            </w:pPr>
          </w:p>
        </w:tc>
        <w:tc>
          <w:tcPr>
            <w:tcW w:w="1701" w:type="dxa"/>
            <w:vAlign w:val="center"/>
          </w:tcPr>
          <w:p w14:paraId="18D53979" w14:textId="77777777" w:rsidR="00C54BEF" w:rsidRDefault="00C54BEF" w:rsidP="007015CC">
            <w:pPr>
              <w:jc w:val="left"/>
              <w:rPr>
                <w:b/>
                <w:lang w:val="en-GB"/>
              </w:rPr>
            </w:pPr>
            <w:r>
              <w:rPr>
                <w:b/>
                <w:lang w:val="en-GB"/>
              </w:rPr>
              <w:t>USQD</w:t>
            </w:r>
          </w:p>
        </w:tc>
        <w:tc>
          <w:tcPr>
            <w:tcW w:w="5842" w:type="dxa"/>
          </w:tcPr>
          <w:p w14:paraId="470A83C4" w14:textId="77777777" w:rsidR="00C54BEF" w:rsidRPr="0024194D" w:rsidRDefault="00C54BEF">
            <w:pPr>
              <w:rPr>
                <w:lang w:val="en-GB"/>
              </w:rPr>
            </w:pPr>
            <w:r w:rsidRPr="008F1A27">
              <w:rPr>
                <w:b/>
                <w:lang w:val="en-GB"/>
              </w:rPr>
              <w:t>U</w:t>
            </w:r>
            <w:r>
              <w:rPr>
                <w:lang w:val="en-GB"/>
              </w:rPr>
              <w:t xml:space="preserve">ML </w:t>
            </w:r>
            <w:proofErr w:type="spellStart"/>
            <w:r w:rsidRPr="008F1A27">
              <w:rPr>
                <w:b/>
                <w:lang w:val="en-GB"/>
              </w:rPr>
              <w:t>S</w:t>
            </w:r>
            <w:r>
              <w:rPr>
                <w:lang w:val="en-GB"/>
              </w:rPr>
              <w:t>e</w:t>
            </w:r>
            <w:r w:rsidRPr="008F1A27">
              <w:rPr>
                <w:b/>
                <w:lang w:val="en-GB"/>
              </w:rPr>
              <w:t>Q</w:t>
            </w:r>
            <w:r>
              <w:rPr>
                <w:lang w:val="en-GB"/>
              </w:rPr>
              <w:t>uence</w:t>
            </w:r>
            <w:proofErr w:type="spellEnd"/>
            <w:r>
              <w:rPr>
                <w:lang w:val="en-GB"/>
              </w:rPr>
              <w:t xml:space="preserve"> </w:t>
            </w:r>
            <w:r w:rsidRPr="008F1A27">
              <w:rPr>
                <w:b/>
                <w:lang w:val="en-GB"/>
              </w:rPr>
              <w:t>D</w:t>
            </w:r>
            <w:r>
              <w:rPr>
                <w:lang w:val="en-GB"/>
              </w:rPr>
              <w:t>iagram</w:t>
            </w:r>
          </w:p>
        </w:tc>
      </w:tr>
      <w:tr w:rsidR="00C54BEF" w:rsidRPr="00A15DB8" w14:paraId="7AAC7618" w14:textId="77777777" w:rsidTr="007015CC">
        <w:tc>
          <w:tcPr>
            <w:tcW w:w="1101" w:type="dxa"/>
            <w:vAlign w:val="center"/>
          </w:tcPr>
          <w:p w14:paraId="02A560C3" w14:textId="77777777" w:rsidR="00C54BEF" w:rsidRPr="0024194D" w:rsidRDefault="00C54BEF" w:rsidP="00C0676A">
            <w:pPr>
              <w:jc w:val="center"/>
              <w:rPr>
                <w:lang w:val="en-GB"/>
              </w:rPr>
            </w:pPr>
          </w:p>
        </w:tc>
        <w:tc>
          <w:tcPr>
            <w:tcW w:w="1701" w:type="dxa"/>
            <w:vAlign w:val="center"/>
          </w:tcPr>
          <w:p w14:paraId="1D7DC5B9" w14:textId="77777777" w:rsidR="00C54BEF" w:rsidRDefault="00C54BEF" w:rsidP="008F1A27">
            <w:pPr>
              <w:jc w:val="left"/>
              <w:rPr>
                <w:b/>
                <w:lang w:val="en-GB"/>
              </w:rPr>
            </w:pPr>
            <w:r>
              <w:rPr>
                <w:b/>
                <w:lang w:val="en-GB"/>
              </w:rPr>
              <w:t>UUC</w:t>
            </w:r>
          </w:p>
        </w:tc>
        <w:tc>
          <w:tcPr>
            <w:tcW w:w="5842" w:type="dxa"/>
          </w:tcPr>
          <w:p w14:paraId="7D171C7A" w14:textId="77777777" w:rsidR="00C54BEF" w:rsidRPr="0024194D" w:rsidRDefault="00C54BEF">
            <w:pPr>
              <w:rPr>
                <w:lang w:val="en-GB"/>
              </w:rPr>
            </w:pPr>
            <w:r w:rsidRPr="008F1A27">
              <w:rPr>
                <w:b/>
                <w:lang w:val="en-GB"/>
              </w:rPr>
              <w:t>U</w:t>
            </w:r>
            <w:r>
              <w:rPr>
                <w:lang w:val="en-GB"/>
              </w:rPr>
              <w:t xml:space="preserve">ML </w:t>
            </w:r>
            <w:r w:rsidRPr="008F1A27">
              <w:rPr>
                <w:b/>
                <w:lang w:val="en-GB"/>
              </w:rPr>
              <w:t>U</w:t>
            </w:r>
            <w:r>
              <w:rPr>
                <w:lang w:val="en-GB"/>
              </w:rPr>
              <w:t xml:space="preserve">se </w:t>
            </w:r>
            <w:r w:rsidRPr="008F1A27">
              <w:rPr>
                <w:b/>
                <w:lang w:val="en-GB"/>
              </w:rPr>
              <w:t>C</w:t>
            </w:r>
            <w:r>
              <w:rPr>
                <w:lang w:val="en-GB"/>
              </w:rPr>
              <w:t>ase</w:t>
            </w:r>
          </w:p>
        </w:tc>
      </w:tr>
      <w:tr w:rsidR="00C54BEF" w:rsidRPr="0024194D" w14:paraId="07396EBD" w14:textId="77777777" w:rsidTr="007015CC">
        <w:tc>
          <w:tcPr>
            <w:tcW w:w="1101" w:type="dxa"/>
            <w:vAlign w:val="center"/>
          </w:tcPr>
          <w:p w14:paraId="453B67A3" w14:textId="77777777" w:rsidR="00C54BEF" w:rsidRPr="0024194D" w:rsidRDefault="00C54BEF" w:rsidP="00C0676A">
            <w:pPr>
              <w:jc w:val="center"/>
              <w:rPr>
                <w:lang w:val="en-GB"/>
              </w:rPr>
            </w:pPr>
          </w:p>
        </w:tc>
        <w:tc>
          <w:tcPr>
            <w:tcW w:w="1701" w:type="dxa"/>
            <w:vAlign w:val="center"/>
          </w:tcPr>
          <w:p w14:paraId="1303A7DE" w14:textId="77777777" w:rsidR="00C54BEF" w:rsidRDefault="00C54BEF" w:rsidP="007015CC">
            <w:pPr>
              <w:jc w:val="left"/>
              <w:rPr>
                <w:b/>
                <w:lang w:val="en-GB"/>
              </w:rPr>
            </w:pPr>
            <w:r>
              <w:rPr>
                <w:b/>
                <w:lang w:val="en-GB"/>
              </w:rPr>
              <w:t>VSM</w:t>
            </w:r>
          </w:p>
        </w:tc>
        <w:tc>
          <w:tcPr>
            <w:tcW w:w="5842" w:type="dxa"/>
          </w:tcPr>
          <w:p w14:paraId="0E4BA659" w14:textId="77777777"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14:paraId="4E1AB69B" w14:textId="77777777" w:rsidTr="007015CC">
        <w:tc>
          <w:tcPr>
            <w:tcW w:w="1101" w:type="dxa"/>
            <w:vAlign w:val="center"/>
          </w:tcPr>
          <w:p w14:paraId="415A0A4C" w14:textId="77777777" w:rsidR="00C54BEF" w:rsidRPr="0024194D" w:rsidRDefault="00C54BEF" w:rsidP="00C0676A">
            <w:pPr>
              <w:jc w:val="center"/>
              <w:rPr>
                <w:lang w:val="en-GB"/>
              </w:rPr>
            </w:pPr>
          </w:p>
        </w:tc>
        <w:tc>
          <w:tcPr>
            <w:tcW w:w="1701" w:type="dxa"/>
            <w:vAlign w:val="center"/>
          </w:tcPr>
          <w:p w14:paraId="3649E3F2" w14:textId="77777777" w:rsidR="00C54BEF" w:rsidRDefault="00C54BEF" w:rsidP="007015CC">
            <w:pPr>
              <w:jc w:val="left"/>
              <w:rPr>
                <w:b/>
                <w:lang w:val="en-GB"/>
              </w:rPr>
            </w:pPr>
            <w:r>
              <w:rPr>
                <w:b/>
                <w:lang w:val="en-GB"/>
              </w:rPr>
              <w:t>W3C</w:t>
            </w:r>
          </w:p>
        </w:tc>
        <w:tc>
          <w:tcPr>
            <w:tcW w:w="5842" w:type="dxa"/>
          </w:tcPr>
          <w:p w14:paraId="4BBA88B0" w14:textId="77777777"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14:paraId="1236339E" w14:textId="77777777" w:rsidTr="007015CC">
        <w:tc>
          <w:tcPr>
            <w:tcW w:w="1101" w:type="dxa"/>
            <w:vAlign w:val="center"/>
          </w:tcPr>
          <w:p w14:paraId="71DC3D02" w14:textId="77777777" w:rsidR="00C54BEF" w:rsidRPr="0024194D" w:rsidRDefault="00C54BEF" w:rsidP="00C0676A">
            <w:pPr>
              <w:jc w:val="center"/>
              <w:rPr>
                <w:lang w:val="en-GB"/>
              </w:rPr>
            </w:pPr>
          </w:p>
        </w:tc>
        <w:tc>
          <w:tcPr>
            <w:tcW w:w="1701" w:type="dxa"/>
            <w:vAlign w:val="center"/>
          </w:tcPr>
          <w:p w14:paraId="291D7ABA" w14:textId="77777777" w:rsidR="00C54BEF" w:rsidRPr="0024194D" w:rsidRDefault="00C54BEF" w:rsidP="007015CC">
            <w:pPr>
              <w:jc w:val="left"/>
              <w:rPr>
                <w:b/>
                <w:lang w:val="en-GB"/>
              </w:rPr>
            </w:pPr>
            <w:r w:rsidRPr="0024194D">
              <w:rPr>
                <w:b/>
                <w:lang w:val="en-GB"/>
              </w:rPr>
              <w:t>XML</w:t>
            </w:r>
          </w:p>
        </w:tc>
        <w:tc>
          <w:tcPr>
            <w:tcW w:w="5842" w:type="dxa"/>
          </w:tcPr>
          <w:p w14:paraId="6AF9F4EE" w14:textId="77777777" w:rsidR="00C54BEF" w:rsidRPr="0024194D" w:rsidRDefault="00C54BEF">
            <w:pPr>
              <w:rPr>
                <w:lang w:val="en-GB"/>
              </w:rPr>
            </w:pPr>
            <w:proofErr w:type="spellStart"/>
            <w:proofErr w:type="gramStart"/>
            <w:r w:rsidRPr="0024194D">
              <w:rPr>
                <w:lang w:val="en-GB"/>
              </w:rPr>
              <w:t>e</w:t>
            </w:r>
            <w:r w:rsidRPr="0024194D">
              <w:rPr>
                <w:b/>
                <w:lang w:val="en-GB"/>
              </w:rPr>
              <w:t>X</w:t>
            </w:r>
            <w:r w:rsidRPr="0024194D">
              <w:rPr>
                <w:lang w:val="en-GB"/>
              </w:rPr>
              <w:t>tensible</w:t>
            </w:r>
            <w:proofErr w:type="spellEnd"/>
            <w:proofErr w:type="gramEnd"/>
            <w:r w:rsidRPr="0024194D">
              <w:rPr>
                <w:lang w:val="en-GB"/>
              </w:rPr>
              <w:t xml:space="preserve"> </w:t>
            </w:r>
            <w:proofErr w:type="spellStart"/>
            <w:r w:rsidRPr="0024194D">
              <w:rPr>
                <w:b/>
                <w:lang w:val="en-GB"/>
              </w:rPr>
              <w:t>M</w:t>
            </w:r>
            <w:r w:rsidRPr="0024194D">
              <w:rPr>
                <w:lang w:val="en-GB"/>
              </w:rPr>
              <w:t>arkup</w:t>
            </w:r>
            <w:proofErr w:type="spellEnd"/>
            <w:r w:rsidRPr="0024194D">
              <w:rPr>
                <w:lang w:val="en-GB"/>
              </w:rPr>
              <w:t xml:space="preserve"> </w:t>
            </w:r>
            <w:r w:rsidRPr="0024194D">
              <w:rPr>
                <w:b/>
                <w:lang w:val="en-GB"/>
              </w:rPr>
              <w:t>L</w:t>
            </w:r>
            <w:r w:rsidRPr="0024194D">
              <w:rPr>
                <w:lang w:val="en-GB"/>
              </w:rPr>
              <w:t>anguage</w:t>
            </w:r>
          </w:p>
        </w:tc>
      </w:tr>
      <w:tr w:rsidR="00A15DB8" w:rsidRPr="00A15DB8" w14:paraId="2059D9B0" w14:textId="77777777" w:rsidTr="007015CC">
        <w:tc>
          <w:tcPr>
            <w:tcW w:w="1101" w:type="dxa"/>
            <w:vAlign w:val="center"/>
          </w:tcPr>
          <w:p w14:paraId="4466F044" w14:textId="77777777" w:rsidR="00A15DB8" w:rsidRPr="0024194D" w:rsidRDefault="00A15DB8" w:rsidP="00C0676A">
            <w:pPr>
              <w:jc w:val="center"/>
              <w:rPr>
                <w:lang w:val="en-GB"/>
              </w:rPr>
            </w:pPr>
          </w:p>
        </w:tc>
        <w:tc>
          <w:tcPr>
            <w:tcW w:w="1701" w:type="dxa"/>
            <w:vAlign w:val="center"/>
          </w:tcPr>
          <w:p w14:paraId="3C1C3F90" w14:textId="77777777" w:rsidR="00A15DB8" w:rsidRDefault="00A15DB8" w:rsidP="007015CC">
            <w:pPr>
              <w:jc w:val="left"/>
              <w:rPr>
                <w:b/>
                <w:lang w:val="en-GB"/>
              </w:rPr>
            </w:pPr>
          </w:p>
        </w:tc>
        <w:tc>
          <w:tcPr>
            <w:tcW w:w="5842" w:type="dxa"/>
          </w:tcPr>
          <w:p w14:paraId="22BF4F81" w14:textId="77777777" w:rsidR="00A15DB8" w:rsidRPr="0024194D" w:rsidRDefault="00A15DB8">
            <w:pPr>
              <w:rPr>
                <w:lang w:val="en-GB"/>
              </w:rPr>
            </w:pPr>
          </w:p>
        </w:tc>
      </w:tr>
      <w:tr w:rsidR="00A15DB8" w:rsidRPr="00A15DB8" w14:paraId="5ECAFA2B" w14:textId="77777777" w:rsidTr="007015CC">
        <w:tc>
          <w:tcPr>
            <w:tcW w:w="1101" w:type="dxa"/>
            <w:vAlign w:val="center"/>
          </w:tcPr>
          <w:p w14:paraId="3200F5E7" w14:textId="77777777" w:rsidR="00A15DB8" w:rsidRPr="0024194D" w:rsidRDefault="00A15DB8" w:rsidP="00C0676A">
            <w:pPr>
              <w:jc w:val="center"/>
              <w:rPr>
                <w:lang w:val="en-GB"/>
              </w:rPr>
            </w:pPr>
          </w:p>
        </w:tc>
        <w:tc>
          <w:tcPr>
            <w:tcW w:w="1701" w:type="dxa"/>
            <w:vAlign w:val="center"/>
          </w:tcPr>
          <w:p w14:paraId="69E664E6" w14:textId="77777777" w:rsidR="00A15DB8" w:rsidRDefault="00A15DB8" w:rsidP="007015CC">
            <w:pPr>
              <w:jc w:val="left"/>
              <w:rPr>
                <w:b/>
                <w:lang w:val="en-GB"/>
              </w:rPr>
            </w:pPr>
          </w:p>
        </w:tc>
        <w:tc>
          <w:tcPr>
            <w:tcW w:w="5842" w:type="dxa"/>
          </w:tcPr>
          <w:p w14:paraId="46B9BE6B" w14:textId="77777777" w:rsidR="00A15DB8" w:rsidRPr="0024194D" w:rsidRDefault="00A15DB8">
            <w:pPr>
              <w:rPr>
                <w:lang w:val="en-GB"/>
              </w:rPr>
            </w:pPr>
          </w:p>
        </w:tc>
      </w:tr>
    </w:tbl>
    <w:p w14:paraId="2BEC21A8" w14:textId="77777777" w:rsidR="00C0676A" w:rsidRPr="0024194D" w:rsidRDefault="00C0676A">
      <w:pPr>
        <w:rPr>
          <w:lang w:val="en-GB"/>
        </w:rPr>
      </w:pPr>
    </w:p>
    <w:p w14:paraId="1CD4024D" w14:textId="77777777" w:rsidR="00C0676A" w:rsidRPr="0024194D" w:rsidRDefault="00C0676A">
      <w:pPr>
        <w:rPr>
          <w:lang w:val="en-GB"/>
        </w:rPr>
      </w:pPr>
    </w:p>
    <w:p w14:paraId="0C68F667" w14:textId="77777777" w:rsidR="00447577" w:rsidRDefault="00C0676A">
      <w:pPr>
        <w:rPr>
          <w:lang w:val="en-GB"/>
        </w:rPr>
      </w:pPr>
      <w:r w:rsidRPr="0024194D">
        <w:rPr>
          <w:lang w:val="en-GB"/>
        </w:rPr>
        <w:br w:type="page"/>
      </w:r>
    </w:p>
    <w:p w14:paraId="31C18A43" w14:textId="77777777" w:rsidR="00264CFE" w:rsidRDefault="00264CFE">
      <w:pPr>
        <w:rPr>
          <w:lang w:val="en-GB"/>
        </w:rPr>
      </w:pPr>
    </w:p>
    <w:p w14:paraId="68E1F2B2" w14:textId="77777777" w:rsidR="002A1C54" w:rsidRDefault="002A1C54">
      <w:pPr>
        <w:rPr>
          <w:lang w:val="en-GB"/>
        </w:rPr>
        <w:sectPr w:rsidR="002A1C54" w:rsidSect="00264CFE">
          <w:footerReference w:type="default" r:id="rId24"/>
          <w:footerReference w:type="first" r:id="rId25"/>
          <w:pgSz w:w="11906" w:h="16838"/>
          <w:pgMar w:top="1417" w:right="1701" w:bottom="1417" w:left="1701" w:header="708" w:footer="708" w:gutter="0"/>
          <w:pgNumType w:fmt="upperRoman" w:start="1"/>
          <w:cols w:space="708"/>
          <w:titlePg/>
          <w:docGrid w:linePitch="360"/>
        </w:sectPr>
      </w:pPr>
    </w:p>
    <w:p w14:paraId="3F288602" w14:textId="77777777" w:rsidR="00AB3EE0" w:rsidRDefault="00AB3EE0" w:rsidP="00C30260">
      <w:pPr>
        <w:pStyle w:val="Heading1"/>
        <w:numPr>
          <w:ilvl w:val="0"/>
          <w:numId w:val="3"/>
        </w:numPr>
        <w:rPr>
          <w:lang w:val="en-GB"/>
        </w:rPr>
      </w:pPr>
      <w:bookmarkStart w:id="42" w:name="_Toc397995070"/>
      <w:commentRangeStart w:id="43"/>
      <w:r w:rsidRPr="0024194D">
        <w:rPr>
          <w:lang w:val="en-GB"/>
        </w:rPr>
        <w:lastRenderedPageBreak/>
        <w:t>Introduction</w:t>
      </w:r>
      <w:bookmarkEnd w:id="0"/>
      <w:bookmarkEnd w:id="42"/>
      <w:commentRangeEnd w:id="43"/>
      <w:r w:rsidR="00D5771C">
        <w:rPr>
          <w:rStyle w:val="CommentReference"/>
          <w:rFonts w:eastAsiaTheme="minorHAnsi" w:cstheme="minorBidi"/>
          <w:b w:val="0"/>
          <w:bCs w:val="0"/>
        </w:rPr>
        <w:commentReference w:id="43"/>
      </w:r>
    </w:p>
    <w:p w14:paraId="10A9D16C" w14:textId="4A3722DB" w:rsidR="004D5E2A" w:rsidRDefault="004D5E2A" w:rsidP="004D5E2A">
      <w:pPr>
        <w:rPr>
          <w:lang w:val="en-GB"/>
        </w:rPr>
      </w:pPr>
      <w:r>
        <w:rPr>
          <w:lang w:val="en-GB"/>
        </w:rPr>
        <w:t>Since the ancient times</w:t>
      </w:r>
      <w:del w:id="44" w:author="Celson Lima" w:date="2014-09-11T22:07:00Z">
        <w:r w:rsidR="00036EA1" w:rsidDel="007753F9">
          <w:rPr>
            <w:lang w:val="en-GB"/>
          </w:rPr>
          <w:delText>,</w:delText>
        </w:r>
      </w:del>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6B58BD">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r w:rsidR="006B58BD">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proofErr w:type="gramStart"/>
      <w:r w:rsidRPr="004D5E2A">
        <w:rPr>
          <w:i/>
          <w:lang w:val="en-GB"/>
        </w:rPr>
        <w:t>homo</w:t>
      </w:r>
      <w:proofErr w:type="gramEnd"/>
      <w:r w:rsidRPr="004D5E2A">
        <w:rPr>
          <w:i/>
          <w:lang w:val="en-GB"/>
        </w:rPr>
        <w:t xml:space="preserve">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w:t>
      </w:r>
      <w:proofErr w:type="spellStart"/>
      <w:r w:rsidR="00AE2335" w:rsidRPr="00AE2335">
        <w:rPr>
          <w:lang w:val="en-GB"/>
        </w:rPr>
        <w:t>b.c.</w:t>
      </w:r>
      <w:proofErr w:type="spellEnd"/>
      <w:r w:rsidR="00AE2335" w:rsidRPr="00AE2335">
        <w:rPr>
          <w:lang w:val="en-GB"/>
        </w:rPr>
        <w:t xml:space="preserve">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14:paraId="5DD3D5C7" w14:textId="77777777" w:rsidR="00036EA1" w:rsidRDefault="00036EA1" w:rsidP="00477026">
      <w:pPr>
        <w:keepNext/>
        <w:spacing w:before="240"/>
        <w:jc w:val="center"/>
      </w:pPr>
      <w:r>
        <w:rPr>
          <w:noProof/>
          <w:lang w:val="en-US"/>
        </w:rPr>
        <w:drawing>
          <wp:inline distT="0" distB="0" distL="0" distR="0" wp14:anchorId="42036CEC" wp14:editId="18767586">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6" cstate="print"/>
                    <a:stretch>
                      <a:fillRect/>
                    </a:stretch>
                  </pic:blipFill>
                  <pic:spPr>
                    <a:xfrm>
                      <a:off x="0" y="0"/>
                      <a:ext cx="3974021" cy="2658070"/>
                    </a:xfrm>
                    <a:prstGeom prst="rect">
                      <a:avLst/>
                    </a:prstGeom>
                    <a:ln>
                      <a:solidFill>
                        <a:schemeClr val="tx1"/>
                      </a:solidFill>
                    </a:ln>
                  </pic:spPr>
                </pic:pic>
              </a:graphicData>
            </a:graphic>
          </wp:inline>
        </w:drawing>
      </w:r>
    </w:p>
    <w:p w14:paraId="22BD2051" w14:textId="77777777" w:rsidR="00036EA1" w:rsidRPr="00036EA1" w:rsidRDefault="00036EA1" w:rsidP="00036EA1">
      <w:pPr>
        <w:pStyle w:val="Caption"/>
        <w:spacing w:line="360" w:lineRule="auto"/>
        <w:rPr>
          <w:lang w:val="en-GB"/>
        </w:rPr>
      </w:pPr>
      <w:bookmarkStart w:id="45" w:name="_Toc397995112"/>
      <w:commentRangeStart w:id="46"/>
      <w:proofErr w:type="gramStart"/>
      <w:r w:rsidRPr="00036EA1">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1</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6B58BD">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bookmarkEnd w:id="45"/>
      <w:r w:rsidR="006B58BD">
        <w:rPr>
          <w:lang w:val="en-GB"/>
        </w:rPr>
        <w:fldChar w:fldCharType="end"/>
      </w:r>
      <w:commentRangeEnd w:id="46"/>
      <w:r w:rsidR="0076777C">
        <w:rPr>
          <w:rStyle w:val="CommentReference"/>
          <w:b w:val="0"/>
          <w:bCs w:val="0"/>
        </w:rPr>
        <w:commentReference w:id="46"/>
      </w:r>
    </w:p>
    <w:p w14:paraId="4C8D81EA" w14:textId="4040F570"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Human brains are still a very complex structure that stores lots of information and seems that it does not run</w:t>
      </w:r>
      <w:del w:id="47" w:author="Celson Lima" w:date="2014-09-11T22:11:00Z">
        <w:r w:rsidDel="007753F9">
          <w:rPr>
            <w:lang w:val="en-GB"/>
          </w:rPr>
          <w:delText>s</w:delText>
        </w:r>
      </w:del>
      <w:r>
        <w:rPr>
          <w:lang w:val="en-GB"/>
        </w:rPr>
        <w:t xml:space="preserve">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14:paraId="6BBDDA94" w14:textId="77777777"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w:t>
      </w:r>
      <w:commentRangeStart w:id="48"/>
      <w:r w:rsidR="00AB3EE0" w:rsidRPr="0024194D">
        <w:rPr>
          <w:lang w:val="en-GB"/>
        </w:rPr>
        <w:t xml:space="preserve">this </w:t>
      </w:r>
      <w:r w:rsidR="00AE2335">
        <w:rPr>
          <w:lang w:val="en-GB"/>
        </w:rPr>
        <w:t xml:space="preserve">knowledge </w:t>
      </w:r>
      <w:commentRangeEnd w:id="48"/>
      <w:r w:rsidR="00140E61">
        <w:rPr>
          <w:rStyle w:val="CommentReference"/>
        </w:rPr>
        <w:commentReference w:id="48"/>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of these techniques present</w:t>
      </w:r>
      <w:del w:id="49" w:author="Celson Lima" w:date="2014-09-11T22:12:00Z">
        <w:r w:rsidR="00AB3EE0" w:rsidRPr="0024194D" w:rsidDel="00140E61">
          <w:rPr>
            <w:lang w:val="en-GB"/>
          </w:rPr>
          <w:delText>s</w:delText>
        </w:r>
      </w:del>
      <w:r w:rsidR="00AB3EE0" w:rsidRPr="0024194D">
        <w:rPr>
          <w:lang w:val="en-GB"/>
        </w:rPr>
        <w:t xml:space="preserve">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14:paraId="6D77412C" w14:textId="77777777"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w:t>
      </w:r>
      <w:proofErr w:type="gramStart"/>
      <w:r w:rsidR="00AB3EE0" w:rsidRPr="0024194D">
        <w:rPr>
          <w:lang w:val="en-GB"/>
        </w:rPr>
        <w:t>important,</w:t>
      </w:r>
      <w:proofErr w:type="gramEnd"/>
      <w:r w:rsidR="00AB3EE0" w:rsidRPr="0024194D">
        <w:rPr>
          <w:lang w:val="en-GB"/>
        </w:rPr>
        <w:t xml:space="preserve">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14:paraId="130C13EC" w14:textId="77777777" w:rsidR="00AB3EE0" w:rsidRPr="0024194D" w:rsidRDefault="00AB3EE0" w:rsidP="00C30260">
      <w:pPr>
        <w:pStyle w:val="Heading2"/>
        <w:rPr>
          <w:lang w:val="en-GB"/>
        </w:rPr>
      </w:pPr>
      <w:bookmarkStart w:id="50" w:name="_Toc360202413"/>
      <w:bookmarkStart w:id="51" w:name="_Toc397995071"/>
      <w:commentRangeStart w:id="52"/>
      <w:r w:rsidRPr="0024194D">
        <w:rPr>
          <w:lang w:val="en-GB"/>
        </w:rPr>
        <w:t>Motivation</w:t>
      </w:r>
      <w:bookmarkEnd w:id="50"/>
      <w:bookmarkEnd w:id="51"/>
      <w:r w:rsidR="00F439B5">
        <w:rPr>
          <w:lang w:val="en-GB"/>
        </w:rPr>
        <w:t xml:space="preserve"> </w:t>
      </w:r>
      <w:commentRangeEnd w:id="52"/>
      <w:r w:rsidR="007B2036">
        <w:rPr>
          <w:rStyle w:val="CommentReference"/>
          <w:rFonts w:eastAsiaTheme="minorHAnsi" w:cstheme="minorBidi"/>
          <w:b w:val="0"/>
          <w:bCs w:val="0"/>
        </w:rPr>
        <w:commentReference w:id="52"/>
      </w:r>
    </w:p>
    <w:p w14:paraId="5164FD9B" w14:textId="77777777" w:rsidR="00AB3EE0" w:rsidRPr="0024194D" w:rsidRDefault="00AB3EE0" w:rsidP="002C2027">
      <w:pPr>
        <w:rPr>
          <w:lang w:val="en-GB"/>
        </w:rPr>
      </w:pPr>
      <w:r w:rsidRPr="0024194D">
        <w:rPr>
          <w:lang w:val="en-GB"/>
        </w:rPr>
        <w:t xml:space="preserve">Information is everywhere. </w:t>
      </w:r>
      <w:commentRangeStart w:id="53"/>
      <w:r w:rsidRPr="0024194D">
        <w:rPr>
          <w:lang w:val="en-GB"/>
        </w:rPr>
        <w:t>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w:t>
      </w:r>
      <w:commentRangeEnd w:id="53"/>
      <w:r w:rsidR="00D5771C">
        <w:rPr>
          <w:rStyle w:val="CommentReference"/>
        </w:rPr>
        <w:commentReference w:id="53"/>
      </w:r>
      <w:r w:rsidRPr="0024194D">
        <w:rPr>
          <w:lang w:val="en-GB"/>
        </w:rPr>
        <w:t xml:space="preserve">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commentRangeStart w:id="54"/>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world. </w:t>
      </w:r>
      <w:commentRangeEnd w:id="54"/>
      <w:r w:rsidR="00D5771C">
        <w:rPr>
          <w:rStyle w:val="CommentReference"/>
        </w:rPr>
        <w:commentReference w:id="54"/>
      </w:r>
    </w:p>
    <w:p w14:paraId="2A61F7FB" w14:textId="77777777"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14:paraId="0B731567" w14:textId="21CE71E9" w:rsidR="00AB3EE0" w:rsidRPr="0024194D" w:rsidRDefault="00AE6C2D" w:rsidP="002C2027">
      <w:pPr>
        <w:rPr>
          <w:lang w:val="en-GB"/>
        </w:rPr>
      </w:pPr>
      <w:r>
        <w:rPr>
          <w:lang w:val="en-GB"/>
        </w:rPr>
        <w:tab/>
      </w:r>
      <w:del w:id="55" w:author="Celson Lima" w:date="2014-09-11T22:16:00Z">
        <w:r w:rsidR="00AB3EE0" w:rsidRPr="0024194D" w:rsidDel="00F95D48">
          <w:rPr>
            <w:lang w:val="en-GB"/>
          </w:rPr>
          <w:delText>Storing the information</w:delText>
        </w:r>
      </w:del>
      <w:ins w:id="56" w:author="Celson Lima" w:date="2014-09-11T22:16:00Z">
        <w:r w:rsidR="00F95D48">
          <w:rPr>
            <w:lang w:val="en-GB"/>
          </w:rPr>
          <w:t>Data storage</w:t>
        </w:r>
      </w:ins>
      <w:r w:rsidR="00AB3EE0" w:rsidRPr="0024194D">
        <w:rPr>
          <w:lang w:val="en-GB"/>
        </w:rPr>
        <w:t xml:space="preserve"> makes new challenges for the engineers. With the help of the improving of technology, </w:t>
      </w:r>
      <w:commentRangeStart w:id="57"/>
      <w:r w:rsidR="00AB3EE0" w:rsidRPr="0024194D">
        <w:rPr>
          <w:lang w:val="en-GB"/>
        </w:rPr>
        <w:t xml:space="preserve">and the </w:t>
      </w:r>
      <w:proofErr w:type="spellStart"/>
      <w:r w:rsidR="00AB3EE0" w:rsidRPr="0024194D">
        <w:rPr>
          <w:lang w:val="en-GB"/>
        </w:rPr>
        <w:t>massification</w:t>
      </w:r>
      <w:proofErr w:type="spellEnd"/>
      <w:r w:rsidR="00AB3EE0" w:rsidRPr="0024194D">
        <w:rPr>
          <w:lang w:val="en-GB"/>
        </w:rPr>
        <w:t xml:space="preserve"> of knowledge</w:t>
      </w:r>
      <w:commentRangeEnd w:id="57"/>
      <w:r w:rsidR="00F95D48">
        <w:rPr>
          <w:rStyle w:val="CommentReference"/>
        </w:rPr>
        <w:commentReference w:id="57"/>
      </w:r>
      <w:r w:rsidR="00AB3EE0" w:rsidRPr="0024194D">
        <w:rPr>
          <w:lang w:val="en-GB"/>
        </w:rPr>
        <w:t xml:space="preserve">, the issue of storing information get to a point </w:t>
      </w:r>
      <w:r w:rsidR="00AB3EE0" w:rsidRPr="0024194D">
        <w:rPr>
          <w:lang w:val="en-GB"/>
        </w:rPr>
        <w:lastRenderedPageBreak/>
        <w:t xml:space="preserve">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14:paraId="5908D341" w14:textId="77777777" w:rsidR="00AB3EE0" w:rsidRPr="0024194D" w:rsidRDefault="00AE6C2D" w:rsidP="002C2027">
      <w:pPr>
        <w:rPr>
          <w:lang w:val="en-GB"/>
        </w:rPr>
      </w:pPr>
      <w:r>
        <w:rPr>
          <w:lang w:val="en-GB"/>
        </w:rPr>
        <w:tab/>
      </w:r>
      <w:commentRangeStart w:id="58"/>
      <w:r w:rsidR="00AB3EE0" w:rsidRPr="0024194D">
        <w:rPr>
          <w:lang w:val="en-GB"/>
        </w:rPr>
        <w:t>In</w:t>
      </w:r>
      <w:commentRangeEnd w:id="58"/>
      <w:r w:rsidR="00D80C06">
        <w:rPr>
          <w:rStyle w:val="CommentReference"/>
        </w:rPr>
        <w:commentReference w:id="58"/>
      </w:r>
      <w:r w:rsidR="00AB3EE0" w:rsidRPr="0024194D">
        <w:rPr>
          <w:lang w:val="en-GB"/>
        </w:rPr>
        <w:t xml:space="preserve"> the </w:t>
      </w:r>
      <w:commentRangeStart w:id="59"/>
      <w:r w:rsidR="00AB3EE0" w:rsidRPr="0024194D">
        <w:rPr>
          <w:lang w:val="en-GB"/>
        </w:rPr>
        <w:t xml:space="preserve">competitive engineering </w:t>
      </w:r>
      <w:commentRangeEnd w:id="59"/>
      <w:r w:rsidR="009666E2">
        <w:rPr>
          <w:rStyle w:val="CommentReference"/>
        </w:rPr>
        <w:commentReference w:id="59"/>
      </w:r>
      <w:r>
        <w:rPr>
          <w:lang w:val="en-GB"/>
        </w:rPr>
        <w:t xml:space="preserve">and in business </w:t>
      </w:r>
      <w:r w:rsidR="00AB3EE0" w:rsidRPr="0024194D">
        <w:rPr>
          <w:lang w:val="en-GB"/>
        </w:rPr>
        <w:t xml:space="preserve">world, </w:t>
      </w:r>
      <w:commentRangeStart w:id="60"/>
      <w:r w:rsidR="00AB3EE0" w:rsidRPr="0024194D">
        <w:rPr>
          <w:lang w:val="en-GB"/>
        </w:rPr>
        <w:t xml:space="preserve">a good organized system </w:t>
      </w:r>
      <w:commentRangeEnd w:id="60"/>
      <w:r w:rsidR="009666E2">
        <w:rPr>
          <w:rStyle w:val="CommentReference"/>
        </w:rPr>
        <w:commentReference w:id="60"/>
      </w:r>
      <w:r w:rsidR="00AB3EE0" w:rsidRPr="0024194D">
        <w:rPr>
          <w:lang w:val="en-GB"/>
        </w:rPr>
        <w:t xml:space="preserve">could be a key to reach success. The need of getting objective results from a search may be the difference in making a contract. </w:t>
      </w:r>
      <w:r w:rsidR="00F439B5">
        <w:rPr>
          <w:lang w:val="en-GB"/>
        </w:rPr>
        <w:t xml:space="preserve">Similarly, the speed of accessing a </w:t>
      </w:r>
      <w:commentRangeStart w:id="61"/>
      <w:r w:rsidR="00F439B5">
        <w:rPr>
          <w:lang w:val="en-GB"/>
        </w:rPr>
        <w:t xml:space="preserve">knowledge site </w:t>
      </w:r>
      <w:commentRangeEnd w:id="61"/>
      <w:r w:rsidR="00BD3AFC">
        <w:rPr>
          <w:rStyle w:val="CommentReference"/>
        </w:rPr>
        <w:commentReference w:id="61"/>
      </w:r>
      <w:r w:rsidR="00F439B5">
        <w:rPr>
          <w:lang w:val="en-GB"/>
        </w:rPr>
        <w:t xml:space="preserve">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14:paraId="429D3F5A" w14:textId="77777777"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14:paraId="25943843" w14:textId="77777777"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14:paraId="423F30A4" w14:textId="77777777"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w:t>
      </w:r>
      <w:proofErr w:type="gramStart"/>
      <w:r w:rsidR="0048064E">
        <w:rPr>
          <w:rFonts w:cs="Times New Roman"/>
          <w:lang w:val="en-GB"/>
        </w:rPr>
        <w:t>an ontology</w:t>
      </w:r>
      <w:proofErr w:type="gramEnd"/>
      <w:r w:rsidR="0048064E">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 xml:space="preserve">how to update </w:t>
      </w:r>
      <w:proofErr w:type="gramStart"/>
      <w:r w:rsidR="000E5BBE">
        <w:rPr>
          <w:rFonts w:cs="Times New Roman"/>
          <w:lang w:val="en-GB"/>
        </w:rPr>
        <w:t>an ontology</w:t>
      </w:r>
      <w:proofErr w:type="gramEnd"/>
      <w:r w:rsidR="000E5BBE">
        <w:rPr>
          <w:rFonts w:cs="Times New Roman"/>
          <w:lang w:val="en-GB"/>
        </w:rPr>
        <w:t>?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14:paraId="0D39D64D" w14:textId="24AD761A"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w:t>
      </w:r>
      <w:proofErr w:type="gramStart"/>
      <w:r>
        <w:rPr>
          <w:lang w:val="en-GB"/>
        </w:rPr>
        <w:t>an ontology</w:t>
      </w:r>
      <w:proofErr w:type="gramEnd"/>
      <w:r>
        <w:rPr>
          <w:lang w:val="en-GB"/>
        </w:rPr>
        <w:t xml:space="preserve">. </w:t>
      </w:r>
      <w:r w:rsidRPr="000E5BBE">
        <w:rPr>
          <w:lang w:val="en-GB"/>
        </w:rPr>
        <w:t xml:space="preserve">If there were a system that could </w:t>
      </w:r>
      <w:r>
        <w:rPr>
          <w:lang w:val="en-GB"/>
        </w:rPr>
        <w:t xml:space="preserve">answer </w:t>
      </w:r>
      <w:del w:id="62" w:author="Celson Lima" w:date="2014-09-11T22:26:00Z">
        <w:r w:rsidRPr="000E5BBE" w:rsidDel="00EA2CBC">
          <w:rPr>
            <w:lang w:val="en-GB"/>
          </w:rPr>
          <w:delText>and</w:delText>
        </w:r>
        <w:r w:rsidDel="00EA2CBC">
          <w:rPr>
            <w:lang w:val="en-GB"/>
          </w:rPr>
          <w:delText xml:space="preserve"> </w:delText>
        </w:r>
      </w:del>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14:paraId="7EDF0FD3" w14:textId="77777777" w:rsidR="007A3970" w:rsidRDefault="007A3970" w:rsidP="0048064E">
      <w:pPr>
        <w:rPr>
          <w:lang w:val="en-GB"/>
        </w:rPr>
      </w:pPr>
    </w:p>
    <w:p w14:paraId="4E6F1946" w14:textId="77777777" w:rsidR="007A3970" w:rsidRDefault="007A3970" w:rsidP="007A3970">
      <w:pPr>
        <w:pStyle w:val="Heading2"/>
        <w:rPr>
          <w:lang w:val="en-GB"/>
        </w:rPr>
      </w:pPr>
      <w:bookmarkStart w:id="63" w:name="_Toc397995072"/>
      <w:r>
        <w:rPr>
          <w:lang w:val="en-GB"/>
        </w:rPr>
        <w:t>Vision</w:t>
      </w:r>
      <w:bookmarkEnd w:id="63"/>
    </w:p>
    <w:p w14:paraId="17296394" w14:textId="77777777" w:rsidR="007A3970" w:rsidRDefault="007A3970" w:rsidP="007A3970">
      <w:pPr>
        <w:rPr>
          <w:lang w:val="en-GB"/>
        </w:rPr>
      </w:pPr>
      <w:commentRangeStart w:id="64"/>
      <w:r>
        <w:rPr>
          <w:lang w:val="en-GB"/>
        </w:rPr>
        <w:t xml:space="preserve">In e-COGNOS ontology </w:t>
      </w:r>
      <w:commentRangeEnd w:id="64"/>
      <w:r w:rsidR="00EA2CBC">
        <w:rPr>
          <w:rStyle w:val="CommentReference"/>
        </w:rPr>
        <w:commentReference w:id="64"/>
      </w:r>
      <w:commentRangeStart w:id="65"/>
      <w:r>
        <w:rPr>
          <w:lang w:val="en-GB"/>
        </w:rPr>
        <w:t xml:space="preserve">and opportunity was found that presented a great challenge. </w:t>
      </w:r>
      <w:commentRangeEnd w:id="65"/>
      <w:r w:rsidR="00A442C6">
        <w:rPr>
          <w:rStyle w:val="CommentReference"/>
        </w:rPr>
        <w:commentReference w:id="65"/>
      </w:r>
      <w:r>
        <w:rPr>
          <w:lang w:val="en-GB"/>
        </w:rPr>
        <w:t xml:space="preserve">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14:paraId="29DDF3BE" w14:textId="77777777" w:rsidR="007A3970" w:rsidRDefault="00C54BEF" w:rsidP="007A3970">
      <w:pPr>
        <w:rPr>
          <w:lang w:val="en-GB"/>
        </w:rPr>
      </w:pPr>
      <w:r>
        <w:rPr>
          <w:lang w:val="en-GB"/>
        </w:rPr>
        <w:tab/>
      </w:r>
      <w:commentRangeStart w:id="66"/>
      <w:r w:rsidR="006967CA">
        <w:rPr>
          <w:lang w:val="en-GB"/>
        </w:rPr>
        <w:t xml:space="preserve">The goal of the present document is mainly to receive </w:t>
      </w:r>
      <w:commentRangeEnd w:id="66"/>
      <w:r w:rsidR="000B470E">
        <w:rPr>
          <w:rStyle w:val="CommentReference"/>
        </w:rPr>
        <w:commentReference w:id="66"/>
      </w:r>
      <w:r w:rsidR="006967CA">
        <w:rPr>
          <w:lang w:val="en-GB"/>
        </w:rPr>
        <w:t xml:space="preserve">a set of information, unstructured, by means of digital documents and discover knowledge that it is related to the respective domain and presenting solutions and proposals for the updated of the ontology itself. </w:t>
      </w:r>
    </w:p>
    <w:p w14:paraId="42DC84BC" w14:textId="77777777" w:rsidR="00AB3EE0" w:rsidRPr="0024194D" w:rsidRDefault="00AB3EE0" w:rsidP="00C30260">
      <w:pPr>
        <w:pStyle w:val="Heading2"/>
        <w:rPr>
          <w:lang w:val="en-GB"/>
        </w:rPr>
      </w:pPr>
      <w:bookmarkStart w:id="67" w:name="_Toc360202416"/>
      <w:bookmarkStart w:id="68" w:name="_Toc397995073"/>
      <w:r w:rsidRPr="0024194D">
        <w:rPr>
          <w:lang w:val="en-GB"/>
        </w:rPr>
        <w:t>Development context</w:t>
      </w:r>
      <w:bookmarkEnd w:id="67"/>
      <w:bookmarkEnd w:id="68"/>
    </w:p>
    <w:p w14:paraId="20DCE96E" w14:textId="77777777" w:rsidR="00BA6D5C" w:rsidRDefault="00BA6D5C" w:rsidP="00BA6D5C">
      <w:pPr>
        <w:rPr>
          <w:lang w:val="en-GB"/>
        </w:rPr>
      </w:pPr>
      <w:commentRangeStart w:id="69"/>
      <w:r w:rsidRPr="0024194D">
        <w:rPr>
          <w:lang w:val="en-GB"/>
        </w:rPr>
        <w:t>The</w:t>
      </w:r>
      <w:commentRangeEnd w:id="69"/>
      <w:r w:rsidR="004E101F">
        <w:rPr>
          <w:rStyle w:val="CommentReference"/>
        </w:rPr>
        <w:commentReference w:id="69"/>
      </w:r>
      <w:r w:rsidRPr="0024194D">
        <w:rPr>
          <w:lang w:val="en-GB"/>
        </w:rPr>
        <w:t xml:space="preserve"> </w:t>
      </w:r>
      <w:commentRangeStart w:id="70"/>
      <w:r w:rsidRPr="0024194D">
        <w:rPr>
          <w:lang w:val="en-GB"/>
        </w:rPr>
        <w:t xml:space="preserve">civil industry </w:t>
      </w:r>
      <w:commentRangeEnd w:id="70"/>
      <w:r w:rsidR="00FC6A60">
        <w:rPr>
          <w:rStyle w:val="CommentReference"/>
        </w:rPr>
        <w:commentReference w:id="70"/>
      </w:r>
      <w:r w:rsidRPr="0024194D">
        <w:rPr>
          <w:lang w:val="en-GB"/>
        </w:rPr>
        <w:t xml:space="preserve">is no exception when the subject </w:t>
      </w:r>
      <w:r>
        <w:rPr>
          <w:lang w:val="en-GB"/>
        </w:rPr>
        <w:t xml:space="preserve">of </w:t>
      </w:r>
      <w:commentRangeStart w:id="71"/>
      <w:r>
        <w:rPr>
          <w:lang w:val="en-GB"/>
        </w:rPr>
        <w:t xml:space="preserve">knowledge </w:t>
      </w:r>
      <w:r w:rsidRPr="0024194D">
        <w:rPr>
          <w:lang w:val="en-GB"/>
        </w:rPr>
        <w:t xml:space="preserve">information </w:t>
      </w:r>
      <w:commentRangeEnd w:id="71"/>
      <w:r w:rsidR="00FC6A60">
        <w:rPr>
          <w:rStyle w:val="CommentReference"/>
        </w:rPr>
        <w:commentReference w:id="71"/>
      </w:r>
      <w:r w:rsidRPr="0024194D">
        <w:rPr>
          <w:lang w:val="en-GB"/>
        </w:rPr>
        <w:t>appears. Like any other area, the quantity of information is growing in large scale.</w:t>
      </w:r>
      <w:r>
        <w:rPr>
          <w:lang w:val="en-GB"/>
        </w:rPr>
        <w:t xml:space="preserve"> Every company holds a database, sometimes still on hardcopies that could present a big challenge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to store</w:t>
      </w:r>
      <w:r>
        <w:rPr>
          <w:lang w:val="en-GB"/>
        </w:rPr>
        <w:t xml:space="preserve"> information</w:t>
      </w:r>
      <w:r w:rsidRPr="0024194D">
        <w:rPr>
          <w:lang w:val="en-GB"/>
        </w:rPr>
        <w:t xml:space="preserve">, </w:t>
      </w:r>
      <w:r>
        <w:rPr>
          <w:lang w:val="en-GB"/>
        </w:rPr>
        <w:t xml:space="preserve">with some specific characteristics. </w:t>
      </w:r>
      <w:commentRangeStart w:id="72"/>
      <w:r>
        <w:rPr>
          <w:lang w:val="en-GB"/>
        </w:rPr>
        <w:t xml:space="preserve">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w:t>
      </w:r>
      <w:commentRangeEnd w:id="72"/>
      <w:r w:rsidR="005A2CAE">
        <w:rPr>
          <w:rStyle w:val="CommentReference"/>
        </w:rPr>
        <w:commentReference w:id="72"/>
      </w:r>
      <w:r w:rsidRPr="0024194D">
        <w:rPr>
          <w:lang w:val="en-GB"/>
        </w:rPr>
        <w:t xml:space="preserve">. Text is a good form of </w:t>
      </w:r>
      <w:r>
        <w:rPr>
          <w:lang w:val="en-GB"/>
        </w:rPr>
        <w:t>knowledge representation</w:t>
      </w:r>
      <w:r w:rsidRPr="0024194D">
        <w:rPr>
          <w:lang w:val="en-GB"/>
        </w:rPr>
        <w:t xml:space="preserve"> that </w:t>
      </w:r>
      <w:r>
        <w:rPr>
          <w:lang w:val="en-GB"/>
        </w:rPr>
        <w:t xml:space="preserve">presents </w:t>
      </w:r>
      <w:r w:rsidRPr="0024194D">
        <w:rPr>
          <w:lang w:val="en-GB"/>
        </w:rPr>
        <w:t>search capabiliti</w:t>
      </w:r>
      <w:r>
        <w:rPr>
          <w:lang w:val="en-GB"/>
        </w:rPr>
        <w:t xml:space="preserve">es and easy understanding by people. </w:t>
      </w:r>
      <w:r w:rsidRPr="0024194D">
        <w:rPr>
          <w:lang w:val="en-GB"/>
        </w:rPr>
        <w:t xml:space="preserve">When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commentRangeStart w:id="73"/>
      <w:r w:rsidRPr="0024194D">
        <w:rPr>
          <w:lang w:val="en-GB"/>
        </w:rPr>
        <w:t>It becomes a necessity to have a system that has all information gathered, and at same time can be scalable</w:t>
      </w:r>
      <w:commentRangeEnd w:id="73"/>
      <w:r w:rsidR="00082468">
        <w:rPr>
          <w:rStyle w:val="CommentReference"/>
        </w:rPr>
        <w:commentReference w:id="73"/>
      </w:r>
      <w:r w:rsidRPr="0024194D">
        <w:rPr>
          <w:lang w:val="en-GB"/>
        </w:rPr>
        <w:t xml:space="preserve">. This scalability also brings new challenges. How to get the information for a specific project when all projects are in the system? </w:t>
      </w:r>
      <w:proofErr w:type="gramStart"/>
      <w:r w:rsidRPr="0024194D">
        <w:rPr>
          <w:lang w:val="en-GB"/>
        </w:rPr>
        <w:t>And if the necessity of searching documents arises?</w:t>
      </w:r>
      <w:proofErr w:type="gramEnd"/>
      <w:r w:rsidRPr="0024194D">
        <w:rPr>
          <w:lang w:val="en-GB"/>
        </w:rPr>
        <w:t xml:space="preserve"> How to get the documents that are similar to the subject one search for?</w:t>
      </w:r>
      <w:r>
        <w:rPr>
          <w:lang w:val="en-GB"/>
        </w:rPr>
        <w:t xml:space="preserve">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w:t>
      </w:r>
      <w:proofErr w:type="gramStart"/>
      <w:r>
        <w:rPr>
          <w:lang w:val="en-GB"/>
        </w:rPr>
        <w:t>Concepts are arranged by classes and sub-classes as in a hierarchy</w:t>
      </w:r>
      <w:proofErr w:type="gramEnd"/>
      <w:r>
        <w:rPr>
          <w:lang w:val="en-GB"/>
        </w:rPr>
        <w:t xml:space="preserve">, for instance, a concept can have parent, grandparent, child or sibling concepts. The </w:t>
      </w:r>
      <w:r>
        <w:rPr>
          <w:lang w:val="en-GB"/>
        </w:rPr>
        <w:lastRenderedPageBreak/>
        <w:t xml:space="preserve">relations are the information on how semantically closed are each concept. Using </w:t>
      </w:r>
      <w:proofErr w:type="gramStart"/>
      <w:r>
        <w:rPr>
          <w:lang w:val="en-GB"/>
        </w:rPr>
        <w:t>an ontology</w:t>
      </w:r>
      <w:proofErr w:type="gramEnd"/>
      <w:r>
        <w:rPr>
          <w:lang w:val="en-GB"/>
        </w:rPr>
        <w:t xml:space="preserve"> itself presents some challenges and opportunities. </w:t>
      </w:r>
      <w:commentRangeStart w:id="74"/>
      <w:r>
        <w:rPr>
          <w:lang w:val="en-GB"/>
        </w:rPr>
        <w:t xml:space="preserve">Another challenge is in the maintenance of the information itself. After some time, the knowledge in the ontology could get obsolete. Or the quantity of data to address could get very big. </w:t>
      </w:r>
      <w:commentRangeEnd w:id="74"/>
      <w:r w:rsidR="000C11A4">
        <w:rPr>
          <w:rStyle w:val="CommentReference"/>
        </w:rPr>
        <w:commentReference w:id="74"/>
      </w:r>
    </w:p>
    <w:p w14:paraId="55F3DF3A" w14:textId="77777777" w:rsidR="00E402C9" w:rsidRDefault="000956EF" w:rsidP="002C2027">
      <w:pPr>
        <w:rPr>
          <w:lang w:val="en-GB"/>
        </w:rPr>
      </w:pPr>
      <w:r>
        <w:rPr>
          <w:lang w:val="en-GB"/>
        </w:rPr>
        <w:tab/>
      </w:r>
      <w:commentRangeStart w:id="75"/>
      <w:r w:rsidR="00E402C9">
        <w:rPr>
          <w:lang w:val="en-GB"/>
        </w:rPr>
        <w:t xml:space="preserve">The present document was inspired by </w:t>
      </w:r>
      <w:r w:rsidR="00A73C56">
        <w:rPr>
          <w:lang w:val="en-GB"/>
        </w:rPr>
        <w:t>the</w:t>
      </w:r>
      <w:r w:rsidR="00E402C9">
        <w:rPr>
          <w:lang w:val="en-GB"/>
        </w:rPr>
        <w:t xml:space="preserve"> European collaboration project called e-</w:t>
      </w:r>
      <w:proofErr w:type="spellStart"/>
      <w:r w:rsidR="00E402C9">
        <w:rPr>
          <w:lang w:val="en-GB"/>
        </w:rPr>
        <w:t>Cognos</w:t>
      </w:r>
      <w:proofErr w:type="spellEnd"/>
      <w:r w:rsidR="00E402C9">
        <w:rPr>
          <w:lang w:val="en-GB"/>
        </w:rPr>
        <w:t xml:space="preserve"> ontology</w:t>
      </w:r>
      <w:commentRangeEnd w:id="75"/>
      <w:r w:rsidR="00F3641A">
        <w:rPr>
          <w:rStyle w:val="CommentReference"/>
        </w:rPr>
        <w:commentReference w:id="75"/>
      </w:r>
      <w:r w:rsidR="00E402C9">
        <w:rPr>
          <w:lang w:val="en-GB"/>
        </w:rPr>
        <w:t>. This project</w:t>
      </w:r>
      <w:r w:rsidR="00A73C56">
        <w:rPr>
          <w:lang w:val="en-GB"/>
        </w:rPr>
        <w:t>, funded by EC</w:t>
      </w:r>
      <w:r w:rsidR="00E402C9">
        <w:rPr>
          <w:lang w:val="en-GB"/>
        </w:rPr>
        <w:t xml:space="preserve"> </w:t>
      </w:r>
      <w:commentRangeStart w:id="76"/>
      <w:r w:rsidR="00A73C56">
        <w:rPr>
          <w:lang w:val="en-GB"/>
        </w:rPr>
        <w:t xml:space="preserve">was created to serve the </w:t>
      </w:r>
      <w:commentRangeStart w:id="77"/>
      <w:r w:rsidR="00A73C56">
        <w:rPr>
          <w:lang w:val="en-GB"/>
        </w:rPr>
        <w:t xml:space="preserve">BC </w:t>
      </w:r>
      <w:commentRangeEnd w:id="77"/>
      <w:r w:rsidR="00BD1996">
        <w:rPr>
          <w:rStyle w:val="CommentReference"/>
        </w:rPr>
        <w:commentReference w:id="77"/>
      </w:r>
      <w:r w:rsidR="00A73C56">
        <w:rPr>
          <w:lang w:val="en-GB"/>
        </w:rPr>
        <w:t>sector in Europe as an information collaborative knowledge system</w:t>
      </w:r>
      <w:del w:id="78" w:author="Celson Lima" w:date="2014-09-11T22:45:00Z">
        <w:r w:rsidR="00A73C56" w:rsidDel="00BD1996">
          <w:rPr>
            <w:lang w:val="en-GB"/>
          </w:rPr>
          <w:delText>.</w:delText>
        </w:r>
      </w:del>
      <w:r w:rsidR="00A73C56">
        <w:rPr>
          <w:lang w:val="en-GB"/>
        </w:rPr>
        <w:t xml:space="preserve"> </w:t>
      </w:r>
      <w:r w:rsidR="006B58BD">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00A73C56" w:rsidRPr="00A73C56">
        <w:rPr>
          <w:rFonts w:cs="Times New Roman"/>
          <w:lang w:val="en-GB"/>
        </w:rPr>
        <w:t>(Lima et al., 2004)</w:t>
      </w:r>
      <w:r w:rsidR="006B58BD">
        <w:rPr>
          <w:lang w:val="en-GB"/>
        </w:rPr>
        <w:fldChar w:fldCharType="end"/>
      </w:r>
      <w:commentRangeEnd w:id="76"/>
      <w:r w:rsidR="00DE4C5C">
        <w:rPr>
          <w:rStyle w:val="CommentReference"/>
        </w:rPr>
        <w:commentReference w:id="76"/>
      </w:r>
    </w:p>
    <w:p w14:paraId="07C78BBD" w14:textId="77777777" w:rsidR="00AB3EE0" w:rsidRPr="0024194D" w:rsidRDefault="00C54BEF" w:rsidP="00A73C56">
      <w:pPr>
        <w:rPr>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SEKS project </w:t>
      </w:r>
      <w:r w:rsidR="006B58BD">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6B58BD">
        <w:rPr>
          <w:lang w:val="en-GB"/>
        </w:rPr>
        <w:fldChar w:fldCharType="separate"/>
      </w:r>
      <w:r w:rsidR="00C651E0" w:rsidRPr="00C651E0">
        <w:rPr>
          <w:rFonts w:cs="Times New Roman"/>
          <w:lang w:val="en-GB"/>
        </w:rPr>
        <w:t>(Figueiras, 2012)</w:t>
      </w:r>
      <w:r w:rsidR="006B58BD">
        <w:rPr>
          <w:lang w:val="en-GB"/>
        </w:rPr>
        <w:fldChar w:fldCharType="end"/>
      </w:r>
      <w:r w:rsidR="00826C88">
        <w:rPr>
          <w:lang w:val="en-GB"/>
        </w:rPr>
        <w:t xml:space="preserve"> </w:t>
      </w:r>
      <w:commentRangeStart w:id="79"/>
      <w:r w:rsidR="00063A7F">
        <w:rPr>
          <w:lang w:val="en-GB"/>
        </w:rPr>
        <w:t xml:space="preserve">and its thesis </w:t>
      </w:r>
      <w:r w:rsidR="00E402C9">
        <w:rPr>
          <w:lang w:val="en-GB"/>
        </w:rPr>
        <w:t>presented</w:t>
      </w:r>
      <w:commentRangeEnd w:id="79"/>
      <w:r w:rsidR="00187D01">
        <w:rPr>
          <w:rStyle w:val="CommentReference"/>
        </w:rPr>
        <w:commentReference w:id="79"/>
      </w:r>
      <w:r w:rsidR="00E402C9">
        <w:rPr>
          <w:lang w:val="en-GB"/>
        </w:rPr>
        <w:t>.</w:t>
      </w:r>
      <w:r w:rsidR="00A73C56">
        <w:rPr>
          <w:lang w:val="en-GB"/>
        </w:rPr>
        <w:t xml:space="preserve"> </w:t>
      </w:r>
      <w:commentRangeStart w:id="80"/>
      <w:r w:rsidR="00A73C56">
        <w:rPr>
          <w:lang w:val="en-GB"/>
        </w:rPr>
        <w:t xml:space="preserve">This was a collaborative semantic enhance knowledge sources project. </w:t>
      </w:r>
      <w:commentRangeEnd w:id="80"/>
      <w:r w:rsidR="005655E9">
        <w:rPr>
          <w:rStyle w:val="CommentReference"/>
        </w:rPr>
        <w:commentReference w:id="80"/>
      </w:r>
      <w:r w:rsidR="00A73C56">
        <w:rPr>
          <w:lang w:val="en-GB"/>
        </w:rPr>
        <w:t xml:space="preserve">And in </w:t>
      </w:r>
      <w:r w:rsidR="00E5370F">
        <w:rPr>
          <w:lang w:val="en-GB"/>
        </w:rPr>
        <w:t>this context, the present pretends to propose an ontology enhancement through a knowledge extraction technique called Association Rules.</w:t>
      </w:r>
    </w:p>
    <w:p w14:paraId="0D489912" w14:textId="39908C27" w:rsidR="00AB3EE0" w:rsidRPr="0024194D" w:rsidRDefault="00AB3EE0" w:rsidP="00C30260">
      <w:pPr>
        <w:pStyle w:val="Heading2"/>
        <w:rPr>
          <w:lang w:val="en-GB"/>
        </w:rPr>
      </w:pPr>
      <w:bookmarkStart w:id="81" w:name="_Toc360202417"/>
      <w:bookmarkStart w:id="82" w:name="_Toc397995074"/>
      <w:commentRangeStart w:id="83"/>
      <w:del w:id="84" w:author="Celson Lima" w:date="2014-09-11T22:47:00Z">
        <w:r w:rsidRPr="0024194D" w:rsidDel="00573CC9">
          <w:rPr>
            <w:lang w:val="en-GB"/>
          </w:rPr>
          <w:delText xml:space="preserve">Dissertation </w:delText>
        </w:r>
      </w:del>
      <w:r w:rsidRPr="0024194D">
        <w:rPr>
          <w:lang w:val="en-GB"/>
        </w:rPr>
        <w:t>Structure</w:t>
      </w:r>
      <w:bookmarkEnd w:id="81"/>
      <w:bookmarkEnd w:id="82"/>
      <w:ins w:id="85" w:author="Celson Lima" w:date="2014-09-11T22:47:00Z">
        <w:r w:rsidR="00573CC9">
          <w:rPr>
            <w:lang w:val="en-GB"/>
          </w:rPr>
          <w:t xml:space="preserve"> of this document</w:t>
        </w:r>
      </w:ins>
      <w:commentRangeEnd w:id="83"/>
      <w:ins w:id="86" w:author="Celson Lima" w:date="2014-09-11T22:49:00Z">
        <w:r w:rsidR="00573CC9">
          <w:rPr>
            <w:rStyle w:val="CommentReference"/>
            <w:rFonts w:eastAsiaTheme="minorHAnsi" w:cstheme="minorBidi"/>
            <w:b w:val="0"/>
            <w:bCs w:val="0"/>
          </w:rPr>
          <w:commentReference w:id="83"/>
        </w:r>
      </w:ins>
    </w:p>
    <w:p w14:paraId="3524FEFD" w14:textId="08E8609C" w:rsidR="000956EF" w:rsidRPr="00207784" w:rsidRDefault="000956EF" w:rsidP="002C2027">
      <w:pPr>
        <w:rPr>
          <w:lang w:val="en-GB"/>
        </w:rPr>
      </w:pPr>
      <w:r w:rsidRPr="00207784">
        <w:rPr>
          <w:lang w:val="en-GB"/>
        </w:rPr>
        <w:t xml:space="preserve">The present work </w:t>
      </w:r>
      <w:del w:id="88" w:author="Celson Lima" w:date="2014-09-11T22:47:00Z">
        <w:r w:rsidRPr="00207784" w:rsidDel="00573CC9">
          <w:rPr>
            <w:lang w:val="en-GB"/>
          </w:rPr>
          <w:delText>will be</w:delText>
        </w:r>
      </w:del>
      <w:ins w:id="89" w:author="Celson Lima" w:date="2014-09-11T22:47:00Z">
        <w:r w:rsidR="00573CC9">
          <w:rPr>
            <w:lang w:val="en-GB"/>
          </w:rPr>
          <w:t>is</w:t>
        </w:r>
      </w:ins>
      <w:r w:rsidRPr="00207784">
        <w:rPr>
          <w:lang w:val="en-GB"/>
        </w:rPr>
        <w:t xml:space="preserve"> structured as follows</w:t>
      </w:r>
      <w:del w:id="90" w:author="Celson Lima" w:date="2014-09-11T22:47:00Z">
        <w:r w:rsidR="00C54BEF" w:rsidDel="00573CC9">
          <w:rPr>
            <w:lang w:val="en-GB"/>
          </w:rPr>
          <w:delText xml:space="preserve">: </w:delText>
        </w:r>
      </w:del>
      <w:ins w:id="91" w:author="Celson Lima" w:date="2014-09-11T22:47:00Z">
        <w:r w:rsidR="00573CC9">
          <w:rPr>
            <w:lang w:val="en-GB"/>
          </w:rPr>
          <w:t>.</w:t>
        </w:r>
        <w:r w:rsidR="00573CC9">
          <w:rPr>
            <w:lang w:val="en-GB"/>
          </w:rPr>
          <w:t xml:space="preserve"> </w:t>
        </w:r>
      </w:ins>
      <w:r w:rsidRPr="00207784">
        <w:rPr>
          <w:lang w:val="en-GB"/>
        </w:rPr>
        <w:t xml:space="preserve">Chapter 2 </w:t>
      </w:r>
      <w:del w:id="92" w:author="Celson Lima" w:date="2014-09-11T22:47:00Z">
        <w:r w:rsidRPr="00207784" w:rsidDel="00573CC9">
          <w:rPr>
            <w:lang w:val="en-GB"/>
          </w:rPr>
          <w:delText xml:space="preserve">will </w:delText>
        </w:r>
      </w:del>
      <w:r w:rsidRPr="00207784">
        <w:rPr>
          <w:lang w:val="en-GB"/>
        </w:rPr>
        <w:t>present</w:t>
      </w:r>
      <w:ins w:id="93" w:author="Celson Lima" w:date="2014-09-11T22:47:00Z">
        <w:r w:rsidR="00573CC9">
          <w:rPr>
            <w:lang w:val="en-GB"/>
          </w:rPr>
          <w:t>s</w:t>
        </w:r>
      </w:ins>
      <w:r w:rsidRPr="00207784">
        <w:rPr>
          <w:lang w:val="en-GB"/>
        </w:rPr>
        <w:t xml:space="preserve">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14:paraId="6756F345" w14:textId="7F04BE03"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ins w:id="94" w:author="Celson Lima" w:date="2014-09-11T22:48:00Z">
        <w:r w:rsidR="00573CC9">
          <w:rPr>
            <w:lang w:val="en-GB"/>
          </w:rPr>
          <w:t xml:space="preserve">It </w:t>
        </w:r>
      </w:ins>
      <w:del w:id="95" w:author="Celson Lima" w:date="2014-09-11T22:48:00Z">
        <w:r w:rsidR="00E5370F" w:rsidDel="00573CC9">
          <w:rPr>
            <w:lang w:val="en-GB"/>
          </w:rPr>
          <w:delText xml:space="preserve">Discusses </w:delText>
        </w:r>
      </w:del>
      <w:ins w:id="96" w:author="Celson Lima" w:date="2014-09-11T22:48:00Z">
        <w:r w:rsidR="00573CC9">
          <w:rPr>
            <w:lang w:val="en-GB"/>
          </w:rPr>
          <w:t>d</w:t>
        </w:r>
        <w:r w:rsidR="00573CC9">
          <w:rPr>
            <w:lang w:val="en-GB"/>
          </w:rPr>
          <w:t xml:space="preserve">iscusses </w:t>
        </w:r>
      </w:ins>
      <w:r w:rsidR="00207784">
        <w:rPr>
          <w:lang w:val="en-GB"/>
        </w:rPr>
        <w:t>the techniques used in the development of this research and the framework developed.</w:t>
      </w:r>
    </w:p>
    <w:p w14:paraId="0DBF8339" w14:textId="77777777"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 xml:space="preserve">definitions and methodologies of </w:t>
      </w:r>
      <w:proofErr w:type="gramStart"/>
      <w:r w:rsidR="00E5370F">
        <w:rPr>
          <w:lang w:val="en-GB"/>
        </w:rPr>
        <w:t>an o</w:t>
      </w:r>
      <w:r w:rsidR="000956EF" w:rsidRPr="00207784">
        <w:rPr>
          <w:lang w:val="en-GB"/>
        </w:rPr>
        <w:t>ntology</w:t>
      </w:r>
      <w:proofErr w:type="gramEnd"/>
      <w:r w:rsidR="000956EF" w:rsidRPr="00207784">
        <w:rPr>
          <w:lang w:val="en-GB"/>
        </w:rPr>
        <w:t xml:space="preserve">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the development of e-</w:t>
      </w:r>
      <w:proofErr w:type="spellStart"/>
      <w:r w:rsidR="00207784" w:rsidRPr="00207784">
        <w:rPr>
          <w:lang w:val="en-GB"/>
        </w:rPr>
        <w:t>Cognos</w:t>
      </w:r>
      <w:proofErr w:type="spellEnd"/>
      <w:r w:rsidR="00207784" w:rsidRPr="00207784">
        <w:rPr>
          <w:lang w:val="en-GB"/>
        </w:rPr>
        <w:t xml:space="preserve"> </w:t>
      </w:r>
      <w:r w:rsidR="00E5370F">
        <w:rPr>
          <w:lang w:val="en-GB"/>
        </w:rPr>
        <w:t>ontology project</w:t>
      </w:r>
      <w:r w:rsidR="00207784" w:rsidRPr="00207784">
        <w:rPr>
          <w:lang w:val="en-GB"/>
        </w:rPr>
        <w:t>.</w:t>
      </w:r>
    </w:p>
    <w:p w14:paraId="0719DD6E" w14:textId="7D98DC2A"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w:t>
      </w:r>
      <w:del w:id="97" w:author="Celson Lima" w:date="2014-09-11T22:48:00Z">
        <w:r w:rsidR="00207784" w:rsidRPr="00207784" w:rsidDel="00573CC9">
          <w:rPr>
            <w:lang w:val="en-GB"/>
          </w:rPr>
          <w:delText xml:space="preserve">Enrichment </w:delText>
        </w:r>
      </w:del>
      <w:ins w:id="98" w:author="Celson Lima" w:date="2014-09-11T22:48:00Z">
        <w:r w:rsidR="00573CC9">
          <w:rPr>
            <w:lang w:val="en-GB"/>
          </w:rPr>
          <w:t>e</w:t>
        </w:r>
        <w:r w:rsidR="00573CC9" w:rsidRPr="00207784">
          <w:rPr>
            <w:lang w:val="en-GB"/>
          </w:rPr>
          <w:t xml:space="preserve">nrichment </w:t>
        </w:r>
      </w:ins>
      <w:r w:rsidR="00E5370F">
        <w:rPr>
          <w:lang w:val="en-GB"/>
        </w:rPr>
        <w:t xml:space="preserve">and </w:t>
      </w:r>
      <w:del w:id="99" w:author="Celson Lima" w:date="2014-09-11T22:48:00Z">
        <w:r w:rsidR="00E5370F" w:rsidDel="00573CC9">
          <w:rPr>
            <w:lang w:val="en-GB"/>
          </w:rPr>
          <w:delText xml:space="preserve">Management </w:delText>
        </w:r>
      </w:del>
      <w:ins w:id="100" w:author="Celson Lima" w:date="2014-09-11T22:48:00Z">
        <w:r w:rsidR="00573CC9">
          <w:rPr>
            <w:lang w:val="en-GB"/>
          </w:rPr>
          <w:t>m</w:t>
        </w:r>
        <w:r w:rsidR="00573CC9">
          <w:rPr>
            <w:lang w:val="en-GB"/>
          </w:rPr>
          <w:t xml:space="preserve">anagement </w:t>
        </w:r>
      </w:ins>
      <w:r w:rsidR="00207784" w:rsidRPr="00207784">
        <w:rPr>
          <w:lang w:val="en-GB"/>
        </w:rPr>
        <w:t>process.</w:t>
      </w:r>
    </w:p>
    <w:p w14:paraId="06506F86" w14:textId="77777777"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14:paraId="56D321C0" w14:textId="77777777" w:rsidR="00207784" w:rsidRDefault="00C54BEF" w:rsidP="002C2027">
      <w:pPr>
        <w:rPr>
          <w:lang w:val="en-GB"/>
        </w:rPr>
      </w:pPr>
      <w:r>
        <w:rPr>
          <w:lang w:val="en-GB"/>
        </w:rPr>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14:paraId="7CC293D2" w14:textId="77777777" w:rsidR="00E5370F" w:rsidRDefault="00E5370F">
      <w:pPr>
        <w:rPr>
          <w:rFonts w:eastAsiaTheme="majorEastAsia" w:cstheme="majorBidi"/>
          <w:b/>
          <w:bCs/>
          <w:sz w:val="28"/>
          <w:szCs w:val="28"/>
          <w:lang w:val="en-GB"/>
        </w:rPr>
      </w:pPr>
      <w:r>
        <w:rPr>
          <w:lang w:val="en-GB"/>
        </w:rPr>
        <w:br w:type="page"/>
      </w:r>
    </w:p>
    <w:p w14:paraId="4FADCDA8" w14:textId="77777777" w:rsidR="00447577" w:rsidRDefault="00447577">
      <w:pPr>
        <w:rPr>
          <w:rFonts w:eastAsiaTheme="majorEastAsia" w:cstheme="majorBidi"/>
          <w:b/>
          <w:bCs/>
          <w:sz w:val="28"/>
          <w:szCs w:val="28"/>
          <w:lang w:val="en-GB"/>
        </w:rPr>
      </w:pPr>
      <w:r>
        <w:rPr>
          <w:lang w:val="en-GB"/>
        </w:rPr>
        <w:lastRenderedPageBreak/>
        <w:br w:type="page"/>
      </w:r>
    </w:p>
    <w:p w14:paraId="59B7954C" w14:textId="77777777" w:rsidR="006568D3" w:rsidRPr="0024194D" w:rsidRDefault="008D6081" w:rsidP="00C30260">
      <w:pPr>
        <w:pStyle w:val="Heading1"/>
        <w:rPr>
          <w:lang w:val="en-GB"/>
        </w:rPr>
      </w:pPr>
      <w:bookmarkStart w:id="101" w:name="_Toc397995075"/>
      <w:r w:rsidRPr="0024194D">
        <w:rPr>
          <w:lang w:val="en-GB"/>
        </w:rPr>
        <w:lastRenderedPageBreak/>
        <w:t xml:space="preserve">State of the Art / </w:t>
      </w:r>
      <w:r w:rsidR="00AB3EE0" w:rsidRPr="0024194D">
        <w:rPr>
          <w:lang w:val="en-GB"/>
        </w:rPr>
        <w:t>Related Work</w:t>
      </w:r>
      <w:bookmarkEnd w:id="101"/>
    </w:p>
    <w:p w14:paraId="72E77AB2" w14:textId="77777777" w:rsidR="00AB3EE0" w:rsidRDefault="00AB3EE0" w:rsidP="00C30260">
      <w:pPr>
        <w:pStyle w:val="Heading2"/>
        <w:rPr>
          <w:lang w:val="en-GB"/>
        </w:rPr>
      </w:pPr>
      <w:bookmarkStart w:id="102" w:name="_Toc397995076"/>
      <w:commentRangeStart w:id="103"/>
      <w:r w:rsidRPr="0024194D">
        <w:rPr>
          <w:lang w:val="en-GB"/>
        </w:rPr>
        <w:t>Ontology Learning</w:t>
      </w:r>
      <w:bookmarkEnd w:id="102"/>
      <w:commentRangeEnd w:id="103"/>
      <w:r w:rsidR="0073373F">
        <w:rPr>
          <w:rStyle w:val="CommentReference"/>
          <w:rFonts w:eastAsiaTheme="minorHAnsi" w:cstheme="minorBidi"/>
          <w:b w:val="0"/>
          <w:bCs w:val="0"/>
        </w:rPr>
        <w:commentReference w:id="103"/>
      </w:r>
    </w:p>
    <w:p w14:paraId="355AE2B2" w14:textId="77777777" w:rsidR="00E945DB" w:rsidRPr="00E945DB" w:rsidRDefault="00E945DB" w:rsidP="00E945DB">
      <w:pPr>
        <w:rPr>
          <w:lang w:val="en-GB"/>
        </w:rPr>
      </w:pPr>
      <w:r>
        <w:rPr>
          <w:lang w:val="en-GB"/>
        </w:rPr>
        <w:t xml:space="preserve">One of the main </w:t>
      </w:r>
      <w:r w:rsidR="002F4E73">
        <w:rPr>
          <w:lang w:val="en-GB"/>
        </w:rPr>
        <w:t>objectives</w:t>
      </w:r>
      <w:r>
        <w:rPr>
          <w:lang w:val="en-GB"/>
        </w:rPr>
        <w:t xml:space="preserve"> of the present thesis is to develop a system capable of turning the ontology management process </w:t>
      </w:r>
      <w:r w:rsidR="00FC74F2">
        <w:rPr>
          <w:lang w:val="en-GB"/>
        </w:rPr>
        <w:t xml:space="preserve">into </w:t>
      </w:r>
      <w:r>
        <w:rPr>
          <w:lang w:val="en-GB"/>
        </w:rPr>
        <w:t xml:space="preserve">one that </w:t>
      </w:r>
      <w:r w:rsidR="00FC74F2">
        <w:rPr>
          <w:lang w:val="en-GB"/>
        </w:rPr>
        <w:t>could</w:t>
      </w:r>
      <w:r>
        <w:rPr>
          <w:lang w:val="en-GB"/>
        </w:rPr>
        <w:t xml:space="preserve"> be more dynamic. One of the techniques to achieve this is through Ontology Learning.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like documents, files, webpages</w:t>
      </w:r>
      <w:r>
        <w:rPr>
          <w:lang w:val="en-GB"/>
        </w:rPr>
        <w:t xml:space="preserve">, and </w:t>
      </w:r>
      <w:r w:rsidR="00FC74F2">
        <w:rPr>
          <w:lang w:val="en-GB"/>
        </w:rPr>
        <w:t xml:space="preserve">consequently </w:t>
      </w:r>
      <w:r>
        <w:rPr>
          <w:lang w:val="en-GB"/>
        </w:rPr>
        <w:t xml:space="preserve">evaluate it against the knowledge of </w:t>
      </w:r>
      <w:proofErr w:type="gramStart"/>
      <w:r>
        <w:rPr>
          <w:lang w:val="en-GB"/>
        </w:rPr>
        <w:t>an ontology</w:t>
      </w:r>
      <w:proofErr w:type="gramEnd"/>
      <w:r>
        <w:rPr>
          <w:lang w:val="en-GB"/>
        </w:rPr>
        <w:t xml:space="preserve"> </w:t>
      </w:r>
      <w:r w:rsidR="00FC74F2">
        <w:rPr>
          <w:lang w:val="en-GB"/>
        </w:rPr>
        <w:t xml:space="preserve">in </w:t>
      </w:r>
      <w:r>
        <w:rPr>
          <w:lang w:val="en-GB"/>
        </w:rPr>
        <w:t xml:space="preserve">the same domain. After this, the ontology is then updated with the conclusions of this learning process. </w:t>
      </w:r>
      <w:r w:rsidR="00FC74F2">
        <w:rPr>
          <w:lang w:val="en-GB"/>
        </w:rPr>
        <w:t>Thus update could mean two situations like new concepts or update relationships.</w:t>
      </w:r>
      <w:r w:rsidR="009675A4">
        <w:rPr>
          <w:lang w:val="en-GB"/>
        </w:rPr>
        <w:t xml:space="preserve"> </w:t>
      </w:r>
      <w:proofErr w:type="spellStart"/>
      <w:r w:rsidR="009675A4">
        <w:rPr>
          <w:lang w:val="en-GB"/>
        </w:rPr>
        <w:t>Althoug</w:t>
      </w:r>
      <w:proofErr w:type="spellEnd"/>
      <w:r w:rsidR="009675A4">
        <w:rPr>
          <w:lang w:val="en-GB"/>
        </w:rPr>
        <w:t xml:space="preserve"> this process is not easy to automate, similarly is not easy for a human to do it. Ontology Learning is the study field that addresses this </w:t>
      </w:r>
      <w:proofErr w:type="spellStart"/>
      <w:r w:rsidR="009675A4">
        <w:rPr>
          <w:lang w:val="en-GB"/>
        </w:rPr>
        <w:t>challanges</w:t>
      </w:r>
      <w:proofErr w:type="spellEnd"/>
      <w:r w:rsidR="009675A4">
        <w:rPr>
          <w:lang w:val="en-GB"/>
        </w:rPr>
        <w:t xml:space="preserve">.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6B58BD">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6B58BD">
        <w:rPr>
          <w:lang w:val="en-GB"/>
        </w:rPr>
        <w:fldChar w:fldCharType="separate"/>
      </w:r>
      <w:r w:rsidR="00C651E0" w:rsidRPr="00C651E0">
        <w:rPr>
          <w:rFonts w:cs="Times New Roman"/>
          <w:lang w:val="en-GB"/>
        </w:rPr>
        <w:t>(Batet et al., 2011)</w:t>
      </w:r>
      <w:r w:rsidR="006B58BD">
        <w:rPr>
          <w:lang w:val="en-GB"/>
        </w:rPr>
        <w:fldChar w:fldCharType="end"/>
      </w:r>
      <w:r w:rsidR="00FA78F6">
        <w:rPr>
          <w:lang w:val="en-GB"/>
        </w:rPr>
        <w:t>. This research discusses the techniques to use in ontology learning</w:t>
      </w:r>
      <w:r w:rsidR="004A0402">
        <w:rPr>
          <w:lang w:val="en-GB"/>
        </w:rPr>
        <w:t xml:space="preserve"> that could create some 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6B58BD">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6B58BD">
        <w:rPr>
          <w:lang w:val="en-GB"/>
        </w:rPr>
        <w:fldChar w:fldCharType="separate"/>
      </w:r>
      <w:r w:rsidR="00C651E0" w:rsidRPr="005A1C2B">
        <w:rPr>
          <w:rFonts w:cs="Times New Roman"/>
          <w:lang w:val="en-GB"/>
        </w:rPr>
        <w:t>(Niepert et al., 2007)</w:t>
      </w:r>
      <w:r w:rsidR="006B58BD">
        <w:rPr>
          <w:lang w:val="en-GB"/>
        </w:rPr>
        <w:fldChar w:fldCharType="end"/>
      </w:r>
      <w:r w:rsidR="00FC7748">
        <w:rPr>
          <w:lang w:val="en-GB"/>
        </w:rPr>
        <w:t xml:space="preserve">. This is a very interesting perspective discussed to create automate processes in building an ontology and defining and updating knowledge, namely concepts and relations, in the field of Humanities, on the well known digital collaborative online project, Stanford Encyclopaedia of </w:t>
      </w:r>
      <w:proofErr w:type="gramStart"/>
      <w:r w:rsidR="00FC7748">
        <w:rPr>
          <w:lang w:val="en-GB"/>
        </w:rPr>
        <w:t>Philosophy(</w:t>
      </w:r>
      <w:proofErr w:type="gramEnd"/>
      <w:r w:rsidR="00FC7748">
        <w:rPr>
          <w:lang w:val="en-GB"/>
        </w:rPr>
        <w:t>SEP</w:t>
      </w:r>
      <w:r w:rsidR="00FC7748" w:rsidRPr="00063A7F">
        <w:rPr>
          <w:rStyle w:val="FootnoteReference"/>
        </w:rPr>
        <w:footnoteReference w:id="1"/>
      </w:r>
      <w:r w:rsidR="00FC7748">
        <w:rPr>
          <w:lang w:val="en-GB"/>
        </w:rPr>
        <w:t>).</w:t>
      </w:r>
      <w:r w:rsidR="009675A4">
        <w:rPr>
          <w:lang w:val="en-GB"/>
        </w:rPr>
        <w:t xml:space="preserve"> </w:t>
      </w:r>
    </w:p>
    <w:p w14:paraId="7AB78D05" w14:textId="77777777" w:rsidR="00881E8E" w:rsidRDefault="00881E8E" w:rsidP="00B741A7">
      <w:pPr>
        <w:pStyle w:val="Heading2"/>
        <w:rPr>
          <w:lang w:val="en-GB"/>
        </w:rPr>
      </w:pPr>
      <w:bookmarkStart w:id="105" w:name="_Toc397995077"/>
      <w:r w:rsidRPr="0024194D">
        <w:rPr>
          <w:lang w:val="en-GB"/>
        </w:rPr>
        <w:t>Association rules</w:t>
      </w:r>
      <w:bookmarkEnd w:id="105"/>
    </w:p>
    <w:p w14:paraId="6EA9E828" w14:textId="77777777" w:rsidR="00264D3F" w:rsidRDefault="00264D3F" w:rsidP="00264D3F">
      <w:pPr>
        <w:rPr>
          <w:lang w:val="en-GB"/>
        </w:rPr>
      </w:pPr>
      <w:r w:rsidRPr="0024194D">
        <w:rPr>
          <w:lang w:val="en-GB"/>
        </w:rPr>
        <w:t xml:space="preserve">In semantic systems, there are several ways to reach the goals.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 xml:space="preserve">build a new ontology or improving an existing one without any knowledge of the taxonomy present in it. </w:t>
      </w:r>
      <w:r w:rsidR="006B58BD">
        <w:rPr>
          <w:lang w:val="en-GB"/>
        </w:rPr>
        <w:fldChar w:fldCharType="begin"/>
      </w:r>
      <w:r w:rsidR="00DD5DC1">
        <w:rPr>
          <w:lang w:val="en-GB"/>
        </w:rPr>
        <w:instrText xml:space="preserve"> REF _Ref397201900 \h </w:instrText>
      </w:r>
      <w:r w:rsidR="006B58BD">
        <w:rPr>
          <w:lang w:val="en-GB"/>
        </w:rPr>
      </w:r>
      <w:r w:rsidR="006B58BD">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6B58BD">
        <w:rPr>
          <w:lang w:val="en-GB"/>
        </w:rPr>
        <w:fldChar w:fldCharType="end"/>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14:paraId="073C43BD" w14:textId="77777777" w:rsidR="00506584" w:rsidRDefault="00506584" w:rsidP="00506584">
      <w:pPr>
        <w:spacing w:after="240"/>
        <w:rPr>
          <w:lang w:val="en-GB"/>
        </w:rPr>
      </w:pPr>
      <w:r>
        <w:rPr>
          <w:lang w:val="en-GB"/>
        </w:rPr>
        <w:tab/>
        <w:t xml:space="preserve">Since the appearance of the Association Rules with the study of </w:t>
      </w:r>
      <w:r w:rsidR="006B58BD">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Pr>
          <w:lang w:val="en-GB"/>
        </w:rPr>
        <w:t xml:space="preserve">, this technique was studied and applied in several different areas. For instance, </w:t>
      </w:r>
      <w:commentRangeStart w:id="106"/>
      <w:r>
        <w:rPr>
          <w:lang w:val="en-GB"/>
        </w:rPr>
        <w:t xml:space="preserve">one noble field </w:t>
      </w:r>
      <w:commentRangeEnd w:id="106"/>
      <w:r w:rsidR="00641478">
        <w:rPr>
          <w:rStyle w:val="CommentReference"/>
        </w:rPr>
        <w:commentReference w:id="106"/>
      </w:r>
      <w:r>
        <w:rPr>
          <w:lang w:val="en-GB"/>
        </w:rPr>
        <w:t xml:space="preserve">of the application of this technique is in Medicine, in particular the study from </w:t>
      </w:r>
      <w:r w:rsidR="006B58BD">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6B58BD">
        <w:rPr>
          <w:lang w:val="en-GB"/>
        </w:rPr>
        <w:fldChar w:fldCharType="separate"/>
      </w:r>
      <w:r w:rsidR="00C651E0" w:rsidRPr="00C651E0">
        <w:rPr>
          <w:rFonts w:cs="Times New Roman"/>
          <w:lang w:val="en-GB"/>
        </w:rPr>
        <w:t>(Mahgoub, 2006)</w:t>
      </w:r>
      <w:r w:rsidR="006B58BD">
        <w:rPr>
          <w:lang w:val="en-GB"/>
        </w:rPr>
        <w:fldChar w:fldCharType="end"/>
      </w:r>
      <w:r>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Pr>
          <w:lang w:val="en-GB"/>
        </w:rPr>
        <w:lastRenderedPageBreak/>
        <w:t>database, namely MEDLINE</w:t>
      </w:r>
      <w:r w:rsidRPr="00063A7F">
        <w:rPr>
          <w:rStyle w:val="FootnoteReference"/>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6B58BD">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6B58BD">
        <w:rPr>
          <w:lang w:val="en-GB"/>
        </w:rPr>
        <w:fldChar w:fldCharType="separate"/>
      </w:r>
      <w:r w:rsidR="00C651E0" w:rsidRPr="005A1C2B">
        <w:rPr>
          <w:rFonts w:cs="Times New Roman"/>
          <w:lang w:val="en-GB"/>
        </w:rPr>
        <w:t>(Azevedo et al., 2005)</w:t>
      </w:r>
      <w:r w:rsidR="006B58BD">
        <w:rPr>
          <w:lang w:val="en-GB"/>
        </w:rPr>
        <w:fldChar w:fldCharType="end"/>
      </w:r>
      <w:r>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6B58BD">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6B58BD">
        <w:rPr>
          <w:lang w:val="en-GB"/>
        </w:rPr>
        <w:fldChar w:fldCharType="separate"/>
      </w:r>
      <w:r w:rsidR="00C651E0" w:rsidRPr="00C651E0">
        <w:rPr>
          <w:rFonts w:cs="Times New Roman"/>
          <w:lang w:val="en-GB"/>
        </w:rPr>
        <w:t>(Tan et al., 2009)</w:t>
      </w:r>
      <w:r w:rsidR="006B58BD">
        <w:rPr>
          <w:lang w:val="en-GB"/>
        </w:rPr>
        <w:fldChar w:fldCharType="end"/>
      </w:r>
      <w:r>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14:paraId="2DFF7138" w14:textId="77777777" w:rsidR="000956EF" w:rsidRPr="00FC7748" w:rsidRDefault="000956EF" w:rsidP="000956EF">
      <w:pPr>
        <w:keepNext/>
        <w:spacing w:line="240" w:lineRule="auto"/>
        <w:jc w:val="center"/>
        <w:rPr>
          <w:lang w:val="en-GB"/>
        </w:rPr>
      </w:pPr>
      <w:r w:rsidRPr="000956EF">
        <w:rPr>
          <w:noProof/>
          <w:lang w:val="en-US"/>
        </w:rPr>
        <w:drawing>
          <wp:inline distT="0" distB="0" distL="0" distR="0" wp14:anchorId="13875CB7" wp14:editId="4AFC9373">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7"/>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8"/>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9"/>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30"/>
                          <a:stretch>
                            <a:fillRect/>
                          </a:stretch>
                        </a:blipFill>
                        <a:spPr>
                          <a:xfrm>
                            <a:off x="1456292" y="4552222"/>
                            <a:ext cx="1972708" cy="1243914"/>
                          </a:xfrm>
                          <a:prstGeom prst="rect">
                            <a:avLst/>
                          </a:prstGeom>
                        </a:spPr>
                      </a:pic>
                    </a:grpSp>
                  </a:grpSp>
                </lc:lockedCanvas>
              </a:graphicData>
            </a:graphic>
          </wp:inline>
        </w:drawing>
      </w:r>
    </w:p>
    <w:p w14:paraId="3BA736BA" w14:textId="77777777" w:rsidR="000956EF" w:rsidRPr="000956EF" w:rsidRDefault="000956EF" w:rsidP="000956EF">
      <w:pPr>
        <w:pStyle w:val="Caption"/>
        <w:spacing w:before="0" w:line="360" w:lineRule="auto"/>
        <w:rPr>
          <w:lang w:val="en-GB"/>
        </w:rPr>
      </w:pPr>
      <w:bookmarkStart w:id="107" w:name="_Toc397995113"/>
      <w:commentRangeStart w:id="108"/>
      <w:proofErr w:type="gramStart"/>
      <w:r w:rsidRPr="000956E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2</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07"/>
      <w:commentRangeEnd w:id="108"/>
      <w:r w:rsidR="00A21C41">
        <w:rPr>
          <w:rStyle w:val="CommentReference"/>
          <w:b w:val="0"/>
          <w:bCs w:val="0"/>
        </w:rPr>
        <w:commentReference w:id="108"/>
      </w:r>
    </w:p>
    <w:p w14:paraId="18EB5F0E" w14:textId="77777777"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6B58BD">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6B58BD">
        <w:rPr>
          <w:lang w:val="en-GB"/>
        </w:rPr>
        <w:fldChar w:fldCharType="separate"/>
      </w:r>
      <w:r w:rsidR="00C651E0" w:rsidRPr="00C651E0">
        <w:rPr>
          <w:rFonts w:cs="Times New Roman"/>
          <w:lang w:val="en-GB"/>
        </w:rPr>
        <w:t>(Tomi Kauppinen, 2009)</w:t>
      </w:r>
      <w:r w:rsidR="006B58BD">
        <w:rPr>
          <w:lang w:val="en-GB"/>
        </w:rPr>
        <w:fldChar w:fldCharType="end"/>
      </w:r>
      <w:r>
        <w:rPr>
          <w:lang w:val="en-GB"/>
        </w:rPr>
        <w:t xml:space="preserve"> examined CULTURESAMPO database to propose </w:t>
      </w:r>
      <w:r w:rsidR="00623A6C">
        <w:rPr>
          <w:lang w:val="en-GB"/>
        </w:rPr>
        <w:t>an ontology enrichment process through the extraction of relations in concepts by means of AR extraction</w:t>
      </w:r>
      <w:r>
        <w:rPr>
          <w:lang w:val="en-GB"/>
        </w:rPr>
        <w:t>, namely the Finnish General Upper Ontology YSO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developed the ONKI SKOS browser application that is a rule visualize</w:t>
      </w:r>
      <w:r w:rsidR="00623A6C">
        <w:rPr>
          <w:lang w:val="en-GB"/>
        </w:rPr>
        <w:t>r</w:t>
      </w:r>
      <w:r>
        <w:rPr>
          <w:lang w:val="en-GB"/>
        </w:rPr>
        <w:t xml:space="preserve">, </w:t>
      </w:r>
      <w:commentRangeStart w:id="109"/>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commentRangeEnd w:id="109"/>
      <w:r w:rsidR="003B654F">
        <w:rPr>
          <w:rStyle w:val="CommentReference"/>
        </w:rPr>
        <w:commentReference w:id="109"/>
      </w:r>
      <w:r>
        <w:rPr>
          <w:lang w:val="en-GB"/>
        </w:rPr>
        <w:t xml:space="preserve">. One of </w:t>
      </w:r>
      <w:proofErr w:type="spellStart"/>
      <w:r w:rsidR="00985244">
        <w:rPr>
          <w:lang w:val="en-GB"/>
        </w:rPr>
        <w:t>Kauppinen</w:t>
      </w:r>
      <w:proofErr w:type="spellEnd"/>
      <w:r w:rsidR="00985244">
        <w:rPr>
          <w:lang w:val="en-GB"/>
        </w:rPr>
        <w:t xml:space="preserve"> system</w:t>
      </w:r>
      <w:r w:rsidR="00623A6C">
        <w:rPr>
          <w:lang w:val="en-GB"/>
        </w:rPr>
        <w:t>’s weaknesses</w:t>
      </w:r>
      <w:r w:rsidR="00985244">
        <w:rPr>
          <w:lang w:val="en-GB"/>
        </w:rPr>
        <w:t xml:space="preserve"> is that it does not improve the existent relations between the concepts. </w:t>
      </w:r>
      <w:r w:rsidR="00623A6C">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Pr>
          <w:lang w:val="en-GB"/>
        </w:rPr>
        <w:t xml:space="preserve"> The fact that </w:t>
      </w:r>
      <w:proofErr w:type="gramStart"/>
      <w:r w:rsidR="0058538E">
        <w:rPr>
          <w:lang w:val="en-GB"/>
        </w:rPr>
        <w:t>a relation is discovered by the AR process that is already present in the ontology</w:t>
      </w:r>
      <w:proofErr w:type="gramEnd"/>
      <w:r w:rsidR="0058538E">
        <w:rPr>
          <w:lang w:val="en-GB"/>
        </w:rPr>
        <w:t>, it will only reinforce the idea of such relation between its concepts.</w:t>
      </w:r>
    </w:p>
    <w:p w14:paraId="18AA5BA1" w14:textId="77777777" w:rsidR="00292974" w:rsidRPr="00292974" w:rsidRDefault="00292974" w:rsidP="00292974">
      <w:pPr>
        <w:pStyle w:val="Caption"/>
        <w:keepNext/>
        <w:spacing w:after="0" w:line="360" w:lineRule="auto"/>
        <w:rPr>
          <w:sz w:val="20"/>
          <w:lang w:val="en-GB"/>
        </w:rPr>
      </w:pPr>
      <w:bookmarkStart w:id="110" w:name="_Ref397201900"/>
      <w:bookmarkStart w:id="111" w:name="_Toc397995141"/>
      <w:proofErr w:type="gramStart"/>
      <w:r w:rsidRPr="00292974">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2</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10"/>
      <w:r w:rsidRPr="00292974">
        <w:rPr>
          <w:sz w:val="20"/>
          <w:lang w:val="en-GB"/>
        </w:rPr>
        <w:t xml:space="preserve"> - Examples of Fields of Study with Association Rules Application</w:t>
      </w:r>
      <w:bookmarkEnd w:id="111"/>
    </w:p>
    <w:tbl>
      <w:tblPr>
        <w:tblStyle w:val="SombreadoMdio1-Cor11"/>
        <w:tblW w:w="0" w:type="auto"/>
        <w:jc w:val="center"/>
        <w:tblLook w:val="04A0" w:firstRow="1" w:lastRow="0" w:firstColumn="1" w:lastColumn="0" w:noHBand="0" w:noVBand="1"/>
      </w:tblPr>
      <w:tblGrid>
        <w:gridCol w:w="3975"/>
      </w:tblGrid>
      <w:tr w:rsidR="00292974" w14:paraId="7702ED54" w14:textId="77777777"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5A89E429" w14:textId="77777777" w:rsidR="00292974" w:rsidRPr="00292974" w:rsidRDefault="00292974" w:rsidP="00292974">
            <w:pPr>
              <w:jc w:val="center"/>
              <w:rPr>
                <w:sz w:val="20"/>
                <w:lang w:val="en-GB"/>
              </w:rPr>
            </w:pPr>
            <w:r w:rsidRPr="00292974">
              <w:rPr>
                <w:sz w:val="20"/>
                <w:lang w:val="en-GB"/>
              </w:rPr>
              <w:t>FIELD OF STUDY</w:t>
            </w:r>
          </w:p>
        </w:tc>
      </w:tr>
      <w:tr w:rsidR="00292974" w14:paraId="2E89A5BF"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4657BA0F" w14:textId="77777777" w:rsidR="00292974" w:rsidRPr="00292974" w:rsidRDefault="00292974" w:rsidP="00292974">
            <w:pPr>
              <w:jc w:val="center"/>
              <w:rPr>
                <w:sz w:val="20"/>
                <w:lang w:val="en-GB"/>
              </w:rPr>
            </w:pPr>
            <w:r w:rsidRPr="00292974">
              <w:rPr>
                <w:sz w:val="20"/>
                <w:lang w:val="en-GB"/>
              </w:rPr>
              <w:t>Medicine/Biology</w:t>
            </w:r>
          </w:p>
        </w:tc>
      </w:tr>
      <w:tr w:rsidR="00292974" w14:paraId="613D1011"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71A8511F" w14:textId="77777777" w:rsidR="00292974" w:rsidRPr="00292974" w:rsidRDefault="00292974" w:rsidP="00292974">
            <w:pPr>
              <w:jc w:val="center"/>
              <w:rPr>
                <w:sz w:val="20"/>
                <w:lang w:val="en-GB"/>
              </w:rPr>
            </w:pPr>
            <w:r w:rsidRPr="00292974">
              <w:rPr>
                <w:sz w:val="20"/>
                <w:lang w:val="en-GB"/>
              </w:rPr>
              <w:t>Education</w:t>
            </w:r>
          </w:p>
        </w:tc>
      </w:tr>
      <w:tr w:rsidR="00292974" w14:paraId="16688AAE"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7E9E351D" w14:textId="77777777" w:rsidR="00292974" w:rsidRPr="00292974" w:rsidRDefault="00292974" w:rsidP="00292974">
            <w:pPr>
              <w:jc w:val="center"/>
              <w:rPr>
                <w:sz w:val="20"/>
                <w:lang w:val="en-GB"/>
              </w:rPr>
            </w:pPr>
            <w:r w:rsidRPr="00292974">
              <w:rPr>
                <w:sz w:val="20"/>
                <w:lang w:val="en-GB"/>
              </w:rPr>
              <w:t>Cultural Heritage</w:t>
            </w:r>
          </w:p>
        </w:tc>
      </w:tr>
      <w:tr w:rsidR="00292974" w14:paraId="773566FC"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439CF37A" w14:textId="77777777" w:rsidR="00292974" w:rsidRPr="00292974" w:rsidRDefault="00292974" w:rsidP="00292974">
            <w:pPr>
              <w:jc w:val="center"/>
              <w:rPr>
                <w:sz w:val="20"/>
                <w:lang w:val="en-GB"/>
              </w:rPr>
            </w:pPr>
            <w:r w:rsidRPr="00292974">
              <w:rPr>
                <w:sz w:val="20"/>
                <w:lang w:val="en-GB"/>
              </w:rPr>
              <w:t>Languages</w:t>
            </w:r>
          </w:p>
        </w:tc>
      </w:tr>
      <w:tr w:rsidR="00292974" w14:paraId="22046450"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56BCBF51" w14:textId="77777777" w:rsidR="00292974" w:rsidRPr="00292974" w:rsidRDefault="00292974" w:rsidP="00292974">
            <w:pPr>
              <w:jc w:val="center"/>
              <w:rPr>
                <w:sz w:val="20"/>
                <w:lang w:val="en-GB"/>
              </w:rPr>
            </w:pPr>
            <w:r w:rsidRPr="00292974">
              <w:rPr>
                <w:sz w:val="20"/>
                <w:lang w:val="en-GB"/>
              </w:rPr>
              <w:t>Artificial Intelligence</w:t>
            </w:r>
          </w:p>
        </w:tc>
      </w:tr>
      <w:tr w:rsidR="00292974" w14:paraId="2FECAC5D"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1D891B65" w14:textId="77777777" w:rsidR="00292974" w:rsidRPr="00292974" w:rsidRDefault="00292974" w:rsidP="00292974">
            <w:pPr>
              <w:jc w:val="center"/>
              <w:rPr>
                <w:sz w:val="20"/>
                <w:lang w:val="en-GB"/>
              </w:rPr>
            </w:pPr>
            <w:r w:rsidRPr="00292974">
              <w:rPr>
                <w:sz w:val="20"/>
                <w:lang w:val="en-GB"/>
              </w:rPr>
              <w:t>Business &amp; Commerce</w:t>
            </w:r>
          </w:p>
        </w:tc>
      </w:tr>
      <w:tr w:rsidR="00292974" w14:paraId="190FB024"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259D27E1" w14:textId="77777777" w:rsidR="00292974" w:rsidRPr="00292974" w:rsidRDefault="007069B5" w:rsidP="00292974">
            <w:pPr>
              <w:jc w:val="center"/>
              <w:rPr>
                <w:sz w:val="20"/>
                <w:lang w:val="en-GB"/>
              </w:rPr>
            </w:pPr>
            <w:r>
              <w:rPr>
                <w:sz w:val="20"/>
                <w:lang w:val="en-GB"/>
              </w:rPr>
              <w:t>AEC</w:t>
            </w:r>
            <w:r w:rsidR="00292974">
              <w:rPr>
                <w:sz w:val="20"/>
                <w:lang w:val="en-GB"/>
              </w:rPr>
              <w:t xml:space="preserve"> / Building &amp; Construction</w:t>
            </w:r>
          </w:p>
        </w:tc>
      </w:tr>
    </w:tbl>
    <w:p w14:paraId="09E520E9" w14:textId="6B4D098E" w:rsidR="0058538E" w:rsidRDefault="00E85C9E" w:rsidP="00292974">
      <w:pPr>
        <w:spacing w:before="240"/>
        <w:rPr>
          <w:lang w:val="en-GB"/>
        </w:rPr>
      </w:pPr>
      <w:r>
        <w:rPr>
          <w:lang w:val="en-GB"/>
        </w:rPr>
        <w:tab/>
      </w:r>
      <w:r w:rsidR="0058538E">
        <w:rPr>
          <w:lang w:val="en-GB"/>
        </w:rPr>
        <w:t>Recently</w:t>
      </w:r>
      <w:ins w:id="112" w:author="Celson Lima" w:date="2014-09-11T22:59:00Z">
        <w:r w:rsidR="00450CAE">
          <w:rPr>
            <w:lang w:val="en-GB"/>
          </w:rPr>
          <w:t xml:space="preserve"> Kumar and </w:t>
        </w:r>
        <w:proofErr w:type="spellStart"/>
        <w:r w:rsidR="00450CAE">
          <w:rPr>
            <w:lang w:val="en-GB"/>
          </w:rPr>
          <w:t>Chadha</w:t>
        </w:r>
      </w:ins>
      <w:proofErr w:type="spellEnd"/>
      <w:r w:rsidR="0058538E">
        <w:rPr>
          <w:lang w:val="en-GB"/>
        </w:rPr>
        <w:t xml:space="preserve"> </w:t>
      </w:r>
      <w:r w:rsidR="006B58BD">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6B58BD">
        <w:rPr>
          <w:lang w:val="en-GB"/>
        </w:rPr>
        <w:fldChar w:fldCharType="separate"/>
      </w:r>
      <w:r w:rsidR="00C651E0" w:rsidRPr="00C651E0">
        <w:rPr>
          <w:rFonts w:cs="Times New Roman"/>
          <w:lang w:val="en-GB"/>
        </w:rPr>
        <w:t>(Kumar and Chadha, 2012)</w:t>
      </w:r>
      <w:r w:rsidR="006B58BD">
        <w:rPr>
          <w:lang w:val="en-GB"/>
        </w:rPr>
        <w:fldChar w:fldCharType="end"/>
      </w:r>
      <w:r w:rsidR="0058538E">
        <w:rPr>
          <w:lang w:val="en-GB"/>
        </w:rPr>
        <w:t xml:space="preserve"> presented</w:t>
      </w:r>
      <w:del w:id="113" w:author="Celson Lima" w:date="2014-09-11T22:58:00Z">
        <w:r w:rsidR="0058538E" w:rsidDel="00450CAE">
          <w:rPr>
            <w:lang w:val="en-GB"/>
          </w:rPr>
          <w:delText>, to the scientific community</w:delText>
        </w:r>
      </w:del>
      <w:r w:rsidR="0058538E">
        <w:rPr>
          <w:lang w:val="en-GB"/>
        </w:rPr>
        <w:t xml:space="preserve"> a study of Association Rule Mining in the </w:t>
      </w:r>
      <w:del w:id="114" w:author="Celson Lima" w:date="2014-09-11T22:59:00Z">
        <w:r w:rsidR="0058538E" w:rsidDel="00450CAE">
          <w:rPr>
            <w:lang w:val="en-GB"/>
          </w:rPr>
          <w:delText xml:space="preserve">Education </w:delText>
        </w:r>
      </w:del>
      <w:ins w:id="115" w:author="Celson Lima" w:date="2014-09-11T22:59:00Z">
        <w:r w:rsidR="00450CAE">
          <w:rPr>
            <w:lang w:val="en-GB"/>
          </w:rPr>
          <w:t>e</w:t>
        </w:r>
        <w:r w:rsidR="00450CAE">
          <w:rPr>
            <w:lang w:val="en-GB"/>
          </w:rPr>
          <w:t xml:space="preserve">ducation </w:t>
        </w:r>
      </w:ins>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n interest work that proves the usefulness of the application of AR discovery in improving the referred factors and also the chan</w:t>
      </w:r>
      <w:r w:rsidR="00292974">
        <w:rPr>
          <w:lang w:val="en-GB"/>
        </w:rPr>
        <w:t>ces of the student’s success.</w:t>
      </w:r>
    </w:p>
    <w:p w14:paraId="362C373A" w14:textId="612D8B71" w:rsidR="00E4462B" w:rsidRDefault="00E4462B" w:rsidP="00264D3F">
      <w:pPr>
        <w:rPr>
          <w:lang w:val="en-GB"/>
        </w:rPr>
      </w:pPr>
      <w:r>
        <w:rPr>
          <w:lang w:val="en-GB"/>
        </w:rPr>
        <w:tab/>
      </w:r>
      <w:del w:id="116" w:author="Celson Lima" w:date="2014-09-11T22:59:00Z">
        <w:r w:rsidDel="00450CAE">
          <w:rPr>
            <w:lang w:val="en-GB"/>
          </w:rPr>
          <w:delText>One more</w:delText>
        </w:r>
      </w:del>
      <w:ins w:id="117" w:author="Celson Lima" w:date="2014-09-11T22:59:00Z">
        <w:r w:rsidR="00450CAE">
          <w:rPr>
            <w:lang w:val="en-GB"/>
          </w:rPr>
          <w:t>Another</w:t>
        </w:r>
      </w:ins>
      <w:r>
        <w:rPr>
          <w:lang w:val="en-GB"/>
        </w:rPr>
        <w:t xml:space="preserve"> example of the advantage of AR application is presented in the study proposed by </w:t>
      </w:r>
      <w:r w:rsidR="006B58BD">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(Spruit, 2007)</w:t>
      </w:r>
      <w:r w:rsidR="006B58BD">
        <w:rPr>
          <w:lang w:val="en-GB"/>
        </w:rPr>
        <w:fldChar w:fldCharType="end"/>
      </w:r>
      <w:r>
        <w:rPr>
          <w:lang w:val="en-GB"/>
        </w:rPr>
        <w:t>, that examines the association between syntactic variables in the several Dutch Dialects.</w:t>
      </w:r>
      <w:r w:rsidR="00EE7A07">
        <w:rPr>
          <w:lang w:val="en-GB"/>
        </w:rPr>
        <w:t xml:space="preserve"> Knowing the existence of 267 </w:t>
      </w:r>
      <w:proofErr w:type="spellStart"/>
      <w:proofErr w:type="gramStart"/>
      <w:r w:rsidR="00EE7A07">
        <w:rPr>
          <w:lang w:val="en-GB"/>
        </w:rPr>
        <w:t>dutch</w:t>
      </w:r>
      <w:proofErr w:type="spellEnd"/>
      <w:proofErr w:type="gramEnd"/>
      <w:r w:rsidR="00EE7A07">
        <w:rPr>
          <w:lang w:val="en-GB"/>
        </w:rPr>
        <w:t xml:space="preserve">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AR this researcher can find interesting knowledge about, for instance, where a specific word is more used. </w:t>
      </w:r>
    </w:p>
    <w:p w14:paraId="594F88D5" w14:textId="46C9109F" w:rsidR="00981B91" w:rsidRDefault="00981B91" w:rsidP="00264D3F">
      <w:pPr>
        <w:rPr>
          <w:lang w:val="en-GB"/>
        </w:rPr>
      </w:pPr>
      <w:r>
        <w:rPr>
          <w:lang w:val="en-GB"/>
        </w:rPr>
        <w:tab/>
        <w:t>Closely to a field of great research and application by commerce and industry is Business Intelligence processes, where the areas of Data Mining, namely Association Rules play</w:t>
      </w:r>
      <w:del w:id="118" w:author="Celson Lima" w:date="2014-09-11T23:00:00Z">
        <w:r w:rsidDel="00450CAE">
          <w:rPr>
            <w:lang w:val="en-GB"/>
          </w:rPr>
          <w:delText>s</w:delText>
        </w:r>
      </w:del>
      <w:r>
        <w:rPr>
          <w:lang w:val="en-GB"/>
        </w:rPr>
        <w:t xml:space="preserve"> a very important rule </w:t>
      </w:r>
      <w:commentRangeStart w:id="119"/>
      <w:r>
        <w:rPr>
          <w:lang w:val="en-GB"/>
        </w:rPr>
        <w:t>to discover knowledge in the data analysis of the companies, with the objective to discover</w:t>
      </w:r>
      <w:commentRangeEnd w:id="119"/>
      <w:r w:rsidR="00450CAE">
        <w:rPr>
          <w:rStyle w:val="CommentReference"/>
        </w:rPr>
        <w:commentReference w:id="119"/>
      </w:r>
      <w:r>
        <w:rPr>
          <w:lang w:val="en-GB"/>
        </w:rPr>
        <w:t xml:space="preserve"> what are the clients preferences, and next buys, based on past transactions. </w:t>
      </w:r>
      <w:proofErr w:type="spellStart"/>
      <w:ins w:id="120" w:author="Celson Lima" w:date="2014-09-11T23:00:00Z">
        <w:r w:rsidR="004B616F">
          <w:rPr>
            <w:lang w:val="en-GB"/>
          </w:rPr>
          <w:t>Brin</w:t>
        </w:r>
        <w:proofErr w:type="spellEnd"/>
        <w:r w:rsidR="004B616F">
          <w:rPr>
            <w:lang w:val="en-GB"/>
          </w:rPr>
          <w:t xml:space="preserve"> </w:t>
        </w:r>
      </w:ins>
      <w:r w:rsidR="006B58BD">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w:t>
      </w:r>
      <w:proofErr w:type="spellStart"/>
      <w:r w:rsidR="00C651E0" w:rsidRPr="00C651E0">
        <w:rPr>
          <w:rFonts w:cs="Times New Roman"/>
          <w:lang w:val="en-GB"/>
        </w:rPr>
        <w:t>Brin</w:t>
      </w:r>
      <w:proofErr w:type="spellEnd"/>
      <w:r w:rsidR="00C651E0" w:rsidRPr="00C651E0">
        <w:rPr>
          <w:rFonts w:cs="Times New Roman"/>
          <w:lang w:val="en-GB"/>
        </w:rPr>
        <w:t xml:space="preserve"> et al., 1997)</w:t>
      </w:r>
      <w:r w:rsidR="006B58BD">
        <w:rPr>
          <w:lang w:val="en-GB"/>
        </w:rPr>
        <w:fldChar w:fldCharType="end"/>
      </w:r>
      <w:r>
        <w:rPr>
          <w:lang w:val="en-GB"/>
        </w:rPr>
        <w:t xml:space="preserve"> </w:t>
      </w:r>
      <w:del w:id="121" w:author="Celson Lima" w:date="2014-09-11T23:00:00Z">
        <w:r w:rsidDel="004B616F">
          <w:rPr>
            <w:lang w:val="en-GB"/>
          </w:rPr>
          <w:delText xml:space="preserve">take </w:delText>
        </w:r>
      </w:del>
      <w:ins w:id="122" w:author="Celson Lima" w:date="2014-09-11T23:00:00Z">
        <w:r w:rsidR="004B616F">
          <w:rPr>
            <w:lang w:val="en-GB"/>
          </w:rPr>
          <w:t>took</w:t>
        </w:r>
        <w:r w:rsidR="004B616F">
          <w:rPr>
            <w:lang w:val="en-GB"/>
          </w:rPr>
          <w:t xml:space="preserve"> </w:t>
        </w:r>
      </w:ins>
      <w:r>
        <w:rPr>
          <w:lang w:val="en-GB"/>
        </w:rPr>
        <w:t xml:space="preserve">advantage of this concept and used AR to discover interesting knowledge from a supermarket. </w:t>
      </w:r>
      <w:commentRangeStart w:id="123"/>
      <w:r>
        <w:rPr>
          <w:lang w:val="en-GB"/>
        </w:rPr>
        <w:t>This work is a use case of the AR, which is very discussed in the community due to the above explained usefulness to the companies, in which presents a pra</w:t>
      </w:r>
      <w:r w:rsidR="00A25D88">
        <w:rPr>
          <w:lang w:val="en-GB"/>
        </w:rPr>
        <w:t>c</w:t>
      </w:r>
      <w:r>
        <w:rPr>
          <w:lang w:val="en-GB"/>
        </w:rPr>
        <w:t xml:space="preserve">tical situation of a market basket data analysis. </w:t>
      </w:r>
      <w:commentRangeEnd w:id="123"/>
      <w:r w:rsidR="004B616F">
        <w:rPr>
          <w:rStyle w:val="CommentReference"/>
        </w:rPr>
        <w:commentReference w:id="123"/>
      </w:r>
      <w:r>
        <w:rPr>
          <w:lang w:val="en-GB"/>
        </w:rPr>
        <w:t xml:space="preserve">It was considered, in this research, </w:t>
      </w:r>
      <w:commentRangeStart w:id="124"/>
      <w:r>
        <w:rPr>
          <w:lang w:val="en-GB"/>
        </w:rPr>
        <w:t xml:space="preserve">a </w:t>
      </w:r>
      <w:r w:rsidR="00A25D88">
        <w:rPr>
          <w:lang w:val="en-GB"/>
        </w:rPr>
        <w:t>dataset of 100 thousand transactions, which also considers the good possibility of the use of AR with large databases.</w:t>
      </w:r>
      <w:commentRangeEnd w:id="124"/>
      <w:r w:rsidR="004B616F">
        <w:rPr>
          <w:rStyle w:val="CommentReference"/>
        </w:rPr>
        <w:commentReference w:id="124"/>
      </w:r>
      <w:r w:rsidR="00292974">
        <w:rPr>
          <w:lang w:val="en-GB"/>
        </w:rPr>
        <w:t xml:space="preserve"> Also in the Business Intelligence field</w:t>
      </w:r>
      <w:r w:rsidR="00DD5DC1">
        <w:rPr>
          <w:lang w:val="en-GB"/>
        </w:rPr>
        <w:t xml:space="preserve">, recently, </w:t>
      </w:r>
      <w:commentRangeStart w:id="125"/>
      <w:r w:rsidR="00DD5DC1">
        <w:rPr>
          <w:lang w:val="en-GB"/>
        </w:rPr>
        <w:t xml:space="preserve">a research were presented </w:t>
      </w:r>
      <w:commentRangeEnd w:id="125"/>
      <w:r w:rsidR="004B616F">
        <w:rPr>
          <w:rStyle w:val="CommentReference"/>
        </w:rPr>
        <w:commentReference w:id="125"/>
      </w:r>
      <w:r w:rsidR="00DD5DC1">
        <w:rPr>
          <w:lang w:val="en-GB"/>
        </w:rPr>
        <w:t xml:space="preserve">by </w:t>
      </w:r>
      <w:r w:rsidR="006B58BD">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D5DC1">
        <w:rPr>
          <w:lang w:val="en-GB"/>
        </w:rPr>
        <w:t xml:space="preserve"> where it is outlined the good use of knowledge discovery techniques, </w:t>
      </w:r>
      <w:r w:rsidR="00DD5DC1">
        <w:rPr>
          <w:lang w:val="en-GB"/>
        </w:rPr>
        <w:lastRenderedPageBreak/>
        <w:t xml:space="preserve">namely </w:t>
      </w:r>
      <w:commentRangeStart w:id="126"/>
      <w:r w:rsidR="00DD5DC1">
        <w:rPr>
          <w:lang w:val="en-GB"/>
        </w:rPr>
        <w:t xml:space="preserve">association rules </w:t>
      </w:r>
      <w:commentRangeEnd w:id="126"/>
      <w:r w:rsidR="0081349B">
        <w:rPr>
          <w:rStyle w:val="CommentReference"/>
        </w:rPr>
        <w:commentReference w:id="126"/>
      </w:r>
      <w:r w:rsidR="00DD5DC1">
        <w:rPr>
          <w:lang w:val="en-GB"/>
        </w:rPr>
        <w:t xml:space="preserve">to discover some patterns in the employees behaviour of a company. With the help of AR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6B58BD">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Pr>
          <w:lang w:val="en-GB"/>
        </w:rPr>
        <w:fldChar w:fldCharType="separate"/>
      </w:r>
      <w:r w:rsidR="00C651E0" w:rsidRPr="00C651E0">
        <w:rPr>
          <w:rFonts w:cs="Times New Roman"/>
          <w:lang w:val="en-GB"/>
        </w:rPr>
        <w:t>(Korczak and Skrzypczak, 2012)</w:t>
      </w:r>
      <w:r w:rsidR="006B58BD">
        <w:rPr>
          <w:lang w:val="en-GB"/>
        </w:rPr>
        <w:fldChar w:fldCharType="end"/>
      </w:r>
      <w:r w:rsidR="00EF7CD2">
        <w:rPr>
          <w:lang w:val="en-GB"/>
        </w:rPr>
        <w:t xml:space="preserve"> proposes the process of AR discovery. This process is very similar to the present thesis as it also uses </w:t>
      </w:r>
      <w:proofErr w:type="spellStart"/>
      <w:r w:rsidR="00EF7CD2">
        <w:rPr>
          <w:lang w:val="en-GB"/>
        </w:rPr>
        <w:t>RapidMiner</w:t>
      </w:r>
      <w:proofErr w:type="spellEnd"/>
      <w:r w:rsidR="00EF7CD2">
        <w:rPr>
          <w:lang w:val="en-GB"/>
        </w:rPr>
        <w:t xml:space="preserve"> for AR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store</w:t>
      </w:r>
      <w:ins w:id="127" w:author="Celson Lima" w:date="2014-09-11T23:04:00Z">
        <w:r w:rsidR="00F9258D">
          <w:rPr>
            <w:lang w:val="en-GB"/>
          </w:rPr>
          <w:t>,</w:t>
        </w:r>
      </w:ins>
      <w:r w:rsidR="00331BF5">
        <w:rPr>
          <w:lang w:val="en-GB"/>
        </w:rPr>
        <w:t xml:space="preserve"> which belongs to the group of stores with the same name </w:t>
      </w:r>
      <w:r w:rsidR="00EF7CD2">
        <w:rPr>
          <w:lang w:val="en-GB"/>
        </w:rPr>
        <w:t xml:space="preserve">in </w:t>
      </w:r>
      <w:proofErr w:type="spellStart"/>
      <w:r w:rsidR="00EF7CD2">
        <w:rPr>
          <w:lang w:val="en-GB"/>
        </w:rPr>
        <w:t>Wroclav</w:t>
      </w:r>
      <w:proofErr w:type="spellEnd"/>
      <w:r w:rsidR="00EF7CD2">
        <w:rPr>
          <w:lang w:val="en-GB"/>
        </w:rPr>
        <w:t>, Poland. With this study, the analysts want to better understand the choices of the clients and consequently improve the success of the business.</w:t>
      </w:r>
    </w:p>
    <w:p w14:paraId="5B412845" w14:textId="77777777"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 xml:space="preserve">(AEC) </w:t>
      </w:r>
      <w:r>
        <w:rPr>
          <w:lang w:val="en-GB"/>
        </w:rPr>
        <w:t xml:space="preserve">industries. </w:t>
      </w:r>
      <w:r w:rsidR="006B58BD">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6B58BD">
        <w:rPr>
          <w:lang w:val="en-GB"/>
        </w:rPr>
        <w:fldChar w:fldCharType="separate"/>
      </w:r>
      <w:r w:rsidR="00C651E0" w:rsidRPr="00C651E0">
        <w:rPr>
          <w:rFonts w:cs="Times New Roman"/>
          <w:lang w:val="en-GB"/>
        </w:rPr>
        <w:t>(Hjelseth, 2009)</w:t>
      </w:r>
      <w:r w:rsidR="006B58BD">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w:t>
      </w:r>
      <w:proofErr w:type="gramStart"/>
      <w:r w:rsidR="00F22623">
        <w:rPr>
          <w:lang w:val="en-GB"/>
        </w:rPr>
        <w:t>a commercial</w:t>
      </w:r>
      <w:proofErr w:type="gramEnd"/>
      <w:r w:rsidR="00F22623">
        <w:rPr>
          <w:lang w:val="en-GB"/>
        </w:rPr>
        <w:t xml:space="preserve">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14:paraId="6DB2D78C" w14:textId="77777777" w:rsidR="00844981" w:rsidRDefault="008604B3" w:rsidP="00264D3F">
      <w:pPr>
        <w:rPr>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14:paraId="01041910" w14:textId="77777777" w:rsidR="00AB3EE0" w:rsidRPr="0024194D" w:rsidRDefault="00AB3EE0" w:rsidP="00C30260">
      <w:pPr>
        <w:pStyle w:val="Heading2"/>
        <w:rPr>
          <w:lang w:val="en-GB"/>
        </w:rPr>
      </w:pPr>
      <w:bookmarkStart w:id="128" w:name="_Toc397995078"/>
      <w:commentRangeStart w:id="129"/>
      <w:r w:rsidRPr="0024194D">
        <w:rPr>
          <w:lang w:val="en-GB"/>
        </w:rPr>
        <w:t>Building &amp; Construction</w:t>
      </w:r>
      <w:bookmarkEnd w:id="128"/>
      <w:commentRangeEnd w:id="129"/>
      <w:r w:rsidR="00A4198A">
        <w:rPr>
          <w:rStyle w:val="CommentReference"/>
          <w:rFonts w:eastAsiaTheme="minorHAnsi" w:cstheme="minorBidi"/>
          <w:b w:val="0"/>
          <w:bCs w:val="0"/>
        </w:rPr>
        <w:commentReference w:id="129"/>
      </w:r>
    </w:p>
    <w:p w14:paraId="15423064" w14:textId="77777777" w:rsidR="00791A24" w:rsidRDefault="008604B3">
      <w:pPr>
        <w:rPr>
          <w:lang w:val="en-GB"/>
        </w:rPr>
      </w:pPr>
      <w:r>
        <w:rPr>
          <w:lang w:val="en-GB"/>
        </w:rPr>
        <w:t xml:space="preserve">Likewise, in </w:t>
      </w:r>
      <w:commentRangeStart w:id="130"/>
      <w:r>
        <w:rPr>
          <w:lang w:val="en-GB"/>
        </w:rPr>
        <w:t>the same AEC field,</w:t>
      </w:r>
      <w:commentRangeEnd w:id="130"/>
      <w:r w:rsidR="00F9258D">
        <w:rPr>
          <w:rStyle w:val="CommentReference"/>
        </w:rPr>
        <w:commentReference w:id="130"/>
      </w:r>
      <w:r>
        <w:rPr>
          <w:lang w:val="en-GB"/>
        </w:rPr>
        <w:t xml:space="preserve"> and maybe the most interesting field of study, relevant to the present thesis, where association rules were applied to discover some knowledge is specifically in Building &amp; Construction field. </w:t>
      </w:r>
      <w:r w:rsidR="006B58BD">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6B58BD">
        <w:rPr>
          <w:lang w:val="en-GB"/>
        </w:rPr>
        <w:fldChar w:fldCharType="separate"/>
      </w:r>
      <w:r w:rsidR="00C651E0" w:rsidRPr="00C651E0">
        <w:rPr>
          <w:rFonts w:cs="Times New Roman"/>
          <w:lang w:val="en-GB"/>
        </w:rPr>
        <w:t>(Zhang and El-Diraby, 2012)</w:t>
      </w:r>
      <w:r w:rsidR="006B58BD">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Pr>
          <w:lang w:val="en-GB"/>
        </w:rPr>
        <w:t>an ontology</w:t>
      </w:r>
      <w:proofErr w:type="gramEnd"/>
      <w:r w:rsidR="00791A24">
        <w:rPr>
          <w:lang w:val="en-GB"/>
        </w:rPr>
        <w:t xml:space="preserve"> and actors.</w:t>
      </w:r>
    </w:p>
    <w:p w14:paraId="27471AF0" w14:textId="13306CD1" w:rsidR="00705F92" w:rsidRPr="0024194D" w:rsidRDefault="00C54BEF">
      <w:pPr>
        <w:rPr>
          <w:lang w:val="en-GB"/>
        </w:rPr>
      </w:pPr>
      <w:r>
        <w:rPr>
          <w:lang w:val="en-GB"/>
        </w:rPr>
        <w:tab/>
      </w:r>
      <w:commentRangeStart w:id="131"/>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IST </w:t>
      </w:r>
      <w:commentRangeEnd w:id="131"/>
      <w:r w:rsidR="00A10D44">
        <w:rPr>
          <w:rStyle w:val="CommentReference"/>
        </w:rPr>
        <w:commentReference w:id="131"/>
      </w:r>
      <w:r>
        <w:rPr>
          <w:lang w:val="en-GB"/>
        </w:rPr>
        <w:t xml:space="preserve">project, an European Funded project with the goal of helping Building and Construction sector </w:t>
      </w:r>
      <w:proofErr w:type="gramStart"/>
      <w:r>
        <w:rPr>
          <w:lang w:val="en-GB"/>
        </w:rPr>
        <w:lastRenderedPageBreak/>
        <w:t>creating</w:t>
      </w:r>
      <w:proofErr w:type="gramEnd"/>
      <w:r>
        <w:rPr>
          <w:lang w:val="en-GB"/>
        </w:rPr>
        <w:t xml:space="preserve"> a knowledge collaborative system </w:t>
      </w:r>
      <w:r w:rsidR="006B58BD">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Pr="00C54BEF">
        <w:rPr>
          <w:rFonts w:cs="Times New Roman"/>
          <w:lang w:val="en-GB"/>
        </w:rPr>
        <w:t>(Lima et al., 2004)</w:t>
      </w:r>
      <w:r w:rsidR="006B58BD">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14:paraId="6DE1276A" w14:textId="77777777" w:rsidR="00E5370F" w:rsidRDefault="00E5370F">
      <w:pPr>
        <w:rPr>
          <w:rFonts w:eastAsiaTheme="majorEastAsia" w:cstheme="majorBidi"/>
          <w:b/>
          <w:bCs/>
          <w:sz w:val="28"/>
          <w:szCs w:val="28"/>
          <w:lang w:val="en-GB"/>
        </w:rPr>
      </w:pPr>
      <w:r>
        <w:rPr>
          <w:lang w:val="en-GB"/>
        </w:rPr>
        <w:lastRenderedPageBreak/>
        <w:br w:type="page"/>
      </w:r>
    </w:p>
    <w:p w14:paraId="71B1F4DE" w14:textId="77777777" w:rsidR="00AB3EE0" w:rsidRPr="0024194D" w:rsidRDefault="00AB3EE0" w:rsidP="00C30260">
      <w:pPr>
        <w:pStyle w:val="Heading1"/>
        <w:rPr>
          <w:lang w:val="en-GB"/>
        </w:rPr>
      </w:pPr>
      <w:bookmarkStart w:id="132" w:name="_Toc397995079"/>
      <w:r w:rsidRPr="0024194D">
        <w:rPr>
          <w:lang w:val="en-GB"/>
        </w:rPr>
        <w:lastRenderedPageBreak/>
        <w:t xml:space="preserve">Theoretical and Technical </w:t>
      </w:r>
      <w:r w:rsidR="00667864" w:rsidRPr="0024194D">
        <w:rPr>
          <w:lang w:val="en-GB"/>
        </w:rPr>
        <w:t>Foundation</w:t>
      </w:r>
      <w:bookmarkEnd w:id="132"/>
    </w:p>
    <w:p w14:paraId="530BEBB2" w14:textId="77777777" w:rsidR="00264D3F" w:rsidRPr="00264D3F" w:rsidRDefault="00AB3EE0" w:rsidP="00264D3F">
      <w:pPr>
        <w:pStyle w:val="Heading2"/>
        <w:rPr>
          <w:lang w:val="en-GB"/>
        </w:rPr>
      </w:pPr>
      <w:bookmarkStart w:id="133" w:name="_Ref397215040"/>
      <w:bookmarkStart w:id="134" w:name="_Toc397995080"/>
      <w:r w:rsidRPr="0024194D">
        <w:rPr>
          <w:lang w:val="en-GB"/>
        </w:rPr>
        <w:t>Association Rules</w:t>
      </w:r>
      <w:bookmarkEnd w:id="133"/>
      <w:bookmarkEnd w:id="134"/>
    </w:p>
    <w:p w14:paraId="0B5E0008" w14:textId="77777777" w:rsidR="00252AB3" w:rsidRDefault="00146F54" w:rsidP="00FB5030">
      <w:pPr>
        <w:pStyle w:val="ListParagraph"/>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(AR)</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6B58BD">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6B58BD">
        <w:rPr>
          <w:lang w:val="en-GB"/>
        </w:rPr>
        <w:fldChar w:fldCharType="separate"/>
      </w:r>
      <w:r w:rsidR="00C651E0" w:rsidRPr="00C651E0">
        <w:rPr>
          <w:rFonts w:cs="Times New Roman"/>
          <w:lang w:val="en-GB"/>
        </w:rPr>
        <w:t>(Marinica and Guillet, 2010)</w:t>
      </w:r>
      <w:r w:rsidR="006B58BD">
        <w:rPr>
          <w:lang w:val="en-GB"/>
        </w:rPr>
        <w:fldChar w:fldCharType="end"/>
      </w:r>
      <w:r w:rsidR="00B83B6E">
        <w:rPr>
          <w:lang w:val="en-GB"/>
        </w:rPr>
        <w:t xml:space="preserve">, and one of the most studied in the scientific community </w:t>
      </w:r>
      <w:r w:rsidR="006B58BD">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Pr>
          <w:lang w:val="en-GB"/>
        </w:rPr>
        <w:fldChar w:fldCharType="separate"/>
      </w:r>
      <w:r w:rsidR="00477026" w:rsidRPr="00477026">
        <w:rPr>
          <w:rFonts w:cs="Times New Roman"/>
          <w:lang w:val="en-GB"/>
        </w:rPr>
        <w:t>(Agrawal et al., 1993; Agrawal and Srikant, 1994, 1994; Hoque et al., 2011; Marinica and Guillet, 2010; Paiva et al., 2013; Vo and Le, 2009; Wang et al., 2002; Zaki, 2000; Zeng et al., 2010)</w:t>
      </w:r>
      <w:r w:rsidR="006B58BD">
        <w:rPr>
          <w:lang w:val="en-GB"/>
        </w:rPr>
        <w:fldChar w:fldCharType="end"/>
      </w:r>
      <w:r w:rsidR="009C593D">
        <w:rPr>
          <w:lang w:val="en-GB"/>
        </w:rPr>
        <w:t xml:space="preserve">. </w:t>
      </w:r>
    </w:p>
    <w:p w14:paraId="3033E9C1" w14:textId="77777777" w:rsidR="00E51379" w:rsidRDefault="009C446F" w:rsidP="004B45A5">
      <w:pPr>
        <w:pStyle w:val="ListParagraph"/>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6B58BD">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5A1C2B">
        <w:rPr>
          <w:rFonts w:cs="Times New Roman"/>
          <w:lang w:val="en-GB"/>
        </w:rPr>
        <w:t>(Agrawal et al., 1993)</w:t>
      </w:r>
      <w:r w:rsidR="006B58BD">
        <w:rPr>
          <w:lang w:val="en-GB"/>
        </w:rPr>
        <w:fldChar w:fldCharType="end"/>
      </w:r>
      <w:r w:rsidR="009C593D">
        <w:rPr>
          <w:lang w:val="en-GB"/>
        </w:rPr>
        <w:t xml:space="preserve">. </w:t>
      </w:r>
      <w:r w:rsidR="004D49FA">
        <w:rPr>
          <w:lang w:val="en-GB"/>
        </w:rPr>
        <w:t xml:space="preserve">The problem that AR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For instance, if a client buys some product A, the AR Algorithm, based on the stored transaction data of other clients</w:t>
      </w:r>
      <w:r w:rsidR="0031218B">
        <w:rPr>
          <w:lang w:val="en-GB"/>
        </w:rPr>
        <w:t>, AR</w:t>
      </w:r>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AR will predict a </w:t>
      </w:r>
      <w:r w:rsidR="00252AB3" w:rsidRPr="00197567">
        <w:rPr>
          <w:i/>
          <w:lang w:val="en-GB"/>
        </w:rPr>
        <w:t>conclusion</w:t>
      </w:r>
      <w:r w:rsidR="00252AB3">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14:paraId="33EAAE50" w14:textId="77777777" w:rsidTr="0084535F">
        <w:tc>
          <w:tcPr>
            <w:tcW w:w="675" w:type="dxa"/>
          </w:tcPr>
          <w:p w14:paraId="529B6974" w14:textId="77777777" w:rsidR="00056630" w:rsidRDefault="00056630" w:rsidP="004B45A5">
            <w:pPr>
              <w:pStyle w:val="ListParagraph"/>
              <w:spacing w:before="240" w:after="240" w:line="360" w:lineRule="auto"/>
              <w:ind w:left="0"/>
              <w:rPr>
                <w:lang w:val="en-GB"/>
              </w:rPr>
            </w:pPr>
          </w:p>
        </w:tc>
        <w:tc>
          <w:tcPr>
            <w:tcW w:w="7371" w:type="dxa"/>
          </w:tcPr>
          <w:p w14:paraId="2F2966E6" w14:textId="77777777" w:rsidR="00056630"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14:paraId="625D64A3" w14:textId="77777777" w:rsidR="00056630" w:rsidRPr="00E935C0" w:rsidRDefault="00056630" w:rsidP="004B45A5">
            <w:pPr>
              <w:pStyle w:val="ListParagraph"/>
              <w:keepNext/>
              <w:spacing w:before="240" w:after="240" w:line="360" w:lineRule="auto"/>
              <w:ind w:left="0"/>
              <w:jc w:val="right"/>
              <w:rPr>
                <w:lang w:val="en-GB"/>
              </w:rPr>
            </w:pPr>
            <w:bookmarkStart w:id="135" w:name="_Ref397446480"/>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1</w:t>
            </w:r>
            <w:r w:rsidR="006B58BD" w:rsidRPr="00E935C0">
              <w:rPr>
                <w:lang w:val="en-GB"/>
              </w:rPr>
              <w:fldChar w:fldCharType="end"/>
            </w:r>
            <w:r w:rsidRPr="00E935C0">
              <w:rPr>
                <w:lang w:val="en-GB"/>
              </w:rPr>
              <w:t>)</w:t>
            </w:r>
            <w:bookmarkEnd w:id="135"/>
          </w:p>
        </w:tc>
      </w:tr>
      <w:tr w:rsidR="00056630" w14:paraId="4777BD09" w14:textId="77777777" w:rsidTr="0084535F">
        <w:tc>
          <w:tcPr>
            <w:tcW w:w="675" w:type="dxa"/>
          </w:tcPr>
          <w:p w14:paraId="4D2DF885" w14:textId="77777777" w:rsidR="00056630" w:rsidRDefault="00056630" w:rsidP="004B45A5">
            <w:pPr>
              <w:pStyle w:val="ListParagraph"/>
              <w:spacing w:before="240" w:after="240" w:line="360" w:lineRule="auto"/>
              <w:ind w:left="0"/>
              <w:rPr>
                <w:lang w:val="en-GB"/>
              </w:rPr>
            </w:pPr>
          </w:p>
        </w:tc>
        <w:tc>
          <w:tcPr>
            <w:tcW w:w="7371" w:type="dxa"/>
          </w:tcPr>
          <w:p w14:paraId="77A3EEC3" w14:textId="77777777" w:rsidR="00056630"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14:paraId="670BB6FC" w14:textId="77777777" w:rsidR="00056630" w:rsidRPr="00E935C0" w:rsidRDefault="00056630" w:rsidP="004B45A5">
            <w:pPr>
              <w:pStyle w:val="ListParagraph"/>
              <w:keepNext/>
              <w:spacing w:before="240" w:after="240" w:line="360" w:lineRule="auto"/>
              <w:ind w:left="0"/>
              <w:jc w:val="right"/>
              <w:rPr>
                <w:lang w:val="en-GB"/>
              </w:rPr>
            </w:pPr>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2</w:t>
            </w:r>
            <w:r w:rsidR="006B58BD" w:rsidRPr="00E935C0">
              <w:rPr>
                <w:lang w:val="en-GB"/>
              </w:rPr>
              <w:fldChar w:fldCharType="end"/>
            </w:r>
            <w:r w:rsidRPr="00E935C0">
              <w:rPr>
                <w:lang w:val="en-GB"/>
              </w:rPr>
              <w:t>)</w:t>
            </w:r>
          </w:p>
        </w:tc>
      </w:tr>
    </w:tbl>
    <w:p w14:paraId="579BD3CA" w14:textId="77777777" w:rsidR="008A6B05" w:rsidRDefault="009C446F" w:rsidP="004B45A5">
      <w:pPr>
        <w:pStyle w:val="ListParagraph"/>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An AR is an implication rule in the form of</w:t>
      </w:r>
      <w:r w:rsidR="0044211E">
        <w:rPr>
          <w:lang w:val="en-GB"/>
        </w:rPr>
        <w:t xml:space="preserve"> equation</w:t>
      </w:r>
      <w:r w:rsidR="009A4623">
        <w:rPr>
          <w:lang w:val="en-GB"/>
        </w:rPr>
        <w:t xml:space="preserve"> </w:t>
      </w:r>
      <w:r w:rsidR="006B58BD">
        <w:rPr>
          <w:lang w:val="en-GB"/>
        </w:rPr>
        <w:fldChar w:fldCharType="begin"/>
      </w:r>
      <w:r w:rsidR="00D408CB">
        <w:rPr>
          <w:lang w:val="en-GB"/>
        </w:rPr>
        <w:instrText xml:space="preserve"> REF _Ref397446480 \h </w:instrText>
      </w:r>
      <w:r w:rsidR="006B58BD">
        <w:rPr>
          <w:lang w:val="en-GB"/>
        </w:rPr>
      </w:r>
      <w:r w:rsidR="006B58BD">
        <w:rPr>
          <w:lang w:val="en-GB"/>
        </w:rPr>
        <w:fldChar w:fldCharType="separate"/>
      </w:r>
      <w:r w:rsidR="005E223A" w:rsidRPr="00E935C0">
        <w:rPr>
          <w:lang w:val="en-GB"/>
        </w:rPr>
        <w:t>(</w:t>
      </w:r>
      <w:r w:rsidR="005E223A">
        <w:rPr>
          <w:noProof/>
          <w:lang w:val="en-GB"/>
        </w:rPr>
        <w:t>1</w:t>
      </w:r>
      <w:r w:rsidR="005E223A" w:rsidRPr="00E935C0">
        <w:rPr>
          <w:lang w:val="en-GB"/>
        </w:rPr>
        <w:t>)</w:t>
      </w:r>
      <w:r w:rsidR="006B58BD">
        <w:rPr>
          <w:lang w:val="en-GB"/>
        </w:rPr>
        <w:fldChar w:fldCharType="end"/>
      </w:r>
      <w:r w:rsidR="009A4623">
        <w:rPr>
          <w:lang w:val="en-GB"/>
        </w:rPr>
        <w:t xml:space="preserve">. </w:t>
      </w:r>
      <w:r w:rsidR="009A4623" w:rsidRPr="00197567">
        <w:rPr>
          <w:lang w:val="en-GB"/>
        </w:rPr>
        <w:t xml:space="preserve">Two </w:t>
      </w:r>
      <w:proofErr w:type="spellStart"/>
      <w:r w:rsidR="009A4623" w:rsidRPr="00197567">
        <w:rPr>
          <w:lang w:val="en-GB"/>
        </w:rPr>
        <w:t>itemsets</w:t>
      </w:r>
      <w:proofErr w:type="spellEnd"/>
      <w:r w:rsidR="009A4623" w:rsidRPr="00197567">
        <w:rPr>
          <w:lang w:val="en-GB"/>
        </w:rPr>
        <w:t xml:space="preserve"> must be considered, one for the premise and other for the conclusion</w:t>
      </w:r>
      <w:r w:rsidR="00197567" w:rsidRPr="00063A7F">
        <w:rPr>
          <w:rStyle w:val="FootnoteReference"/>
        </w:rPr>
        <w:footnoteReference w:id="3"/>
      </w:r>
      <w:r w:rsidR="009A4623">
        <w:rPr>
          <w:lang w:val="en-GB"/>
        </w:rPr>
        <w:t>.</w:t>
      </w:r>
      <w:r w:rsidR="0044211E">
        <w:rPr>
          <w:lang w:val="en-GB"/>
        </w:rPr>
        <w:t xml:space="preserve"> </w:t>
      </w:r>
      <w:proofErr w:type="spellStart"/>
      <w:r w:rsidR="00DF776E">
        <w:rPr>
          <w:lang w:val="en-GB"/>
        </w:rPr>
        <w:t>Itemset</w:t>
      </w:r>
      <w:proofErr w:type="spellEnd"/>
      <w:r w:rsidR="00DF776E">
        <w:rPr>
          <w:lang w:val="en-GB"/>
        </w:rPr>
        <w:t xml:space="preserve"> </w:t>
      </w:r>
      <w:proofErr w:type="gramStart"/>
      <w:r w:rsidR="00940527">
        <w:rPr>
          <w:lang w:val="en-GB"/>
        </w:rPr>
        <w:t>A</w:t>
      </w:r>
      <w:proofErr w:type="gramEnd"/>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is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 xml:space="preserve">The </w:t>
      </w:r>
      <w:proofErr w:type="spellStart"/>
      <w:r w:rsidR="00DC0280">
        <w:rPr>
          <w:lang w:val="en-GB"/>
        </w:rPr>
        <w:t>itemsets</w:t>
      </w:r>
      <w:proofErr w:type="spellEnd"/>
      <w:r w:rsidR="00DC0280">
        <w:rPr>
          <w:lang w:val="en-GB"/>
        </w:rPr>
        <w:t xml:space="preserve"> that are considered in the premise can include one or more items. As for the conclusion it can hold only one.</w:t>
      </w:r>
    </w:p>
    <w:p w14:paraId="1018DE34" w14:textId="77777777" w:rsidR="0027426A" w:rsidRDefault="009C446F" w:rsidP="00FB5030">
      <w:pPr>
        <w:pStyle w:val="ListParagraph"/>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6B58BD">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C0280" w:rsidRPr="00DC0280">
        <w:rPr>
          <w:lang w:val="en-GB"/>
        </w:rPr>
        <w:t>.</w:t>
      </w:r>
      <w:r w:rsidR="00DC0280">
        <w:rPr>
          <w:lang w:val="en-GB"/>
        </w:rPr>
        <w:t xml:space="preserve"> Boolean association rules are the ones that hold </w:t>
      </w:r>
      <w:proofErr w:type="spellStart"/>
      <w:proofErr w:type="gramStart"/>
      <w:r w:rsidR="00E65836">
        <w:rPr>
          <w:lang w:val="en-GB"/>
        </w:rPr>
        <w:t>boolean</w:t>
      </w:r>
      <w:proofErr w:type="spellEnd"/>
      <w:proofErr w:type="gramEnd"/>
      <w:r w:rsidR="00E65836">
        <w:rPr>
          <w:lang w:val="en-GB"/>
        </w:rPr>
        <w:t xml:space="preserve"> </w:t>
      </w:r>
      <w:r w:rsidR="00DC0280">
        <w:rPr>
          <w:lang w:val="en-GB"/>
        </w:rPr>
        <w:t xml:space="preserve">values like true or false, or 0 and 1. </w:t>
      </w:r>
      <w:r w:rsidR="00E65836">
        <w:rPr>
          <w:lang w:val="en-GB"/>
        </w:rPr>
        <w:t xml:space="preserve">They are on the form of if A is true, </w:t>
      </w:r>
      <w:proofErr w:type="gramStart"/>
      <w:r w:rsidR="00E65836">
        <w:rPr>
          <w:lang w:val="en-GB"/>
        </w:rPr>
        <w:t>then</w:t>
      </w:r>
      <w:proofErr w:type="gramEnd"/>
      <w:r w:rsidR="00E65836">
        <w:rPr>
          <w:lang w:val="en-GB"/>
        </w:rPr>
        <w:t xml:space="preserve">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14:paraId="251120FF" w14:textId="77777777" w:rsidR="00F06C4F" w:rsidRDefault="009C446F" w:rsidP="00FB5030">
      <w:pPr>
        <w:pStyle w:val="ListParagraph"/>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14:paraId="1D2BA1A4" w14:textId="77777777" w:rsidR="00CD1685" w:rsidRPr="00F85600" w:rsidRDefault="009C446F" w:rsidP="00FB5030">
      <w:pPr>
        <w:pStyle w:val="ListParagraph"/>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6B58BD">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6B58BD">
        <w:rPr>
          <w:lang w:val="en-GB"/>
        </w:rPr>
        <w:fldChar w:fldCharType="separate"/>
      </w:r>
      <w:r w:rsidR="00C651E0" w:rsidRPr="00C651E0">
        <w:rPr>
          <w:rFonts w:cs="Times New Roman"/>
          <w:lang w:val="en-GB"/>
        </w:rPr>
        <w:t>(Yao et al., 2006)</w:t>
      </w:r>
      <w:r w:rsidR="006B58BD">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r w:rsidR="003C69AC">
        <w:fldChar w:fldCharType="begin"/>
      </w:r>
      <w:r w:rsidR="003C69AC">
        <w:instrText xml:space="preserve"> REF _Ref395633454 \r \h  \* MERGEFORMAT </w:instrText>
      </w:r>
      <w:r w:rsidR="003C69AC">
        <w:fldChar w:fldCharType="separate"/>
      </w:r>
      <w:r w:rsidR="005E223A">
        <w:rPr>
          <w:lang w:val="en-GB"/>
        </w:rPr>
        <w:t>3.1.2</w:t>
      </w:r>
      <w:r w:rsidR="003C69AC">
        <w:fldChar w:fldCharType="end"/>
      </w:r>
      <w:r w:rsidR="00DB5EA1" w:rsidRPr="00F85600">
        <w:rPr>
          <w:lang w:val="en-GB"/>
        </w:rPr>
        <w:t>.</w:t>
      </w:r>
    </w:p>
    <w:p w14:paraId="2DE4E39A" w14:textId="77777777" w:rsidR="00CB424F" w:rsidRDefault="009C446F" w:rsidP="00FB5030">
      <w:pPr>
        <w:pStyle w:val="ListParagraph"/>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6B58BD">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14:paraId="40FC4850" w14:textId="77777777" w:rsidR="008B37BC" w:rsidRDefault="00A659D8" w:rsidP="00FB5030">
      <w:pPr>
        <w:pStyle w:val="ListParagraph"/>
        <w:ind w:left="0"/>
        <w:rPr>
          <w:lang w:val="en-GB"/>
        </w:rPr>
      </w:pPr>
      <w:r>
        <w:rPr>
          <w:lang w:val="en-GB"/>
        </w:rPr>
        <w:tab/>
      </w:r>
      <w:r w:rsidR="008B37BC">
        <w:rPr>
          <w:lang w:val="en-GB"/>
        </w:rPr>
        <w:t xml:space="preserve">One interesting approach has been presented in </w:t>
      </w:r>
      <w:r w:rsidR="006B58BD">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6B58BD">
        <w:rPr>
          <w:lang w:val="en-GB"/>
        </w:rPr>
        <w:fldChar w:fldCharType="separate"/>
      </w:r>
      <w:r w:rsidR="00C651E0" w:rsidRPr="00C651E0">
        <w:rPr>
          <w:rFonts w:cs="Times New Roman"/>
          <w:lang w:val="en-GB"/>
        </w:rPr>
        <w:t>(Hilderman and Hamilton, 2001)</w:t>
      </w:r>
      <w:r w:rsidR="006B58BD">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t>
      </w:r>
      <w:proofErr w:type="gramStart"/>
      <w:r w:rsidR="00AF081C">
        <w:rPr>
          <w:lang w:val="en-GB"/>
        </w:rPr>
        <w:t>were proposed to be used</w:t>
      </w:r>
      <w:proofErr w:type="gramEnd"/>
      <w:r w:rsidR="00AF081C">
        <w:rPr>
          <w:lang w:val="en-GB"/>
        </w:rPr>
        <w:t xml:space="preserve"> on association rules. </w:t>
      </w:r>
      <w:r w:rsidR="002B3CFD">
        <w:rPr>
          <w:lang w:val="en-GB"/>
        </w:rPr>
        <w:t xml:space="preserve">The author discusses the measures application, in which some measures for objective and some for subjective knowledge are debated. </w:t>
      </w:r>
    </w:p>
    <w:p w14:paraId="296EF5D6" w14:textId="77777777" w:rsidR="001A5219" w:rsidRDefault="009C446F" w:rsidP="00FB5030">
      <w:pPr>
        <w:pStyle w:val="ListParagraph"/>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 xml:space="preserve">in the previous lines, AR is a </w:t>
      </w:r>
      <w:proofErr w:type="gramStart"/>
      <w:r w:rsidR="00EC6994">
        <w:rPr>
          <w:lang w:val="en-GB"/>
        </w:rPr>
        <w:t>two step</w:t>
      </w:r>
      <w:proofErr w:type="gramEnd"/>
      <w:r w:rsidR="00EC6994">
        <w:rPr>
          <w:lang w:val="en-GB"/>
        </w:rPr>
        <w:t xml:space="preserve">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This is the first step to achieve AR</w:t>
      </w:r>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r w:rsidR="00341B61" w:rsidRPr="00C93176">
        <w:rPr>
          <w:lang w:val="en-GB"/>
        </w:rPr>
        <w:t>ECLAT</w:t>
      </w:r>
      <w:r w:rsidR="00EC6994" w:rsidRPr="00C93176">
        <w:rPr>
          <w:lang w:val="en-GB"/>
        </w:rPr>
        <w:t xml:space="preserve"> </w:t>
      </w:r>
      <w:r w:rsidR="006B58BD">
        <w:rPr>
          <w:lang w:val="en-GB"/>
        </w:rPr>
        <w:fldChar w:fldCharType="begin"/>
      </w:r>
      <w:r w:rsidR="00EC6994" w:rsidRPr="00C93176">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5A1C2B">
        <w:rPr>
          <w:rFonts w:cs="Times New Roman"/>
          <w:lang w:val="en-GB"/>
        </w:rPr>
        <w:t>(Zaki, 2000)</w:t>
      </w:r>
      <w:r w:rsidR="006B58BD">
        <w:rPr>
          <w:lang w:val="en-GB"/>
        </w:rPr>
        <w:fldChar w:fldCharType="end"/>
      </w:r>
      <w:r w:rsidR="00341B61" w:rsidRPr="00C93176">
        <w:rPr>
          <w:lang w:val="en-GB"/>
        </w:rPr>
        <w:t xml:space="preserve">, </w:t>
      </w:r>
      <w:proofErr w:type="spellStart"/>
      <w:r w:rsidR="00341B61" w:rsidRPr="00C93176">
        <w:rPr>
          <w:lang w:val="en-GB"/>
        </w:rPr>
        <w:t>Apriori</w:t>
      </w:r>
      <w:proofErr w:type="spellEnd"/>
      <w:r w:rsidR="003D1966" w:rsidRPr="00C93176">
        <w:rPr>
          <w:lang w:val="en-GB"/>
        </w:rPr>
        <w:t xml:space="preserve"> </w:t>
      </w:r>
      <w:r w:rsidR="006B58BD">
        <w:rPr>
          <w:lang w:val="en-GB"/>
        </w:rPr>
        <w:fldChar w:fldCharType="begin"/>
      </w:r>
      <w:r w:rsidR="00EC6994" w:rsidRPr="00C93176">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w:instrText>
      </w:r>
      <w:r w:rsidR="00EC6994" w:rsidRPr="002A1C54">
        <w:rPr>
          <w:lang w:val="en-US"/>
        </w:rPr>
        <w:instrText xml:space="preserve">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5A1C2B">
        <w:rPr>
          <w:rFonts w:cs="Times New Roman"/>
          <w:lang w:val="en-GB"/>
        </w:rPr>
        <w:t>(Agrawal and Srikant, 1994)</w:t>
      </w:r>
      <w:r w:rsidR="006B58BD">
        <w:rPr>
          <w:lang w:val="en-GB"/>
        </w:rPr>
        <w:fldChar w:fldCharType="end"/>
      </w:r>
      <w:r w:rsidR="00341B61" w:rsidRPr="002A1C54">
        <w:rPr>
          <w:lang w:val="en-US"/>
        </w:rPr>
        <w:t xml:space="preserve"> and FP-Growth</w:t>
      </w:r>
      <w:r w:rsidR="0008290B" w:rsidRPr="002A1C54">
        <w:rPr>
          <w:lang w:val="en-US"/>
        </w:rPr>
        <w:t xml:space="preserve"> </w:t>
      </w:r>
      <w:r w:rsidR="006B58BD">
        <w:rPr>
          <w:lang w:val="en-GB"/>
        </w:rPr>
        <w:fldChar w:fldCharType="begin"/>
      </w:r>
      <w:r w:rsidR="001A5219" w:rsidRPr="002A1C54">
        <w:rPr>
          <w:lang w:val="en-US"/>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5A1C2B">
        <w:rPr>
          <w:rFonts w:cs="Times New Roman"/>
          <w:lang w:val="en-GB"/>
        </w:rPr>
        <w:t>(Han et al., 2004)</w:t>
      </w:r>
      <w:r w:rsidR="006B58BD">
        <w:rPr>
          <w:lang w:val="en-GB"/>
        </w:rPr>
        <w:fldChar w:fldCharType="end"/>
      </w:r>
      <w:r w:rsidR="001A5219" w:rsidRPr="002A1C54">
        <w:rPr>
          <w:lang w:val="en-US"/>
        </w:rPr>
        <w:t xml:space="preserve"> </w:t>
      </w:r>
      <w:r w:rsidR="0008290B" w:rsidRPr="002A1C54">
        <w:rPr>
          <w:lang w:val="en-US"/>
        </w:rPr>
        <w:t>are the most known and studied</w:t>
      </w:r>
      <w:r w:rsidR="00341B61" w:rsidRPr="002A1C54">
        <w:rPr>
          <w:lang w:val="en-US"/>
        </w:rPr>
        <w:t xml:space="preserve">. </w:t>
      </w:r>
      <w:proofErr w:type="spellStart"/>
      <w:r w:rsidR="00341B61" w:rsidRPr="0024194D">
        <w:rPr>
          <w:lang w:val="en-GB"/>
        </w:rPr>
        <w:t>Apriori</w:t>
      </w:r>
      <w:proofErr w:type="spellEnd"/>
      <w:r w:rsidR="00341B61" w:rsidRPr="0024194D">
        <w:rPr>
          <w:lang w:val="en-GB"/>
        </w:rPr>
        <w:t xml:space="preserve"> and FP-Growth are the most used</w:t>
      </w:r>
      <w:r w:rsidR="0008290B" w:rsidRPr="0024194D">
        <w:rPr>
          <w:lang w:val="en-GB"/>
        </w:rPr>
        <w:t xml:space="preserve"> of all three</w:t>
      </w:r>
      <w:r w:rsidR="00341B61" w:rsidRPr="0024194D">
        <w:rPr>
          <w:lang w:val="en-GB"/>
        </w:rPr>
        <w:t xml:space="preserve">. </w:t>
      </w:r>
    </w:p>
    <w:p w14:paraId="20D9E53E" w14:textId="77777777" w:rsidR="00E5537F" w:rsidRDefault="009C446F" w:rsidP="00FB5030">
      <w:pPr>
        <w:pStyle w:val="ListParagraph"/>
        <w:ind w:left="0"/>
        <w:rPr>
          <w:lang w:val="en-GB"/>
        </w:rPr>
      </w:pPr>
      <w:r>
        <w:rPr>
          <w:lang w:val="en-GB"/>
        </w:rPr>
        <w:tab/>
      </w:r>
      <w:r w:rsidR="003D1966">
        <w:rPr>
          <w:lang w:val="en-GB"/>
        </w:rPr>
        <w:t xml:space="preserve">The second step of AR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14:paraId="623C2E79" w14:textId="77777777" w:rsidR="003D1966" w:rsidRDefault="009C446F" w:rsidP="00FB5030">
      <w:pPr>
        <w:pStyle w:val="ListParagraph"/>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14:paraId="39CFC594" w14:textId="77777777" w:rsidR="00341B61" w:rsidRPr="0024194D" w:rsidRDefault="007B2B25" w:rsidP="00FB5030">
      <w:pPr>
        <w:pStyle w:val="ListParagraph"/>
        <w:ind w:left="0"/>
        <w:rPr>
          <w:lang w:val="en-GB"/>
        </w:rPr>
      </w:pPr>
      <w:proofErr w:type="gramStart"/>
      <w:r w:rsidRPr="0024194D">
        <w:rPr>
          <w:lang w:val="en-GB"/>
        </w:rPr>
        <w:t>T</w:t>
      </w:r>
      <w:r w:rsidR="00341B61" w:rsidRPr="0024194D">
        <w:rPr>
          <w:lang w:val="en-GB"/>
        </w:rPr>
        <w:t xml:space="preserve">his </w:t>
      </w:r>
      <w:r w:rsidR="002B3CFD">
        <w:rPr>
          <w:lang w:val="en-GB"/>
        </w:rPr>
        <w:t>next sections</w:t>
      </w:r>
      <w:proofErr w:type="gramEnd"/>
      <w:r w:rsidR="002B3CFD">
        <w:rPr>
          <w:lang w:val="en-GB"/>
        </w:rPr>
        <w:t xml:space="preserve">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14:paraId="72DB8EA3" w14:textId="77777777" w:rsidR="00824FCF" w:rsidRPr="0024194D" w:rsidRDefault="002423CB" w:rsidP="00FB5030">
      <w:pPr>
        <w:pStyle w:val="ListParagraph"/>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r w:rsidR="00F654E0">
        <w:rPr>
          <w:lang w:val="en-GB"/>
        </w:rPr>
        <w:t>AR</w:t>
      </w:r>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14:paraId="6BFBF52E" w14:textId="77777777" w:rsidR="00B06878" w:rsidRPr="0024194D" w:rsidRDefault="009C446F" w:rsidP="00FB5030">
      <w:pPr>
        <w:pStyle w:val="ListParagraph"/>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14:paraId="3BF9CA31" w14:textId="77777777" w:rsidR="00B041E5" w:rsidRPr="0024194D" w:rsidRDefault="00B041E5" w:rsidP="00B041E5">
      <w:pPr>
        <w:pStyle w:val="Heading3"/>
        <w:rPr>
          <w:lang w:val="en-GB"/>
        </w:rPr>
      </w:pPr>
      <w:bookmarkStart w:id="136" w:name="_Toc397995081"/>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136"/>
    </w:p>
    <w:p w14:paraId="78CE839A" w14:textId="77777777"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proofErr w:type="spellStart"/>
      <w:r w:rsidR="00DD6111" w:rsidRPr="0024194D">
        <w:rPr>
          <w:lang w:val="en-GB"/>
        </w:rPr>
        <w:t>Apriori</w:t>
      </w:r>
      <w:proofErr w:type="spellEnd"/>
      <w:r w:rsidR="00DD6111" w:rsidRPr="0024194D">
        <w:rPr>
          <w:lang w:val="en-GB"/>
        </w:rPr>
        <w:t xml:space="preserve">, </w:t>
      </w:r>
      <w:proofErr w:type="spellStart"/>
      <w:r w:rsidR="00DD6111" w:rsidRPr="0024194D">
        <w:rPr>
          <w:lang w:val="en-GB"/>
        </w:rPr>
        <w:t>Eclat</w:t>
      </w:r>
      <w:proofErr w:type="spellEnd"/>
      <w:r w:rsidR="00DD6111" w:rsidRPr="0024194D">
        <w:rPr>
          <w:lang w:val="en-GB"/>
        </w:rPr>
        <w:t xml:space="preserve">,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w:t>
      </w:r>
      <w:proofErr w:type="spellStart"/>
      <w:r w:rsidR="007929BE" w:rsidRPr="0024194D">
        <w:rPr>
          <w:lang w:val="en-GB"/>
        </w:rPr>
        <w:t>Apriori</w:t>
      </w:r>
      <w:proofErr w:type="spellEnd"/>
      <w:r w:rsidR="007929BE" w:rsidRPr="0024194D">
        <w:rPr>
          <w:lang w:val="en-GB"/>
        </w:rPr>
        <w:t xml:space="preserve">, one of the </w:t>
      </w:r>
      <w:r w:rsidR="00D7683E" w:rsidRPr="0024194D">
        <w:rPr>
          <w:lang w:val="en-GB"/>
        </w:rPr>
        <w:t>initial and most used processes</w:t>
      </w:r>
      <w:r w:rsidR="007929BE" w:rsidRPr="0024194D">
        <w:rPr>
          <w:lang w:val="en-GB"/>
        </w:rPr>
        <w:t xml:space="preserve">. </w:t>
      </w:r>
    </w:p>
    <w:p w14:paraId="259BA7ED" w14:textId="77777777"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14:paraId="5F860809" w14:textId="77777777" w:rsidR="0049674F" w:rsidRPr="0024194D" w:rsidRDefault="00BE62F0" w:rsidP="00BE62F0">
      <w:pPr>
        <w:pStyle w:val="Heading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14:paraId="33EF326A" w14:textId="77777777"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w:t>
      </w:r>
      <w:proofErr w:type="gramStart"/>
      <w:r w:rsidR="0040648A" w:rsidRPr="0024194D">
        <w:rPr>
          <w:lang w:val="en-GB"/>
        </w:rPr>
        <w:t>This value is chose</w:t>
      </w:r>
      <w:r w:rsidR="00F971C2" w:rsidRPr="0024194D">
        <w:rPr>
          <w:lang w:val="en-GB"/>
        </w:rPr>
        <w:t>n</w:t>
      </w:r>
      <w:r w:rsidR="0040648A" w:rsidRPr="0024194D">
        <w:rPr>
          <w:lang w:val="en-GB"/>
        </w:rPr>
        <w:t xml:space="preserve"> by the engineer handling this process</w:t>
      </w:r>
      <w:proofErr w:type="gramEnd"/>
      <w:r w:rsidR="0040648A" w:rsidRPr="0024194D">
        <w:rPr>
          <w:lang w:val="en-GB"/>
        </w:rPr>
        <w:t>.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14:paraId="7A6DCA9F" w14:textId="77777777"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w:t>
      </w:r>
      <w:proofErr w:type="spellStart"/>
      <w:r w:rsidR="00C14FEE" w:rsidRPr="0024194D">
        <w:rPr>
          <w:lang w:val="en-GB"/>
        </w:rPr>
        <w:t>Apriori</w:t>
      </w:r>
      <w:proofErr w:type="spellEnd"/>
      <w:r w:rsidR="00C14FEE" w:rsidRPr="0024194D">
        <w:rPr>
          <w:lang w:val="en-GB"/>
        </w:rPr>
        <w:t xml:space="preserve">-like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14:paraId="610325DA" w14:textId="77777777"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6B58BD"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(Wang et al., 2002)</w:t>
      </w:r>
      <w:r w:rsidR="006B58BD"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r w:rsidR="00FD630B" w:rsidRPr="0024194D">
        <w:rPr>
          <w:lang w:val="en-GB"/>
        </w:rPr>
        <w:t>D</w:t>
      </w:r>
      <w:r w:rsidR="00F04C86" w:rsidRPr="0024194D">
        <w:rPr>
          <w:lang w:val="en-GB"/>
        </w:rPr>
        <w:t xml:space="preserve">own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14:paraId="50D01235" w14:textId="77777777" w:rsidR="00AB0112" w:rsidRPr="0024194D" w:rsidRDefault="00893624" w:rsidP="00FC6EDC">
      <w:pPr>
        <w:rPr>
          <w:lang w:val="en-GB"/>
        </w:rPr>
      </w:pPr>
      <w:r>
        <w:rPr>
          <w:rFonts w:cs="Times New Roman"/>
          <w:lang w:val="en-GB"/>
        </w:rPr>
        <w:tab/>
      </w:r>
      <w:r w:rsidR="006B58BD"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(Korczak and Skrzypczak, 2012)</w:t>
      </w:r>
      <w:r w:rsidR="006B58BD"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6B58BD"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(Bonchi and Goethals, 2004)</w:t>
      </w:r>
      <w:r w:rsidR="006B58BD"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14:paraId="59575850" w14:textId="77777777"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6B58BD"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sidRPr="0024194D">
        <w:rPr>
          <w:lang w:val="en-GB"/>
        </w:rPr>
        <w:fldChar w:fldCharType="separate"/>
      </w:r>
      <w:r w:rsidR="00C651E0" w:rsidRPr="00C651E0">
        <w:rPr>
          <w:rFonts w:cs="Times New Roman"/>
          <w:lang w:val="en-GB"/>
        </w:rPr>
        <w:t>(Zeng et al., 2010)</w:t>
      </w:r>
      <w:r w:rsidR="006B58BD"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14:paraId="06E3E5D5" w14:textId="77777777" w:rsidR="009F6251" w:rsidRPr="00E452D9" w:rsidRDefault="009F6251" w:rsidP="009F6251">
      <w:pPr>
        <w:pStyle w:val="Caption"/>
        <w:keepNext/>
        <w:rPr>
          <w:sz w:val="20"/>
          <w:lang w:val="en-GB"/>
        </w:rPr>
      </w:pPr>
      <w:bookmarkStart w:id="137" w:name="_Ref392758766"/>
      <w:bookmarkStart w:id="138" w:name="_Toc397995142"/>
      <w:proofErr w:type="gramStart"/>
      <w:r w:rsidRPr="00E452D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37"/>
      <w:r w:rsidRPr="00E452D9">
        <w:rPr>
          <w:sz w:val="20"/>
          <w:lang w:val="en-GB"/>
        </w:rPr>
        <w:t xml:space="preserve"> – Transaction table for frequent items in database</w:t>
      </w:r>
      <w:bookmarkEnd w:id="138"/>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24194D" w14:paraId="3FE19C3C" w14:textId="77777777"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14:paraId="6FF4DE03" w14:textId="77777777" w:rsidR="009F6251" w:rsidRPr="00C54BEF" w:rsidRDefault="009F6251" w:rsidP="00B92B8F">
            <w:pPr>
              <w:rPr>
                <w:sz w:val="20"/>
                <w:lang w:val="en-GB"/>
              </w:rPr>
            </w:pPr>
            <w:r w:rsidRPr="00C54BEF">
              <w:rPr>
                <w:sz w:val="20"/>
                <w:lang w:val="en-GB"/>
              </w:rPr>
              <w:t>TID</w:t>
            </w:r>
          </w:p>
        </w:tc>
        <w:tc>
          <w:tcPr>
            <w:tcW w:w="3304" w:type="dxa"/>
            <w:tcBorders>
              <w:top w:val="none" w:sz="0" w:space="0" w:color="auto"/>
              <w:left w:val="none" w:sz="0" w:space="0" w:color="auto"/>
              <w:bottom w:val="none" w:sz="0" w:space="0" w:color="auto"/>
              <w:right w:val="none" w:sz="0" w:space="0" w:color="auto"/>
            </w:tcBorders>
          </w:tcPr>
          <w:p w14:paraId="1FF61DCA" w14:textId="77777777" w:rsidR="009F6251" w:rsidRPr="00C54BEF"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C54BEF">
              <w:rPr>
                <w:sz w:val="20"/>
                <w:lang w:val="en-GB"/>
              </w:rPr>
              <w:t>Items</w:t>
            </w:r>
          </w:p>
        </w:tc>
      </w:tr>
      <w:tr w:rsidR="009F6251" w:rsidRPr="0024194D" w14:paraId="244AEC46"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4D337912" w14:textId="77777777"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14:paraId="4AB8881F" w14:textId="77777777"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designer</w:t>
            </w:r>
          </w:p>
        </w:tc>
      </w:tr>
      <w:tr w:rsidR="009F6251" w:rsidRPr="0024194D" w14:paraId="262FAD1A"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6956F931" w14:textId="77777777"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14:paraId="48A2BCBE" w14:textId="77777777"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proofErr w:type="gramStart"/>
            <w:r w:rsidRPr="00C54BEF">
              <w:rPr>
                <w:sz w:val="20"/>
                <w:lang w:val="en-GB"/>
              </w:rPr>
              <w:t>designer</w:t>
            </w:r>
            <w:proofErr w:type="gramEnd"/>
            <w:r w:rsidRPr="00C54BEF">
              <w:rPr>
                <w:sz w:val="20"/>
                <w:lang w:val="en-GB"/>
              </w:rPr>
              <w:t>, engineer, analyst</w:t>
            </w:r>
          </w:p>
        </w:tc>
      </w:tr>
      <w:tr w:rsidR="009F6251" w:rsidRPr="0024194D" w14:paraId="08028472"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0E107D63" w14:textId="77777777"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14:paraId="29A7089F" w14:textId="77777777"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engineer, analyst, professor</w:t>
            </w:r>
          </w:p>
        </w:tc>
      </w:tr>
      <w:tr w:rsidR="009F6251" w:rsidRPr="0024194D" w14:paraId="15C4B92D"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639FC43B" w14:textId="77777777"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14:paraId="0337FBD4" w14:textId="77777777"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analyst, professor</w:t>
            </w:r>
          </w:p>
        </w:tc>
      </w:tr>
      <w:tr w:rsidR="009F6251" w:rsidRPr="0024194D" w14:paraId="68855935"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3700BFED" w14:textId="77777777"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14:paraId="32CFCA01" w14:textId="77777777"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designer, engineer</w:t>
            </w:r>
          </w:p>
        </w:tc>
      </w:tr>
      <w:tr w:rsidR="009F6251" w:rsidRPr="0024194D" w14:paraId="6A972E48"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5EBC4614" w14:textId="77777777"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14:paraId="77D968D2" w14:textId="77777777"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designer, engineer, analyst</w:t>
            </w:r>
          </w:p>
        </w:tc>
      </w:tr>
      <w:tr w:rsidR="009F6251" w:rsidRPr="0024194D" w14:paraId="03EDCCCB"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44D772DF" w14:textId="77777777"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14:paraId="185EB260" w14:textId="77777777"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proofErr w:type="gramStart"/>
            <w:r w:rsidRPr="00C54BEF">
              <w:rPr>
                <w:sz w:val="20"/>
                <w:lang w:val="en-GB"/>
              </w:rPr>
              <w:t>architect</w:t>
            </w:r>
            <w:proofErr w:type="gramEnd"/>
          </w:p>
        </w:tc>
      </w:tr>
      <w:tr w:rsidR="009F6251" w:rsidRPr="0024194D" w14:paraId="0DC24F05"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54D638E6" w14:textId="77777777"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14:paraId="3951AF64" w14:textId="77777777"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designer, engineer</w:t>
            </w:r>
          </w:p>
        </w:tc>
      </w:tr>
      <w:tr w:rsidR="009F6251" w:rsidRPr="0024194D" w14:paraId="308A8AAD"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725E356D" w14:textId="77777777"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14:paraId="233482CC" w14:textId="77777777"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proofErr w:type="gramStart"/>
            <w:r w:rsidRPr="00C54BEF">
              <w:rPr>
                <w:sz w:val="20"/>
                <w:lang w:val="en-GB"/>
              </w:rPr>
              <w:t>architect</w:t>
            </w:r>
            <w:proofErr w:type="gramEnd"/>
            <w:r w:rsidRPr="00C54BEF">
              <w:rPr>
                <w:sz w:val="20"/>
                <w:lang w:val="en-GB"/>
              </w:rPr>
              <w:t>, designer, analyst</w:t>
            </w:r>
          </w:p>
        </w:tc>
      </w:tr>
      <w:tr w:rsidR="009F6251" w:rsidRPr="0024194D" w14:paraId="154F478B"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4DF6DC06" w14:textId="77777777"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14:paraId="1263AF78" w14:textId="77777777"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proofErr w:type="gramStart"/>
            <w:r w:rsidRPr="00C54BEF">
              <w:rPr>
                <w:sz w:val="20"/>
                <w:lang w:val="en-GB"/>
              </w:rPr>
              <w:t>designer</w:t>
            </w:r>
            <w:proofErr w:type="gramEnd"/>
            <w:r w:rsidRPr="00C54BEF">
              <w:rPr>
                <w:sz w:val="20"/>
                <w:lang w:val="en-GB"/>
              </w:rPr>
              <w:t>, engineer, professor</w:t>
            </w:r>
          </w:p>
        </w:tc>
      </w:tr>
    </w:tbl>
    <w:p w14:paraId="1D7854C6" w14:textId="77777777" w:rsidR="00922402" w:rsidRPr="0024194D" w:rsidRDefault="000A7AC7" w:rsidP="00922402">
      <w:pPr>
        <w:pStyle w:val="Heading4"/>
        <w:rPr>
          <w:lang w:val="en-GB"/>
        </w:rPr>
      </w:pPr>
      <w:r w:rsidRPr="0024194D">
        <w:rPr>
          <w:lang w:val="en-GB"/>
        </w:rPr>
        <w:t xml:space="preserve">FP-Growth </w:t>
      </w:r>
      <w:r w:rsidR="008C6AA3">
        <w:rPr>
          <w:lang w:val="en-GB"/>
        </w:rPr>
        <w:t>Algorithm</w:t>
      </w:r>
    </w:p>
    <w:p w14:paraId="2C58E907" w14:textId="77777777"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uilding of an FP-Tree</w:t>
      </w:r>
      <w:r w:rsidR="00227F99" w:rsidRPr="0024194D">
        <w:rPr>
          <w:lang w:val="en-GB"/>
        </w:rPr>
        <w:t xml:space="preserve">, and the second step is a frequent </w:t>
      </w:r>
      <w:proofErr w:type="spellStart"/>
      <w:r w:rsidR="00227F99" w:rsidRPr="0024194D">
        <w:rPr>
          <w:lang w:val="en-GB"/>
        </w:rPr>
        <w:t>itemset</w:t>
      </w:r>
      <w:proofErr w:type="spellEnd"/>
      <w:r w:rsidR="00227F99" w:rsidRPr="0024194D">
        <w:rPr>
          <w:lang w:val="en-GB"/>
        </w:rPr>
        <w:t xml:space="preserve"> generation</w:t>
      </w:r>
      <w:r w:rsidR="001E708F" w:rsidRPr="0024194D">
        <w:rPr>
          <w:lang w:val="en-GB"/>
        </w:rPr>
        <w:t>.</w:t>
      </w:r>
      <w:r w:rsidR="008921FD" w:rsidRPr="0024194D">
        <w:rPr>
          <w:lang w:val="en-GB"/>
        </w:rPr>
        <w:t xml:space="preserve"> </w:t>
      </w:r>
    </w:p>
    <w:p w14:paraId="69F074C0" w14:textId="77777777" w:rsidR="000D77DD" w:rsidRPr="000D77DD" w:rsidRDefault="000D77DD" w:rsidP="009C446F">
      <w:pPr>
        <w:spacing w:before="240"/>
        <w:rPr>
          <w:b/>
          <w:lang w:val="en-GB"/>
        </w:rPr>
      </w:pPr>
      <w:r>
        <w:rPr>
          <w:b/>
          <w:lang w:val="en-GB"/>
        </w:rPr>
        <w:t>Step 1 – Infrequent items elimination</w:t>
      </w:r>
    </w:p>
    <w:p w14:paraId="48BBE754" w14:textId="77777777" w:rsidR="000D77DD" w:rsidRDefault="007015CC" w:rsidP="00881E8E">
      <w:pPr>
        <w:rPr>
          <w:lang w:val="en-GB"/>
        </w:rPr>
      </w:pPr>
      <w:r w:rsidRPr="0024194D">
        <w:rPr>
          <w:lang w:val="en-GB"/>
        </w:rPr>
        <w:lastRenderedPageBreak/>
        <w:t xml:space="preserve">The elimination scheme is where the initial data is mined to separate the frequent from the </w:t>
      </w:r>
      <w:proofErr w:type="gramStart"/>
      <w:r w:rsidRPr="0024194D">
        <w:rPr>
          <w:lang w:val="en-GB"/>
        </w:rPr>
        <w:t>non frequent</w:t>
      </w:r>
      <w:proofErr w:type="gramEnd"/>
      <w:r w:rsidRPr="0024194D">
        <w:rPr>
          <w:lang w:val="en-GB"/>
        </w:rPr>
        <w:t xml:space="preserve">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14:paraId="6BA66BD6" w14:textId="77777777"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6B58BD" w:rsidRPr="0024194D">
        <w:rPr>
          <w:lang w:val="en-GB"/>
        </w:rPr>
        <w:fldChar w:fldCharType="begin"/>
      </w:r>
      <w:r w:rsidR="00597947" w:rsidRPr="0024194D">
        <w:rPr>
          <w:lang w:val="en-GB"/>
        </w:rPr>
        <w:instrText xml:space="preserve"> REF _Ref392585410 \r \h </w:instrText>
      </w:r>
      <w:r w:rsidR="006B58BD" w:rsidRPr="0024194D">
        <w:rPr>
          <w:lang w:val="en-GB"/>
        </w:rPr>
      </w:r>
      <w:r w:rsidR="006B58BD" w:rsidRPr="0024194D">
        <w:rPr>
          <w:lang w:val="en-GB"/>
        </w:rPr>
        <w:fldChar w:fldCharType="separate"/>
      </w:r>
      <w:r w:rsidR="005E223A">
        <w:rPr>
          <w:lang w:val="en-GB"/>
        </w:rPr>
        <w:t>3.1.2</w:t>
      </w:r>
      <w:r w:rsidR="006B58BD"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r w:rsidR="003C69AC">
        <w:fldChar w:fldCharType="begin"/>
      </w:r>
      <w:r w:rsidR="003C69AC">
        <w:instrText xml:space="preserve"> REF _Ref392758766 \h  \* MERGEFORMAT </w:instrText>
      </w:r>
      <w:r w:rsidR="003C69AC">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3C69AC">
        <w:fldChar w:fldCharType="end"/>
      </w:r>
      <w:r w:rsidR="00CA3750">
        <w:rPr>
          <w:lang w:val="en-GB"/>
        </w:rPr>
        <w:t xml:space="preserve"> presents an example of a resulting set of transactions after this elimination and ordering process </w:t>
      </w:r>
      <w:proofErr w:type="gramStart"/>
      <w:r w:rsidR="00CA3750">
        <w:rPr>
          <w:lang w:val="en-GB"/>
        </w:rPr>
        <w:t>be</w:t>
      </w:r>
      <w:proofErr w:type="gramEnd"/>
      <w:r w:rsidR="00CA3750">
        <w:rPr>
          <w:lang w:val="en-GB"/>
        </w:rPr>
        <w:t xml:space="preserv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14:paraId="6A83E747" w14:textId="77777777" w:rsidR="009F6251" w:rsidRPr="0024194D" w:rsidRDefault="00C905ED" w:rsidP="009F6251">
      <w:pPr>
        <w:jc w:val="center"/>
        <w:rPr>
          <w:lang w:val="en-GB"/>
        </w:rPr>
      </w:pPr>
      <w:r>
        <w:rPr>
          <w:noProof/>
          <w:lang w:val="en-GB"/>
        </w:rPr>
        <w:pict w14:anchorId="56B17ABE">
          <v:shape id="_x0000_s2300" type="#_x0000_t202" style="position:absolute;left:0;text-align:left;margin-left:28.45pt;margin-top:154.9pt;width:366.8pt;height:19.5pt;z-index:251685888" stroked="f">
            <v:textbox style="mso-next-textbox:#_x0000_s2300" inset="0,0,0,0">
              <w:txbxContent>
                <w:p w14:paraId="42797E7E" w14:textId="77777777" w:rsidR="007753F9" w:rsidRPr="00E452D9" w:rsidRDefault="007753F9" w:rsidP="009F6251">
                  <w:pPr>
                    <w:pStyle w:val="Caption"/>
                    <w:spacing w:line="360" w:lineRule="auto"/>
                    <w:rPr>
                      <w:sz w:val="20"/>
                      <w:lang w:val="en-GB"/>
                    </w:rPr>
                  </w:pPr>
                  <w:bookmarkStart w:id="139" w:name="_Ref392866076"/>
                  <w:bookmarkStart w:id="140" w:name="_Ref392866056"/>
                  <w:bookmarkStart w:id="141" w:name="_Toc395638189"/>
                  <w:bookmarkStart w:id="142" w:name="_Toc395638364"/>
                  <w:bookmarkStart w:id="143" w:name="_Toc397995114"/>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139"/>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instrText xml:space="preserve"> REF _Ref392758766 \h  \* MERGEFORMAT </w:instrText>
                  </w:r>
                  <w:r>
                    <w:fldChar w:fldCharType="separate"/>
                  </w:r>
                  <w:r w:rsidRPr="00E452D9">
                    <w:rPr>
                      <w:sz w:val="20"/>
                      <w:lang w:val="en-GB"/>
                    </w:rPr>
                    <w:t xml:space="preserve">Table </w:t>
                  </w:r>
                  <w:r>
                    <w:rPr>
                      <w:noProof/>
                      <w:sz w:val="20"/>
                      <w:lang w:val="en-GB"/>
                    </w:rPr>
                    <w:t>3</w:t>
                  </w:r>
                  <w:r>
                    <w:rPr>
                      <w:noProof/>
                      <w:sz w:val="20"/>
                      <w:lang w:val="en-GB"/>
                    </w:rPr>
                    <w:noBreakHyphen/>
                    <w:t>1</w:t>
                  </w:r>
                  <w:r>
                    <w:fldChar w:fldCharType="end"/>
                  </w:r>
                  <w:r w:rsidRPr="00E452D9">
                    <w:rPr>
                      <w:noProof/>
                      <w:sz w:val="20"/>
                      <w:lang w:val="en-GB"/>
                    </w:rPr>
                    <w:t>.</w:t>
                  </w:r>
                  <w:bookmarkEnd w:id="140"/>
                  <w:bookmarkEnd w:id="141"/>
                  <w:bookmarkEnd w:id="142"/>
                  <w:bookmarkEnd w:id="143"/>
                </w:p>
              </w:txbxContent>
            </v:textbox>
          </v:shape>
        </w:pict>
      </w:r>
      <w:r>
        <w:pict w14:anchorId="3B31B3AA">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14:paraId="0E16F565" w14:textId="77777777" w:rsidR="007753F9" w:rsidRPr="00151E0C" w:rsidRDefault="007753F9"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14:paraId="659EA9FD" w14:textId="77777777" w:rsidR="007753F9" w:rsidRPr="00151E0C" w:rsidRDefault="007753F9" w:rsidP="009F6251">
                    <w:pPr>
                      <w:jc w:val="center"/>
                      <w:rPr>
                        <w:b/>
                        <w:sz w:val="10"/>
                        <w:szCs w:val="14"/>
                      </w:rPr>
                    </w:pPr>
                    <w:proofErr w:type="spellStart"/>
                    <w:r w:rsidRPr="00151E0C">
                      <w:rPr>
                        <w:b/>
                        <w:sz w:val="12"/>
                        <w:szCs w:val="14"/>
                      </w:rPr>
                      <w:t>null</w:t>
                    </w:r>
                    <w:proofErr w:type="spellEnd"/>
                  </w:p>
                </w:txbxContent>
              </v:textbox>
            </v:oval>
            <v:oval id="_x0000_s2264" style="position:absolute;left:2098;top:3150;width:850;height:360;v-text-anchor:middle">
              <v:shadow on="t"/>
              <v:textbox style="mso-next-textbox:#_x0000_s2264" inset="0,,0">
                <w:txbxContent>
                  <w:p w14:paraId="09993747" w14:textId="77777777" w:rsidR="007753F9" w:rsidRPr="00151E0C" w:rsidRDefault="007753F9"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14:paraId="1AA7C421" w14:textId="77777777" w:rsidR="007753F9" w:rsidRPr="00151E0C" w:rsidRDefault="007753F9"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14:paraId="139525DD" w14:textId="77777777" w:rsidR="007753F9" w:rsidRPr="00151E0C" w:rsidRDefault="007753F9"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14:paraId="60BE534F" w14:textId="77777777" w:rsidR="007753F9" w:rsidRPr="00151E0C" w:rsidRDefault="007753F9" w:rsidP="009F6251">
                    <w:pPr>
                      <w:jc w:val="center"/>
                      <w:rPr>
                        <w:b/>
                        <w:sz w:val="10"/>
                        <w:szCs w:val="14"/>
                      </w:rPr>
                    </w:pPr>
                    <w:r>
                      <w:rPr>
                        <w:b/>
                        <w:sz w:val="12"/>
                        <w:szCs w:val="14"/>
                      </w:rPr>
                      <w:t>designer:2</w:t>
                    </w:r>
                  </w:p>
                </w:txbxContent>
              </v:textbox>
            </v:oval>
            <v:shapetype id="_x0000_t32" coordsize="21600,21600" o:spt="32" o:oned="t" path="m0,0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14:paraId="06F78C61" w14:textId="77777777" w:rsidR="007753F9" w:rsidRPr="00151E0C" w:rsidRDefault="007753F9"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14:paraId="301DC597" w14:textId="77777777" w:rsidR="007753F9" w:rsidRPr="00151E0C" w:rsidRDefault="007753F9"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14:paraId="78509953" w14:textId="77777777" w:rsidR="007753F9" w:rsidRPr="00151E0C" w:rsidRDefault="007753F9"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14:paraId="573E47E6" w14:textId="77777777" w:rsidR="007753F9" w:rsidRPr="00151E0C" w:rsidRDefault="007753F9"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14:paraId="79014E0D" w14:textId="77777777" w:rsidR="007753F9" w:rsidRPr="00151E0C" w:rsidRDefault="007753F9"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14:paraId="534E9099" w14:textId="77777777" w:rsidR="007753F9" w:rsidRPr="00151E0C" w:rsidRDefault="007753F9"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14:paraId="214BE8E6" w14:textId="77777777" w:rsidR="007753F9" w:rsidRPr="00151E0C" w:rsidRDefault="007753F9"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14:paraId="43961E84" w14:textId="77777777" w:rsidR="007753F9" w:rsidRPr="00151E0C" w:rsidRDefault="007753F9"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14:paraId="15BE3F1C" w14:textId="77777777" w:rsidR="007753F9" w:rsidRPr="00151E0C" w:rsidRDefault="007753F9"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14:paraId="614C766B" w14:textId="77777777" w:rsidR="009F6251" w:rsidRDefault="009F6251" w:rsidP="00881E8E">
      <w:pPr>
        <w:rPr>
          <w:lang w:val="en-GB"/>
        </w:rPr>
      </w:pPr>
    </w:p>
    <w:p w14:paraId="4D67C8BA" w14:textId="77777777" w:rsidR="00F654E0" w:rsidRPr="0024194D" w:rsidRDefault="009C446F" w:rsidP="009F6251">
      <w:pPr>
        <w:spacing w:before="240"/>
        <w:rPr>
          <w:lang w:val="en-GB"/>
        </w:rPr>
      </w:pPr>
      <w:r>
        <w:rPr>
          <w:lang w:val="en-GB"/>
        </w:rPr>
        <w:tab/>
      </w:r>
      <w:r w:rsidR="003D1460">
        <w:rPr>
          <w:lang w:val="en-GB"/>
        </w:rPr>
        <w:t xml:space="preserve">Following the elimination scheme and frequent </w:t>
      </w:r>
      <w:proofErr w:type="spellStart"/>
      <w:r w:rsidR="003D1460">
        <w:rPr>
          <w:lang w:val="en-GB"/>
        </w:rPr>
        <w:t>itemset</w:t>
      </w:r>
      <w:proofErr w:type="spellEnd"/>
      <w:r w:rsidR="003D1460">
        <w:rPr>
          <w:lang w:val="en-GB"/>
        </w:rPr>
        <w:t xml:space="preserve"> filtering, a tree has to be built, the </w:t>
      </w:r>
      <w:proofErr w:type="gramStart"/>
      <w:r w:rsidR="003D1460">
        <w:rPr>
          <w:lang w:val="en-GB"/>
        </w:rPr>
        <w:t>so called</w:t>
      </w:r>
      <w:proofErr w:type="gramEnd"/>
      <w:r w:rsidR="003D1460">
        <w:rPr>
          <w:lang w:val="en-GB"/>
        </w:rPr>
        <w:t xml:space="preserve">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6B58BD">
        <w:rPr>
          <w:lang w:val="en-GB"/>
        </w:rPr>
        <w:fldChar w:fldCharType="begin"/>
      </w:r>
      <w:r w:rsidR="00B71A13">
        <w:rPr>
          <w:lang w:val="en-GB"/>
        </w:rPr>
        <w:instrText xml:space="preserve"> REF _Ref392758766 \h </w:instrText>
      </w:r>
      <w:r w:rsidR="006B58BD">
        <w:rPr>
          <w:lang w:val="en-GB"/>
        </w:rPr>
      </w:r>
      <w:r w:rsidR="006B58BD">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6B58BD">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14:paraId="218C69F4" w14:textId="77777777"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6B58BD">
        <w:rPr>
          <w:lang w:val="en-GB"/>
        </w:rPr>
        <w:fldChar w:fldCharType="begin"/>
      </w:r>
      <w:r w:rsidR="00E701C4">
        <w:rPr>
          <w:lang w:val="en-GB"/>
        </w:rPr>
        <w:instrText xml:space="preserve"> REF _Ref396058614 \h </w:instrText>
      </w:r>
      <w:r w:rsidR="006B58BD">
        <w:rPr>
          <w:lang w:val="en-GB"/>
        </w:rPr>
      </w:r>
      <w:r w:rsidR="006B58BD">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6B58BD">
        <w:rPr>
          <w:lang w:val="en-GB"/>
        </w:rPr>
        <w:fldChar w:fldCharType="end"/>
      </w:r>
      <w:r w:rsidR="004336A4">
        <w:rPr>
          <w:lang w:val="en-GB"/>
        </w:rPr>
        <w:t xml:space="preserve">, and the previous </w:t>
      </w:r>
      <w:r w:rsidR="004336A4" w:rsidRPr="00CD1685">
        <w:rPr>
          <w:lang w:val="en-GB"/>
        </w:rPr>
        <w:t xml:space="preserve">transaction </w:t>
      </w:r>
      <w:r w:rsidR="003C69AC">
        <w:fldChar w:fldCharType="begin"/>
      </w:r>
      <w:r w:rsidR="003C69AC">
        <w:instrText xml:space="preserve"> REF _Ref392758766 \h  \* MERGEFORMAT </w:instrText>
      </w:r>
      <w:r w:rsidR="003C69AC">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3C69AC">
        <w:fldChar w:fldCharType="end"/>
      </w:r>
      <w:r w:rsidR="004336A4" w:rsidRPr="00CD1685">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14:paraId="2C60FC7D" w14:textId="77777777" w:rsidTr="00E701C4">
        <w:tc>
          <w:tcPr>
            <w:tcW w:w="675" w:type="dxa"/>
            <w:vAlign w:val="center"/>
          </w:tcPr>
          <w:p w14:paraId="22C97C13" w14:textId="77777777" w:rsidR="00E701C4" w:rsidRDefault="00E701C4" w:rsidP="00E701C4">
            <w:pPr>
              <w:spacing w:before="240" w:line="360" w:lineRule="auto"/>
              <w:jc w:val="center"/>
              <w:rPr>
                <w:rFonts w:eastAsia="Calibri" w:cs="Times New Roman"/>
                <w:lang w:val="en-GB"/>
              </w:rPr>
            </w:pPr>
          </w:p>
        </w:tc>
        <w:tc>
          <w:tcPr>
            <w:tcW w:w="7371" w:type="dxa"/>
            <w:vAlign w:val="center"/>
          </w:tcPr>
          <w:p w14:paraId="26A9B4DA" w14:textId="77777777"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14:paraId="578BE1C4" w14:textId="77777777" w:rsidR="00E701C4" w:rsidRDefault="00E701C4" w:rsidP="00E701C4">
            <w:pPr>
              <w:keepNext/>
              <w:spacing w:before="240" w:line="360" w:lineRule="auto"/>
              <w:jc w:val="center"/>
              <w:rPr>
                <w:rFonts w:eastAsia="Calibri" w:cs="Times New Roman"/>
                <w:lang w:val="en-GB"/>
              </w:rPr>
            </w:pPr>
            <w:bookmarkStart w:id="144" w:name="_Ref396058614"/>
            <w:r>
              <w:rPr>
                <w:rFonts w:eastAsia="Calibri" w:cs="Times New Roman"/>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3</w:t>
            </w:r>
            <w:r w:rsidR="006B58BD">
              <w:rPr>
                <w:lang w:val="en-GB"/>
              </w:rPr>
              <w:fldChar w:fldCharType="end"/>
            </w:r>
            <w:r>
              <w:rPr>
                <w:rFonts w:eastAsia="Calibri" w:cs="Times New Roman"/>
                <w:lang w:val="en-GB"/>
              </w:rPr>
              <w:t>)</w:t>
            </w:r>
            <w:bookmarkEnd w:id="144"/>
          </w:p>
        </w:tc>
      </w:tr>
    </w:tbl>
    <w:p w14:paraId="1FC30A8C" w14:textId="77777777" w:rsidR="000D77DD" w:rsidRPr="000D77DD" w:rsidRDefault="000D77DD" w:rsidP="009C446F">
      <w:pPr>
        <w:spacing w:before="240"/>
        <w:rPr>
          <w:b/>
          <w:lang w:val="en-GB"/>
        </w:rPr>
      </w:pPr>
      <w:r w:rsidRPr="000D77DD">
        <w:rPr>
          <w:b/>
          <w:lang w:val="en-GB"/>
        </w:rPr>
        <w:t>Building the FP-Tree</w:t>
      </w:r>
    </w:p>
    <w:p w14:paraId="18786D1C" w14:textId="77777777"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proofErr w:type="gramStart"/>
      <w:r w:rsidR="007A53BD">
        <w:rPr>
          <w:i/>
          <w:lang w:val="en-GB"/>
        </w:rPr>
        <w:t>designer</w:t>
      </w:r>
      <w:proofErr w:type="gramEnd"/>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6B58BD">
        <w:rPr>
          <w:lang w:val="en-GB"/>
        </w:rPr>
        <w:fldChar w:fldCharType="begin"/>
      </w:r>
      <w:r w:rsidR="00234E63">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14:paraId="5EFE9340" w14:textId="77777777"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proofErr w:type="gramStart"/>
      <w:r w:rsidR="007A53BD" w:rsidRPr="007A53BD">
        <w:rPr>
          <w:i/>
          <w:lang w:val="en-GB"/>
        </w:rPr>
        <w:t>designer</w:t>
      </w:r>
      <w:proofErr w:type="gramEnd"/>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14:paraId="6763F469" w14:textId="77777777"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r w:rsidR="003C69AC">
        <w:fldChar w:fldCharType="begin"/>
      </w:r>
      <w:r w:rsidR="003C69AC">
        <w:instrText xml:space="preserve"> REF _Ref392774720 \h  \* MERGEFORMAT </w:instrText>
      </w:r>
      <w:r w:rsidR="003C69AC">
        <w:fldChar w:fldCharType="separate"/>
      </w:r>
      <w:r w:rsidR="00A71B2C" w:rsidRPr="00A71B2C">
        <w:rPr>
          <w:lang w:val="en-US"/>
        </w:rPr>
        <w:t xml:space="preserve">Figure </w:t>
      </w:r>
      <w:r w:rsidR="00A71B2C" w:rsidRPr="00A71B2C">
        <w:rPr>
          <w:noProof/>
          <w:lang w:val="en-US"/>
        </w:rPr>
        <w:t>3.2</w:t>
      </w:r>
      <w:r w:rsidR="003C69AC">
        <w:fldChar w:fldCharType="end"/>
      </w:r>
      <w:r w:rsidR="001A35A7" w:rsidRPr="00CD1685">
        <w:rPr>
          <w:lang w:val="en-GB"/>
        </w:rPr>
        <w:t>b).</w:t>
      </w:r>
      <w:r w:rsidR="001A35A7">
        <w:rPr>
          <w:lang w:val="en-GB"/>
        </w:rPr>
        <w:t xml:space="preserve"> One can see that there </w:t>
      </w:r>
      <w:proofErr w:type="gramStart"/>
      <w:r w:rsidR="001A35A7">
        <w:rPr>
          <w:lang w:val="en-GB"/>
        </w:rPr>
        <w:t>is</w:t>
      </w:r>
      <w:proofErr w:type="gramEnd"/>
      <w:r w:rsidR="001A35A7">
        <w:rPr>
          <w:lang w:val="en-GB"/>
        </w:rPr>
        <w:t xml:space="preserve">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14:paraId="00A44B25" w14:textId="77777777"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repeated,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6B58BD">
        <w:rPr>
          <w:lang w:val="en-GB"/>
        </w:rPr>
        <w:fldChar w:fldCharType="begin"/>
      </w:r>
      <w:r w:rsidR="00BE19C9">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BE19C9">
        <w:rPr>
          <w:lang w:val="en-GB"/>
        </w:rPr>
        <w:t xml:space="preserve">c). One can see that three different paths </w:t>
      </w:r>
      <w:proofErr w:type="gramStart"/>
      <w:r w:rsidR="00AB732F">
        <w:rPr>
          <w:lang w:val="en-GB"/>
        </w:rPr>
        <w:t>exists</w:t>
      </w:r>
      <w:proofErr w:type="gramEnd"/>
      <w:r w:rsidR="00AB732F">
        <w:rPr>
          <w:lang w:val="en-GB"/>
        </w:rPr>
        <w:t xml:space="preserve">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14:paraId="39E38C9B" w14:textId="77777777" w:rsidR="00234E63" w:rsidRPr="00234E63" w:rsidRDefault="00C905ED" w:rsidP="00234E63">
      <w:pPr>
        <w:jc w:val="center"/>
        <w:rPr>
          <w:lang w:val="en-GB"/>
        </w:rPr>
      </w:pPr>
      <w:r>
        <w:rPr>
          <w:noProof/>
        </w:rPr>
        <w:pict w14:anchorId="7CC6459D">
          <v:shape id="_x0000_s1379" type="#_x0000_t202" style="position:absolute;left:0;text-align:left;margin-left:34pt;margin-top:138.65pt;width:355.55pt;height:19.85pt;z-index:251665408" stroked="f">
            <v:textbox style="mso-next-textbox:#_x0000_s1379" inset="0,0,0,0">
              <w:txbxContent>
                <w:p w14:paraId="7BA4C8E7" w14:textId="77777777" w:rsidR="007753F9" w:rsidRPr="00E452D9" w:rsidRDefault="007753F9" w:rsidP="00E41571">
                  <w:pPr>
                    <w:pStyle w:val="Caption"/>
                    <w:spacing w:line="360" w:lineRule="auto"/>
                    <w:rPr>
                      <w:sz w:val="20"/>
                      <w:lang w:val="en-GB"/>
                    </w:rPr>
                  </w:pPr>
                  <w:bookmarkStart w:id="145" w:name="_Ref392774720"/>
                  <w:bookmarkStart w:id="146" w:name="_Toc395638190"/>
                  <w:bookmarkStart w:id="147" w:name="_Toc395638365"/>
                  <w:bookmarkStart w:id="148" w:name="_Toc397995115"/>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145"/>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146"/>
                  <w:bookmarkEnd w:id="147"/>
                  <w:bookmarkEnd w:id="148"/>
                </w:p>
              </w:txbxContent>
            </v:textbox>
          </v:shape>
        </w:pict>
      </w:r>
      <w:r>
        <w:rPr>
          <w:noProof/>
          <w:lang w:eastAsia="pt-PT"/>
        </w:rPr>
        <w:pict w14:anchorId="5D699577">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14:paraId="7FC131AE" w14:textId="77777777" w:rsidR="007753F9" w:rsidRPr="00BD2D9B" w:rsidRDefault="007753F9" w:rsidP="00234E63">
                      <w:pPr>
                        <w:spacing w:line="240" w:lineRule="auto"/>
                        <w:jc w:val="center"/>
                        <w:rPr>
                          <w:b/>
                          <w:sz w:val="10"/>
                          <w:szCs w:val="14"/>
                        </w:rPr>
                      </w:pPr>
                      <w:r>
                        <w:rPr>
                          <w:b/>
                          <w:sz w:val="12"/>
                          <w:szCs w:val="14"/>
                        </w:rPr>
                        <w:t>architect:1</w:t>
                      </w:r>
                    </w:p>
                    <w:p w14:paraId="319BD4E0" w14:textId="77777777" w:rsidR="007753F9" w:rsidRPr="00BD2D9B" w:rsidRDefault="007753F9" w:rsidP="00234E63"/>
                  </w:txbxContent>
                </v:textbox>
              </v:oval>
              <v:oval id="_x0000_s1338" style="position:absolute;left:3843;top:6697;width:850;height:363;v-text-anchor:middle">
                <v:shadow on="t" opacity=".5"/>
                <v:textbox style="mso-next-textbox:#_x0000_s1338" inset="0,,0">
                  <w:txbxContent>
                    <w:p w14:paraId="08A32ED0" w14:textId="77777777" w:rsidR="007753F9" w:rsidRPr="00BD2D9B" w:rsidRDefault="007753F9" w:rsidP="00234E63">
                      <w:pPr>
                        <w:spacing w:line="240" w:lineRule="auto"/>
                        <w:jc w:val="center"/>
                        <w:rPr>
                          <w:b/>
                          <w:sz w:val="10"/>
                          <w:szCs w:val="14"/>
                        </w:rPr>
                      </w:pPr>
                      <w:proofErr w:type="spellStart"/>
                      <w:r>
                        <w:rPr>
                          <w:b/>
                          <w:sz w:val="12"/>
                          <w:szCs w:val="14"/>
                        </w:rPr>
                        <w:t>null</w:t>
                      </w:r>
                      <w:proofErr w:type="spellEnd"/>
                    </w:p>
                    <w:p w14:paraId="77479855" w14:textId="77777777" w:rsidR="007753F9" w:rsidRPr="00BD2D9B" w:rsidRDefault="007753F9" w:rsidP="00234E63"/>
                  </w:txbxContent>
                </v:textbox>
              </v:oval>
              <v:oval id="_x0000_s1339" style="position:absolute;left:3843;top:8010;width:852;height:363;v-text-anchor:middle">
                <v:shadow on="t" opacity=".5"/>
                <v:textbox style="mso-next-textbox:#_x0000_s1339" inset="0,,0">
                  <w:txbxContent>
                    <w:p w14:paraId="2EA12711" w14:textId="77777777" w:rsidR="007753F9" w:rsidRPr="00BD2D9B" w:rsidRDefault="007753F9" w:rsidP="00234E63">
                      <w:pPr>
                        <w:spacing w:line="240" w:lineRule="auto"/>
                        <w:jc w:val="center"/>
                        <w:rPr>
                          <w:b/>
                          <w:sz w:val="10"/>
                          <w:szCs w:val="14"/>
                        </w:rPr>
                      </w:pPr>
                      <w:r>
                        <w:rPr>
                          <w:b/>
                          <w:sz w:val="12"/>
                          <w:szCs w:val="14"/>
                        </w:rPr>
                        <w:t>designer:1</w:t>
                      </w:r>
                    </w:p>
                    <w:p w14:paraId="77647D75" w14:textId="77777777" w:rsidR="007753F9" w:rsidRPr="00BD2D9B" w:rsidRDefault="007753F9"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14:paraId="2B0C67A1" w14:textId="77777777" w:rsidR="007753F9" w:rsidRPr="00BD2D9B" w:rsidRDefault="007753F9" w:rsidP="00234E63">
                      <w:pPr>
                        <w:spacing w:line="240" w:lineRule="auto"/>
                        <w:jc w:val="center"/>
                        <w:rPr>
                          <w:b/>
                          <w:sz w:val="10"/>
                          <w:szCs w:val="14"/>
                        </w:rPr>
                      </w:pPr>
                      <w:r>
                        <w:rPr>
                          <w:b/>
                          <w:sz w:val="12"/>
                          <w:szCs w:val="14"/>
                        </w:rPr>
                        <w:t>architect:1</w:t>
                      </w:r>
                    </w:p>
                    <w:p w14:paraId="15F04BA1" w14:textId="77777777" w:rsidR="007753F9" w:rsidRPr="00BD2D9B" w:rsidRDefault="007753F9" w:rsidP="00234E63"/>
                  </w:txbxContent>
                </v:textbox>
              </v:oval>
              <v:oval id="_x0000_s1344" style="position:absolute;left:7309;top:6767;width:850;height:363;v-text-anchor:middle">
                <v:shadow on="t" opacity=".5"/>
                <v:textbox style="mso-next-textbox:#_x0000_s1344" inset="0,,0">
                  <w:txbxContent>
                    <w:p w14:paraId="07B73F55" w14:textId="77777777" w:rsidR="007753F9" w:rsidRPr="00BD2D9B" w:rsidRDefault="007753F9" w:rsidP="00234E63">
                      <w:pPr>
                        <w:spacing w:line="240" w:lineRule="auto"/>
                        <w:jc w:val="center"/>
                        <w:rPr>
                          <w:b/>
                          <w:sz w:val="10"/>
                          <w:szCs w:val="14"/>
                        </w:rPr>
                      </w:pPr>
                      <w:proofErr w:type="spellStart"/>
                      <w:r>
                        <w:rPr>
                          <w:b/>
                          <w:sz w:val="12"/>
                          <w:szCs w:val="14"/>
                        </w:rPr>
                        <w:t>null</w:t>
                      </w:r>
                      <w:proofErr w:type="spellEnd"/>
                    </w:p>
                    <w:p w14:paraId="1C0560B2" w14:textId="77777777" w:rsidR="007753F9" w:rsidRPr="00BD2D9B" w:rsidRDefault="007753F9" w:rsidP="00234E63"/>
                  </w:txbxContent>
                </v:textbox>
              </v:oval>
              <v:oval id="_x0000_s1345" style="position:absolute;left:6678;top:7930;width:852;height:363;v-text-anchor:middle">
                <v:shadow on="t" opacity=".5"/>
                <v:textbox style="mso-next-textbox:#_x0000_s1345" inset="0,,0">
                  <w:txbxContent>
                    <w:p w14:paraId="6967CEDC" w14:textId="77777777" w:rsidR="007753F9" w:rsidRPr="00BD2D9B" w:rsidRDefault="007753F9" w:rsidP="00234E63">
                      <w:pPr>
                        <w:spacing w:line="240" w:lineRule="auto"/>
                        <w:jc w:val="center"/>
                        <w:rPr>
                          <w:b/>
                          <w:sz w:val="10"/>
                          <w:szCs w:val="14"/>
                        </w:rPr>
                      </w:pPr>
                      <w:r>
                        <w:rPr>
                          <w:b/>
                          <w:sz w:val="12"/>
                          <w:szCs w:val="14"/>
                        </w:rPr>
                        <w:t>designer:1</w:t>
                      </w:r>
                    </w:p>
                    <w:p w14:paraId="4E77B878" w14:textId="77777777" w:rsidR="007753F9" w:rsidRPr="00BD2D9B" w:rsidRDefault="007753F9"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14:paraId="51757999" w14:textId="77777777" w:rsidR="007753F9" w:rsidRPr="00BD2D9B" w:rsidRDefault="007753F9" w:rsidP="00234E63">
                      <w:pPr>
                        <w:spacing w:line="240" w:lineRule="auto"/>
                        <w:jc w:val="center"/>
                        <w:rPr>
                          <w:b/>
                          <w:sz w:val="10"/>
                          <w:szCs w:val="14"/>
                        </w:rPr>
                      </w:pPr>
                      <w:r>
                        <w:rPr>
                          <w:b/>
                          <w:sz w:val="12"/>
                          <w:szCs w:val="14"/>
                        </w:rPr>
                        <w:t>designer:1</w:t>
                      </w:r>
                    </w:p>
                    <w:p w14:paraId="22C6B7A1" w14:textId="77777777" w:rsidR="007753F9" w:rsidRPr="00BD2D9B" w:rsidRDefault="007753F9" w:rsidP="00234E63"/>
                  </w:txbxContent>
                </v:textbox>
              </v:oval>
              <v:oval id="_x0000_s1349" style="position:absolute;left:8101;top:7880;width:852;height:363;v-text-anchor:middle">
                <v:shadow on="t" opacity=".5"/>
                <v:textbox style="mso-next-textbox:#_x0000_s1349" inset="0,,0">
                  <w:txbxContent>
                    <w:p w14:paraId="7BF3C0AA" w14:textId="77777777" w:rsidR="007753F9" w:rsidRPr="00BD2D9B" w:rsidRDefault="007753F9" w:rsidP="00234E63">
                      <w:pPr>
                        <w:spacing w:line="240" w:lineRule="auto"/>
                        <w:jc w:val="center"/>
                        <w:rPr>
                          <w:b/>
                          <w:sz w:val="10"/>
                          <w:szCs w:val="14"/>
                        </w:rPr>
                      </w:pPr>
                      <w:r>
                        <w:rPr>
                          <w:b/>
                          <w:sz w:val="12"/>
                          <w:szCs w:val="14"/>
                        </w:rPr>
                        <w:t>engineer:1</w:t>
                      </w:r>
                    </w:p>
                    <w:p w14:paraId="51333CBB" w14:textId="77777777" w:rsidR="007753F9" w:rsidRPr="00BD2D9B" w:rsidRDefault="007753F9" w:rsidP="00234E63"/>
                  </w:txbxContent>
                </v:textbox>
              </v:oval>
              <v:oval id="_x0000_s1350" style="position:absolute;left:8101;top:8450;width:852;height:363;v-text-anchor:middle">
                <v:shadow on="t" opacity=".5"/>
                <v:textbox style="mso-next-textbox:#_x0000_s1350" inset="0,,0">
                  <w:txbxContent>
                    <w:p w14:paraId="658EFAFA" w14:textId="77777777" w:rsidR="007753F9" w:rsidRPr="00BD2D9B" w:rsidRDefault="007753F9" w:rsidP="00234E63">
                      <w:pPr>
                        <w:spacing w:line="240" w:lineRule="auto"/>
                        <w:jc w:val="center"/>
                        <w:rPr>
                          <w:b/>
                          <w:sz w:val="10"/>
                          <w:szCs w:val="14"/>
                        </w:rPr>
                      </w:pPr>
                      <w:r>
                        <w:rPr>
                          <w:b/>
                          <w:sz w:val="12"/>
                          <w:szCs w:val="14"/>
                        </w:rPr>
                        <w:t>analyst:1</w:t>
                      </w:r>
                    </w:p>
                    <w:p w14:paraId="393F24E8" w14:textId="77777777" w:rsidR="007753F9" w:rsidRPr="00BD2D9B" w:rsidRDefault="007753F9"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14:paraId="7A54F148" w14:textId="77777777" w:rsidR="007753F9" w:rsidRPr="00BD2D9B" w:rsidRDefault="007753F9" w:rsidP="00234E63">
                      <w:pPr>
                        <w:spacing w:line="240" w:lineRule="auto"/>
                        <w:jc w:val="center"/>
                        <w:rPr>
                          <w:b/>
                          <w:sz w:val="10"/>
                          <w:szCs w:val="14"/>
                        </w:rPr>
                      </w:pPr>
                      <w:r>
                        <w:rPr>
                          <w:b/>
                          <w:sz w:val="12"/>
                          <w:szCs w:val="14"/>
                        </w:rPr>
                        <w:t>architect:2</w:t>
                      </w:r>
                    </w:p>
                    <w:p w14:paraId="27B956FC" w14:textId="77777777" w:rsidR="007753F9" w:rsidRPr="00BD2D9B" w:rsidRDefault="007753F9" w:rsidP="00234E63"/>
                  </w:txbxContent>
                </v:textbox>
              </v:oval>
              <v:oval id="_x0000_s1357" style="position:absolute;left:3497;top:9768;width:850;height:363;v-text-anchor:middle">
                <v:shadow on="t" opacity=".5"/>
                <v:textbox style="mso-next-textbox:#_x0000_s1357" inset="0,,0">
                  <w:txbxContent>
                    <w:p w14:paraId="2E22BE66" w14:textId="77777777" w:rsidR="007753F9" w:rsidRPr="00BD2D9B" w:rsidRDefault="007753F9" w:rsidP="00234E63">
                      <w:pPr>
                        <w:spacing w:line="240" w:lineRule="auto"/>
                        <w:jc w:val="center"/>
                        <w:rPr>
                          <w:b/>
                          <w:sz w:val="10"/>
                          <w:szCs w:val="14"/>
                        </w:rPr>
                      </w:pPr>
                      <w:proofErr w:type="spellStart"/>
                      <w:r>
                        <w:rPr>
                          <w:b/>
                          <w:sz w:val="12"/>
                          <w:szCs w:val="14"/>
                        </w:rPr>
                        <w:t>null</w:t>
                      </w:r>
                      <w:proofErr w:type="spellEnd"/>
                    </w:p>
                    <w:p w14:paraId="05EF132B" w14:textId="77777777" w:rsidR="007753F9" w:rsidRPr="00BD2D9B" w:rsidRDefault="007753F9"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14:paraId="1FE3C562" w14:textId="77777777" w:rsidR="007753F9" w:rsidRPr="00BD2D9B" w:rsidRDefault="007753F9" w:rsidP="00234E63">
                      <w:pPr>
                        <w:spacing w:line="240" w:lineRule="auto"/>
                        <w:jc w:val="center"/>
                        <w:rPr>
                          <w:b/>
                          <w:sz w:val="10"/>
                          <w:szCs w:val="14"/>
                        </w:rPr>
                      </w:pPr>
                      <w:r>
                        <w:rPr>
                          <w:b/>
                          <w:sz w:val="12"/>
                          <w:szCs w:val="14"/>
                        </w:rPr>
                        <w:t>designer:1</w:t>
                      </w:r>
                    </w:p>
                    <w:p w14:paraId="00181546" w14:textId="77777777" w:rsidR="007753F9" w:rsidRPr="00BD2D9B" w:rsidRDefault="007753F9" w:rsidP="00234E63"/>
                  </w:txbxContent>
                </v:textbox>
              </v:oval>
              <v:oval id="_x0000_s1361" style="position:absolute;left:4289;top:10881;width:852;height:363;v-text-anchor:middle">
                <v:shadow on="t" opacity=".5"/>
                <v:textbox style="mso-next-textbox:#_x0000_s1361" inset="0,,0">
                  <w:txbxContent>
                    <w:p w14:paraId="6A9B3224" w14:textId="77777777" w:rsidR="007753F9" w:rsidRPr="00BD2D9B" w:rsidRDefault="007753F9" w:rsidP="00234E63">
                      <w:pPr>
                        <w:spacing w:line="240" w:lineRule="auto"/>
                        <w:jc w:val="center"/>
                        <w:rPr>
                          <w:b/>
                          <w:sz w:val="10"/>
                          <w:szCs w:val="14"/>
                        </w:rPr>
                      </w:pPr>
                      <w:r>
                        <w:rPr>
                          <w:b/>
                          <w:sz w:val="12"/>
                          <w:szCs w:val="14"/>
                        </w:rPr>
                        <w:t>engineer:1</w:t>
                      </w:r>
                    </w:p>
                    <w:p w14:paraId="5EDF7774" w14:textId="77777777" w:rsidR="007753F9" w:rsidRPr="00BD2D9B" w:rsidRDefault="007753F9" w:rsidP="00234E63"/>
                  </w:txbxContent>
                </v:textbox>
              </v:oval>
              <v:oval id="_x0000_s1362" style="position:absolute;left:4289;top:11451;width:852;height:363;v-text-anchor:middle">
                <v:shadow on="t" opacity=".5"/>
                <v:textbox style="mso-next-textbox:#_x0000_s1362" inset="0,,0">
                  <w:txbxContent>
                    <w:p w14:paraId="3364AB2D" w14:textId="77777777" w:rsidR="007753F9" w:rsidRPr="00BD2D9B" w:rsidRDefault="007753F9" w:rsidP="00234E63">
                      <w:pPr>
                        <w:spacing w:line="240" w:lineRule="auto"/>
                        <w:jc w:val="center"/>
                        <w:rPr>
                          <w:b/>
                          <w:sz w:val="10"/>
                          <w:szCs w:val="14"/>
                        </w:rPr>
                      </w:pPr>
                      <w:r>
                        <w:rPr>
                          <w:b/>
                          <w:sz w:val="12"/>
                          <w:szCs w:val="14"/>
                        </w:rPr>
                        <w:t>analyst:1</w:t>
                      </w:r>
                    </w:p>
                    <w:p w14:paraId="3807A787" w14:textId="77777777" w:rsidR="007753F9" w:rsidRPr="00BD2D9B" w:rsidRDefault="007753F9"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14:paraId="1B755E6A" w14:textId="77777777" w:rsidR="007753F9" w:rsidRPr="00BD2D9B" w:rsidRDefault="007753F9" w:rsidP="00234E63">
                      <w:pPr>
                        <w:spacing w:line="240" w:lineRule="auto"/>
                        <w:jc w:val="center"/>
                        <w:rPr>
                          <w:b/>
                          <w:sz w:val="10"/>
                          <w:szCs w:val="14"/>
                        </w:rPr>
                      </w:pPr>
                      <w:r>
                        <w:rPr>
                          <w:b/>
                          <w:sz w:val="12"/>
                          <w:szCs w:val="14"/>
                        </w:rPr>
                        <w:t>engineer:1</w:t>
                      </w:r>
                    </w:p>
                    <w:p w14:paraId="00B3D52A" w14:textId="77777777" w:rsidR="007753F9" w:rsidRPr="00BD2D9B" w:rsidRDefault="007753F9" w:rsidP="00234E63"/>
                  </w:txbxContent>
                </v:textbox>
              </v:oval>
              <v:oval id="_x0000_s1368" style="position:absolute;left:2288;top:11501;width:852;height:363;v-text-anchor:middle">
                <v:shadow on="t" opacity=".5"/>
                <v:textbox style="mso-next-textbox:#_x0000_s1368" inset="0,,0">
                  <w:txbxContent>
                    <w:p w14:paraId="7E2B2CFE" w14:textId="77777777" w:rsidR="007753F9" w:rsidRPr="00BD2D9B" w:rsidRDefault="007753F9" w:rsidP="00234E63">
                      <w:pPr>
                        <w:spacing w:line="240" w:lineRule="auto"/>
                        <w:jc w:val="center"/>
                        <w:rPr>
                          <w:b/>
                          <w:sz w:val="10"/>
                          <w:szCs w:val="14"/>
                        </w:rPr>
                      </w:pPr>
                      <w:r>
                        <w:rPr>
                          <w:b/>
                          <w:sz w:val="12"/>
                          <w:szCs w:val="14"/>
                        </w:rPr>
                        <w:t>analyst:1</w:t>
                      </w:r>
                    </w:p>
                    <w:p w14:paraId="596A1727" w14:textId="77777777" w:rsidR="007753F9" w:rsidRPr="00BD2D9B" w:rsidRDefault="007753F9"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14:paraId="6887CC04" w14:textId="77777777" w:rsidR="007753F9" w:rsidRPr="00BD2D9B" w:rsidRDefault="007753F9" w:rsidP="00234E63">
                      <w:pPr>
                        <w:spacing w:line="240" w:lineRule="auto"/>
                        <w:jc w:val="center"/>
                        <w:rPr>
                          <w:b/>
                          <w:sz w:val="10"/>
                          <w:szCs w:val="14"/>
                        </w:rPr>
                      </w:pPr>
                      <w:r>
                        <w:rPr>
                          <w:b/>
                          <w:sz w:val="12"/>
                          <w:szCs w:val="14"/>
                        </w:rPr>
                        <w:t>professor:1</w:t>
                      </w:r>
                    </w:p>
                    <w:p w14:paraId="3CAAA3D3" w14:textId="77777777" w:rsidR="007753F9" w:rsidRPr="00BD2D9B" w:rsidRDefault="007753F9"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14:paraId="4ADBC3CD" w14:textId="77777777" w:rsidR="007753F9" w:rsidRPr="00BD2D9B" w:rsidRDefault="007753F9" w:rsidP="00234E63">
                      <w:pPr>
                        <w:spacing w:line="240" w:lineRule="auto"/>
                        <w:jc w:val="center"/>
                        <w:rPr>
                          <w:b/>
                          <w:sz w:val="10"/>
                          <w:szCs w:val="14"/>
                        </w:rPr>
                      </w:pPr>
                      <w:r>
                        <w:rPr>
                          <w:b/>
                          <w:sz w:val="12"/>
                          <w:szCs w:val="14"/>
                        </w:rPr>
                        <w:t>designer:1</w:t>
                      </w:r>
                    </w:p>
                    <w:p w14:paraId="6BF377B2" w14:textId="77777777" w:rsidR="007753F9" w:rsidRPr="00BD2D9B" w:rsidRDefault="007753F9"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14:paraId="2431B7D8" w14:textId="77777777" w:rsidR="007753F9" w:rsidRPr="00E2067B" w:rsidRDefault="007753F9"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14:paraId="589DB382" w14:textId="77777777" w:rsidR="007753F9" w:rsidRPr="002F57E1" w:rsidRDefault="007753F9"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14:paraId="52D76DA7" w14:textId="77777777" w:rsidR="007753F9" w:rsidRPr="002F57E1" w:rsidRDefault="007753F9"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w14:anchorId="3697D2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6.8pt;height:133.35pt">
            <v:imagedata croptop="-65520f" cropbottom="65520f"/>
          </v:shape>
        </w:pict>
      </w:r>
    </w:p>
    <w:p w14:paraId="6995D8B2" w14:textId="77777777" w:rsidR="00234E63" w:rsidRDefault="00234E63" w:rsidP="00881E8E">
      <w:pPr>
        <w:rPr>
          <w:i/>
          <w:lang w:val="en-GB"/>
        </w:rPr>
      </w:pPr>
    </w:p>
    <w:p w14:paraId="34A7076C" w14:textId="77777777"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r w:rsidR="003C69AC">
        <w:fldChar w:fldCharType="begin"/>
      </w:r>
      <w:r w:rsidR="003C69AC">
        <w:instrText xml:space="preserve"> REF _Ref392866076 \h  \* MERGEFORMAT </w:instrText>
      </w:r>
      <w:r w:rsidR="003C69AC">
        <w:fldChar w:fldCharType="separate"/>
      </w:r>
      <w:r w:rsidR="005E223A" w:rsidRPr="005E223A">
        <w:rPr>
          <w:lang w:val="en-GB"/>
        </w:rPr>
        <w:t xml:space="preserve">Figure </w:t>
      </w:r>
      <w:r w:rsidR="005E223A" w:rsidRPr="005E223A">
        <w:rPr>
          <w:noProof/>
          <w:lang w:val="en-GB"/>
        </w:rPr>
        <w:t>3.1</w:t>
      </w:r>
      <w:r w:rsidR="003C69AC">
        <w:fldChar w:fldCharType="end"/>
      </w:r>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w:t>
      </w:r>
      <w:proofErr w:type="spellStart"/>
      <w:r w:rsidR="00AB732F">
        <w:rPr>
          <w:lang w:val="en-GB"/>
        </w:rPr>
        <w:t>itemsets</w:t>
      </w:r>
      <w:proofErr w:type="spellEnd"/>
      <w:r w:rsidR="00AB732F">
        <w:rPr>
          <w:lang w:val="en-GB"/>
        </w:rPr>
        <w:t xml:space="preserve">,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14:paraId="06D47D26" w14:textId="77777777"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14:paraId="20D1D626" w14:textId="77777777" w:rsidR="000D77DD" w:rsidRPr="000D77DD" w:rsidRDefault="00C905ED" w:rsidP="009C446F">
      <w:pPr>
        <w:spacing w:before="240"/>
        <w:rPr>
          <w:b/>
          <w:lang w:val="en-GB"/>
        </w:rPr>
      </w:pPr>
      <w:r>
        <w:rPr>
          <w:noProof/>
        </w:rPr>
        <w:pict w14:anchorId="797D8F8D">
          <v:shape id="_x0000_s1819" type="#_x0000_t202" style="position:absolute;left:0;text-align:left;margin-left:63.2pt;margin-top:540.6pt;width:301.4pt;height:23.5pt;z-index:251671552" stroked="f">
            <v:textbox style="mso-next-textbox:#_x0000_s1819;mso-fit-shape-to-text:t" inset="0,0,0,0">
              <w:txbxContent>
                <w:p w14:paraId="04079C24" w14:textId="77777777" w:rsidR="007753F9" w:rsidRPr="0088055A" w:rsidRDefault="007753F9" w:rsidP="002E2633">
                  <w:pPr>
                    <w:pStyle w:val="Caption"/>
                    <w:rPr>
                      <w:sz w:val="20"/>
                      <w:lang w:val="en-GB"/>
                    </w:rPr>
                  </w:pPr>
                </w:p>
              </w:txbxContent>
            </v:textbox>
          </v:shape>
        </w:pict>
      </w:r>
      <w:r w:rsidR="000D77DD">
        <w:rPr>
          <w:b/>
          <w:lang w:val="en-GB"/>
        </w:rPr>
        <w:t xml:space="preserve">Step 2 – Frequent </w:t>
      </w:r>
      <w:proofErr w:type="spellStart"/>
      <w:r w:rsidR="000D77DD">
        <w:rPr>
          <w:b/>
          <w:lang w:val="en-GB"/>
        </w:rPr>
        <w:t>Itemset</w:t>
      </w:r>
      <w:proofErr w:type="spellEnd"/>
      <w:r w:rsidR="000D77DD">
        <w:rPr>
          <w:b/>
          <w:lang w:val="en-GB"/>
        </w:rPr>
        <w:t xml:space="preserve"> Generation</w:t>
      </w:r>
    </w:p>
    <w:p w14:paraId="2D114440" w14:textId="77777777"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 xml:space="preserve">Frequent </w:t>
      </w:r>
      <w:proofErr w:type="spellStart"/>
      <w:r w:rsidR="009051F4" w:rsidRPr="006D550F">
        <w:rPr>
          <w:b/>
          <w:lang w:val="en-GB"/>
        </w:rPr>
        <w:t>Itemset</w:t>
      </w:r>
      <w:proofErr w:type="spellEnd"/>
      <w:r w:rsidR="009051F4" w:rsidRPr="006D550F">
        <w:rPr>
          <w:b/>
          <w:lang w:val="en-GB"/>
        </w:rPr>
        <w:t xml:space="preserve">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14:paraId="0A7419EE" w14:textId="77777777"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r w:rsidR="003C69AC">
        <w:fldChar w:fldCharType="begin"/>
      </w:r>
      <w:r w:rsidR="003C69AC">
        <w:instrText xml:space="preserve"> REF _Ref395638884 \h  \* MERGEFORMAT </w:instrText>
      </w:r>
      <w:r w:rsidR="003C69AC">
        <w:fldChar w:fldCharType="separate"/>
      </w:r>
      <w:r w:rsidR="005E223A" w:rsidRPr="005E223A">
        <w:rPr>
          <w:lang w:val="en-GB"/>
        </w:rPr>
        <w:t xml:space="preserve">Figure </w:t>
      </w:r>
      <w:r w:rsidR="005E223A" w:rsidRPr="005E223A">
        <w:rPr>
          <w:noProof/>
          <w:lang w:val="en-GB"/>
        </w:rPr>
        <w:t>3.3</w:t>
      </w:r>
      <w:r w:rsidR="003C69AC">
        <w:fldChar w:fldCharType="end"/>
      </w:r>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divide and conquer</w:t>
      </w:r>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w:t>
      </w:r>
      <w:proofErr w:type="spellStart"/>
      <w:r w:rsidR="00CD1E2D">
        <w:rPr>
          <w:lang w:val="en-GB"/>
        </w:rPr>
        <w:t>itemsets</w:t>
      </w:r>
      <w:proofErr w:type="spellEnd"/>
      <w:r w:rsidR="00CD1E2D">
        <w:rPr>
          <w:lang w:val="en-GB"/>
        </w:rPr>
        <w:t xml:space="preserve"> ending in X, subsequently will extract the ones ending in YX, and after it the </w:t>
      </w:r>
      <w:r w:rsidR="00CD1E2D">
        <w:rPr>
          <w:lang w:val="en-GB"/>
        </w:rPr>
        <w:lastRenderedPageBreak/>
        <w:t xml:space="preserve">ones ZYX, continuing traversing through the path and being processed recursively until it analyses all paths and reaches the most top node, also called null node. </w:t>
      </w:r>
    </w:p>
    <w:p w14:paraId="2313684D" w14:textId="77777777" w:rsidR="0077136B" w:rsidRDefault="00C905ED" w:rsidP="0077136B">
      <w:pPr>
        <w:rPr>
          <w:lang w:val="en-GB"/>
        </w:rPr>
      </w:pPr>
      <w:r>
        <w:rPr>
          <w:noProof/>
        </w:rPr>
        <w:pict w14:anchorId="60F91912">
          <v:shape id="_x0000_s2387" type="#_x0000_t202" style="position:absolute;left:0;text-align:left;margin-left:.4pt;margin-top:431.6pt;width:414.4pt;height:20.3pt;z-index:251687936" stroked="f">
            <v:textbox style="mso-next-textbox:#_x0000_s2387" inset="0,0,0,0">
              <w:txbxContent>
                <w:p w14:paraId="4A3CA659" w14:textId="77777777" w:rsidR="007753F9" w:rsidRPr="00324139" w:rsidRDefault="007753F9" w:rsidP="0077136B">
                  <w:pPr>
                    <w:pStyle w:val="Caption"/>
                    <w:spacing w:line="360" w:lineRule="auto"/>
                    <w:rPr>
                      <w:sz w:val="20"/>
                      <w:szCs w:val="20"/>
                      <w:lang w:val="en-GB"/>
                    </w:rPr>
                  </w:pPr>
                  <w:bookmarkStart w:id="149" w:name="_Ref395638884"/>
                  <w:bookmarkStart w:id="150" w:name="_Toc397995116"/>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149"/>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150"/>
                </w:p>
              </w:txbxContent>
            </v:textbox>
          </v:shape>
        </w:pict>
      </w:r>
      <w:r>
        <w:rPr>
          <w:lang w:val="en-GB"/>
        </w:rPr>
      </w:r>
      <w:r>
        <w:rPr>
          <w:lang w:val="en-GB"/>
        </w:rPr>
        <w:pict w14:anchorId="70DD948C">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14:paraId="3FE63B0A" w14:textId="77777777" w:rsidR="007753F9" w:rsidRPr="00BD2D9B" w:rsidRDefault="007753F9" w:rsidP="0077136B">
                    <w:pPr>
                      <w:spacing w:line="240" w:lineRule="auto"/>
                      <w:jc w:val="center"/>
                      <w:rPr>
                        <w:b/>
                        <w:sz w:val="10"/>
                        <w:szCs w:val="14"/>
                      </w:rPr>
                    </w:pPr>
                    <w:r>
                      <w:rPr>
                        <w:b/>
                        <w:sz w:val="12"/>
                        <w:szCs w:val="14"/>
                      </w:rPr>
                      <w:t>architect:8</w:t>
                    </w:r>
                  </w:p>
                  <w:p w14:paraId="7E73B30A" w14:textId="77777777" w:rsidR="007753F9" w:rsidRPr="00BD2D9B" w:rsidRDefault="007753F9" w:rsidP="0077136B"/>
                </w:txbxContent>
              </v:textbox>
            </v:oval>
            <v:oval id="_x0000_s2303" style="position:absolute;left:3568;top:4109;width:850;height:363;v-text-anchor:middle">
              <v:shadow on="t" opacity=".5"/>
              <v:textbox style="mso-next-textbox:#_x0000_s2303" inset="0,,0">
                <w:txbxContent>
                  <w:p w14:paraId="565AFC26" w14:textId="77777777" w:rsidR="007753F9" w:rsidRPr="00BD2D9B" w:rsidRDefault="007753F9" w:rsidP="0077136B">
                    <w:pPr>
                      <w:spacing w:line="240" w:lineRule="auto"/>
                      <w:jc w:val="center"/>
                      <w:rPr>
                        <w:b/>
                        <w:sz w:val="10"/>
                        <w:szCs w:val="14"/>
                      </w:rPr>
                    </w:pPr>
                    <w:proofErr w:type="spellStart"/>
                    <w:r>
                      <w:rPr>
                        <w:b/>
                        <w:sz w:val="12"/>
                        <w:szCs w:val="14"/>
                      </w:rPr>
                      <w:t>null</w:t>
                    </w:r>
                    <w:proofErr w:type="spellEnd"/>
                  </w:p>
                  <w:p w14:paraId="7B8813F8" w14:textId="77777777" w:rsidR="007753F9" w:rsidRPr="00BD2D9B" w:rsidRDefault="007753F9"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14:paraId="0EC4A9DC" w14:textId="77777777" w:rsidR="007753F9" w:rsidRPr="00BD2D9B" w:rsidRDefault="007753F9" w:rsidP="0077136B">
                    <w:pPr>
                      <w:spacing w:line="240" w:lineRule="auto"/>
                      <w:jc w:val="center"/>
                      <w:rPr>
                        <w:b/>
                        <w:sz w:val="10"/>
                        <w:szCs w:val="14"/>
                      </w:rPr>
                    </w:pPr>
                    <w:r>
                      <w:rPr>
                        <w:b/>
                        <w:sz w:val="12"/>
                        <w:szCs w:val="14"/>
                      </w:rPr>
                      <w:t>designer:2</w:t>
                    </w:r>
                  </w:p>
                  <w:p w14:paraId="29B51FC2" w14:textId="77777777" w:rsidR="007753F9" w:rsidRPr="00BD2D9B" w:rsidRDefault="007753F9" w:rsidP="0077136B"/>
                </w:txbxContent>
              </v:textbox>
            </v:oval>
            <v:oval id="_x0000_s2306" style="position:absolute;left:4360;top:5222;width:852;height:363;v-text-anchor:middle">
              <v:shadow on="t" opacity=".5"/>
              <v:textbox style="mso-next-textbox:#_x0000_s2306" inset="0,,0">
                <w:txbxContent>
                  <w:p w14:paraId="4A96868C" w14:textId="77777777" w:rsidR="007753F9" w:rsidRPr="00BD2D9B" w:rsidRDefault="007753F9" w:rsidP="0077136B">
                    <w:pPr>
                      <w:spacing w:line="240" w:lineRule="auto"/>
                      <w:jc w:val="center"/>
                      <w:rPr>
                        <w:b/>
                        <w:sz w:val="10"/>
                        <w:szCs w:val="14"/>
                      </w:rPr>
                    </w:pPr>
                    <w:r>
                      <w:rPr>
                        <w:b/>
                        <w:sz w:val="12"/>
                        <w:szCs w:val="14"/>
                      </w:rPr>
                      <w:t>engineer:2</w:t>
                    </w:r>
                  </w:p>
                  <w:p w14:paraId="0BB4772A" w14:textId="77777777" w:rsidR="007753F9" w:rsidRPr="00BD2D9B" w:rsidRDefault="007753F9" w:rsidP="0077136B"/>
                </w:txbxContent>
              </v:textbox>
            </v:oval>
            <v:oval id="_x0000_s2307" style="position:absolute;left:2359;top:5272;width:852;height:363;v-text-anchor:middle">
              <v:shadow on="t" opacity=".5"/>
              <v:textbox style="mso-next-textbox:#_x0000_s2307" inset="0,,0">
                <w:txbxContent>
                  <w:p w14:paraId="773E9F40" w14:textId="77777777" w:rsidR="007753F9" w:rsidRPr="00BD2D9B" w:rsidRDefault="007753F9" w:rsidP="0077136B">
                    <w:pPr>
                      <w:spacing w:line="240" w:lineRule="auto"/>
                      <w:jc w:val="center"/>
                      <w:rPr>
                        <w:b/>
                        <w:sz w:val="10"/>
                        <w:szCs w:val="14"/>
                      </w:rPr>
                    </w:pPr>
                    <w:r>
                      <w:rPr>
                        <w:b/>
                        <w:sz w:val="12"/>
                        <w:szCs w:val="14"/>
                      </w:rPr>
                      <w:t>engineer:1</w:t>
                    </w:r>
                  </w:p>
                  <w:p w14:paraId="387061DF" w14:textId="77777777" w:rsidR="007753F9" w:rsidRPr="00BD2D9B" w:rsidRDefault="007753F9" w:rsidP="0077136B"/>
                </w:txbxContent>
              </v:textbox>
            </v:oval>
            <v:oval id="_x0000_s2308" style="position:absolute;left:2359;top:5842;width:852;height:363;v-text-anchor:middle">
              <v:shadow on="t" opacity=".5"/>
              <v:textbox style="mso-next-textbox:#_x0000_s2308" inset="0,,0">
                <w:txbxContent>
                  <w:p w14:paraId="7E9FE8DE" w14:textId="77777777" w:rsidR="007753F9" w:rsidRPr="00BD2D9B" w:rsidRDefault="007753F9" w:rsidP="0077136B">
                    <w:pPr>
                      <w:spacing w:line="240" w:lineRule="auto"/>
                      <w:jc w:val="center"/>
                      <w:rPr>
                        <w:b/>
                        <w:sz w:val="10"/>
                        <w:szCs w:val="14"/>
                      </w:rPr>
                    </w:pPr>
                    <w:r>
                      <w:rPr>
                        <w:b/>
                        <w:sz w:val="12"/>
                        <w:szCs w:val="14"/>
                      </w:rPr>
                      <w:t>analyst:1</w:t>
                    </w:r>
                  </w:p>
                  <w:p w14:paraId="57B577B8" w14:textId="77777777" w:rsidR="007753F9" w:rsidRPr="00BD2D9B" w:rsidRDefault="007753F9" w:rsidP="0077136B"/>
                </w:txbxContent>
              </v:textbox>
            </v:oval>
            <v:oval id="_x0000_s2309" style="position:absolute;left:2359;top:6418;width:852;height:363;v-text-anchor:middle">
              <v:shadow on="t" opacity=".5"/>
              <v:textbox style="mso-next-textbox:#_x0000_s2309" inset="0,,0">
                <w:txbxContent>
                  <w:p w14:paraId="1B7550BE" w14:textId="77777777" w:rsidR="007753F9" w:rsidRPr="00BD2D9B" w:rsidRDefault="007753F9" w:rsidP="0077136B">
                    <w:pPr>
                      <w:spacing w:line="240" w:lineRule="auto"/>
                      <w:jc w:val="center"/>
                      <w:rPr>
                        <w:b/>
                        <w:sz w:val="10"/>
                        <w:szCs w:val="14"/>
                      </w:rPr>
                    </w:pPr>
                    <w:r>
                      <w:rPr>
                        <w:b/>
                        <w:sz w:val="12"/>
                        <w:szCs w:val="14"/>
                      </w:rPr>
                      <w:t>professor:1</w:t>
                    </w:r>
                  </w:p>
                  <w:p w14:paraId="7EA75C91" w14:textId="77777777" w:rsidR="007753F9" w:rsidRPr="00BD2D9B" w:rsidRDefault="007753F9" w:rsidP="0077136B"/>
                </w:txbxContent>
              </v:textbox>
            </v:oval>
            <v:oval id="_x0000_s2310" style="position:absolute;left:3337;top:5094;width:852;height:363;v-text-anchor:middle">
              <v:shadow on="t" opacity=".5"/>
              <v:textbox style="mso-next-textbox:#_x0000_s2310" inset="0,,0">
                <w:txbxContent>
                  <w:p w14:paraId="400696BA" w14:textId="77777777" w:rsidR="007753F9" w:rsidRPr="00BD2D9B" w:rsidRDefault="007753F9" w:rsidP="0077136B">
                    <w:pPr>
                      <w:spacing w:line="240" w:lineRule="auto"/>
                      <w:jc w:val="center"/>
                      <w:rPr>
                        <w:b/>
                        <w:sz w:val="10"/>
                        <w:szCs w:val="14"/>
                      </w:rPr>
                    </w:pPr>
                    <w:r>
                      <w:rPr>
                        <w:b/>
                        <w:sz w:val="12"/>
                        <w:szCs w:val="14"/>
                      </w:rPr>
                      <w:t>analyst:1</w:t>
                    </w:r>
                  </w:p>
                  <w:p w14:paraId="57D140B3" w14:textId="77777777" w:rsidR="007753F9" w:rsidRPr="00BD2D9B" w:rsidRDefault="007753F9"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14:paraId="0D73DDC3" w14:textId="77777777" w:rsidR="007753F9" w:rsidRPr="00BD2D9B" w:rsidRDefault="007753F9" w:rsidP="0077136B">
                    <w:pPr>
                      <w:spacing w:line="240" w:lineRule="auto"/>
                      <w:jc w:val="center"/>
                      <w:rPr>
                        <w:b/>
                        <w:sz w:val="10"/>
                        <w:szCs w:val="14"/>
                      </w:rPr>
                    </w:pPr>
                    <w:r>
                      <w:rPr>
                        <w:b/>
                        <w:sz w:val="12"/>
                        <w:szCs w:val="14"/>
                      </w:rPr>
                      <w:t>professor:1</w:t>
                    </w:r>
                  </w:p>
                  <w:p w14:paraId="310F31CC" w14:textId="77777777" w:rsidR="007753F9" w:rsidRPr="00BD2D9B" w:rsidRDefault="007753F9" w:rsidP="0077136B"/>
                </w:txbxContent>
              </v:textbox>
            </v:oval>
            <v:oval id="_x0000_s2313" style="position:absolute;left:4980;top:5842;width:852;height:363;v-text-anchor:middle">
              <v:shadow on="t" opacity=".5"/>
              <v:textbox style="mso-next-textbox:#_x0000_s2313" inset="0,,0">
                <w:txbxContent>
                  <w:p w14:paraId="32A3C59D" w14:textId="77777777" w:rsidR="007753F9" w:rsidRPr="00BD2D9B" w:rsidRDefault="007753F9" w:rsidP="0077136B">
                    <w:pPr>
                      <w:spacing w:line="240" w:lineRule="auto"/>
                      <w:jc w:val="center"/>
                      <w:rPr>
                        <w:b/>
                        <w:sz w:val="10"/>
                        <w:szCs w:val="14"/>
                      </w:rPr>
                    </w:pPr>
                    <w:r>
                      <w:rPr>
                        <w:b/>
                        <w:sz w:val="12"/>
                        <w:szCs w:val="14"/>
                      </w:rPr>
                      <w:t>professor:1</w:t>
                    </w:r>
                  </w:p>
                  <w:p w14:paraId="4FE0D4A7" w14:textId="77777777" w:rsidR="007753F9" w:rsidRPr="00BD2D9B" w:rsidRDefault="007753F9" w:rsidP="0077136B"/>
                </w:txbxContent>
              </v:textbox>
            </v:oval>
            <v:shape id="_x0000_s2314" style="position:absolute;left:3208;top:5393;width:1149;height:266" coordsize="1149,266" path="m0,64c193,165,386,266,578,255,770,244,1045,32,1149,0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14:paraId="76DF8463" w14:textId="77777777" w:rsidR="007753F9" w:rsidRPr="00E2067B" w:rsidRDefault="007753F9"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14:paraId="6B45AC9C" w14:textId="77777777" w:rsidR="007753F9" w:rsidRPr="00BD2D9B" w:rsidRDefault="007753F9" w:rsidP="0077136B">
                    <w:pPr>
                      <w:spacing w:line="240" w:lineRule="auto"/>
                      <w:jc w:val="center"/>
                      <w:rPr>
                        <w:b/>
                        <w:sz w:val="10"/>
                        <w:szCs w:val="14"/>
                      </w:rPr>
                    </w:pPr>
                    <w:r>
                      <w:rPr>
                        <w:b/>
                        <w:sz w:val="12"/>
                        <w:szCs w:val="14"/>
                      </w:rPr>
                      <w:t>architect:8</w:t>
                    </w:r>
                  </w:p>
                  <w:p w14:paraId="6AFBBDB4" w14:textId="77777777" w:rsidR="007753F9" w:rsidRPr="00BD2D9B" w:rsidRDefault="007753F9" w:rsidP="0077136B"/>
                </w:txbxContent>
              </v:textbox>
            </v:oval>
            <v:oval id="_x0000_s2327" style="position:absolute;left:6514;top:9757;width:850;height:363;v-text-anchor:middle">
              <v:shadow on="t" opacity=".5"/>
              <v:textbox style="mso-next-textbox:#_x0000_s2327" inset="0,,0">
                <w:txbxContent>
                  <w:p w14:paraId="405D262E" w14:textId="77777777" w:rsidR="007753F9" w:rsidRPr="00BD2D9B" w:rsidRDefault="007753F9" w:rsidP="0077136B">
                    <w:pPr>
                      <w:spacing w:line="240" w:lineRule="auto"/>
                      <w:jc w:val="center"/>
                      <w:rPr>
                        <w:b/>
                        <w:sz w:val="10"/>
                        <w:szCs w:val="14"/>
                      </w:rPr>
                    </w:pPr>
                    <w:proofErr w:type="spellStart"/>
                    <w:r>
                      <w:rPr>
                        <w:b/>
                        <w:sz w:val="12"/>
                        <w:szCs w:val="14"/>
                      </w:rPr>
                      <w:t>null</w:t>
                    </w:r>
                    <w:proofErr w:type="spellEnd"/>
                  </w:p>
                  <w:p w14:paraId="508E8163" w14:textId="77777777" w:rsidR="007753F9" w:rsidRPr="00BD2D9B" w:rsidRDefault="007753F9"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14:paraId="42BC5EDF" w14:textId="77777777" w:rsidR="007753F9" w:rsidRPr="00BD2D9B" w:rsidRDefault="007753F9" w:rsidP="0077136B">
                    <w:pPr>
                      <w:spacing w:line="240" w:lineRule="auto"/>
                      <w:jc w:val="center"/>
                      <w:rPr>
                        <w:b/>
                        <w:sz w:val="10"/>
                        <w:szCs w:val="14"/>
                      </w:rPr>
                    </w:pPr>
                    <w:r>
                      <w:rPr>
                        <w:b/>
                        <w:sz w:val="12"/>
                        <w:szCs w:val="14"/>
                      </w:rPr>
                      <w:t>designer:5</w:t>
                    </w:r>
                  </w:p>
                  <w:p w14:paraId="4F907424" w14:textId="77777777" w:rsidR="007753F9" w:rsidRPr="00BD2D9B" w:rsidRDefault="007753F9" w:rsidP="0077136B"/>
                </w:txbxContent>
              </v:textbox>
            </v:oval>
            <v:oval id="_x0000_s2330" style="position:absolute;left:7306;top:10870;width:852;height:363;v-text-anchor:middle">
              <v:shadow on="t" opacity=".5"/>
              <v:textbox style="mso-next-textbox:#_x0000_s2330" inset="0,,0">
                <w:txbxContent>
                  <w:p w14:paraId="51DCAE7B" w14:textId="77777777" w:rsidR="007753F9" w:rsidRPr="00BD2D9B" w:rsidRDefault="007753F9" w:rsidP="0077136B">
                    <w:pPr>
                      <w:spacing w:line="240" w:lineRule="auto"/>
                      <w:jc w:val="center"/>
                      <w:rPr>
                        <w:b/>
                        <w:sz w:val="10"/>
                        <w:szCs w:val="14"/>
                      </w:rPr>
                    </w:pPr>
                    <w:r>
                      <w:rPr>
                        <w:b/>
                        <w:sz w:val="12"/>
                        <w:szCs w:val="14"/>
                      </w:rPr>
                      <w:t>engineer:2</w:t>
                    </w:r>
                  </w:p>
                  <w:p w14:paraId="1A1E7B14" w14:textId="77777777" w:rsidR="007753F9" w:rsidRPr="00BD2D9B" w:rsidRDefault="007753F9" w:rsidP="0077136B"/>
                </w:txbxContent>
              </v:textbox>
            </v:oval>
            <v:oval id="_x0000_s2331" style="position:absolute;left:6875;top:11440;width:852;height:363;v-text-anchor:middle">
              <v:shadow on="t" opacity=".5"/>
              <v:textbox style="mso-next-textbox:#_x0000_s2331" inset="0,,0">
                <w:txbxContent>
                  <w:p w14:paraId="0E81CB1E" w14:textId="77777777" w:rsidR="007753F9" w:rsidRPr="00BD2D9B" w:rsidRDefault="007753F9" w:rsidP="0077136B">
                    <w:pPr>
                      <w:spacing w:line="240" w:lineRule="auto"/>
                      <w:jc w:val="center"/>
                      <w:rPr>
                        <w:b/>
                        <w:sz w:val="10"/>
                        <w:szCs w:val="14"/>
                      </w:rPr>
                    </w:pPr>
                    <w:r>
                      <w:rPr>
                        <w:b/>
                        <w:sz w:val="12"/>
                        <w:szCs w:val="14"/>
                      </w:rPr>
                      <w:t>analyst:1</w:t>
                    </w:r>
                  </w:p>
                  <w:p w14:paraId="2459FAE4" w14:textId="77777777" w:rsidR="007753F9" w:rsidRPr="00BD2D9B" w:rsidRDefault="007753F9"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14:paraId="7335795C" w14:textId="77777777" w:rsidR="007753F9" w:rsidRPr="00BD2D9B" w:rsidRDefault="007753F9" w:rsidP="0077136B">
                    <w:pPr>
                      <w:spacing w:line="240" w:lineRule="auto"/>
                      <w:jc w:val="center"/>
                      <w:rPr>
                        <w:b/>
                        <w:sz w:val="10"/>
                        <w:szCs w:val="14"/>
                      </w:rPr>
                    </w:pPr>
                    <w:r>
                      <w:rPr>
                        <w:b/>
                        <w:sz w:val="12"/>
                        <w:szCs w:val="14"/>
                      </w:rPr>
                      <w:t>engineer:1</w:t>
                    </w:r>
                  </w:p>
                  <w:p w14:paraId="657DBC39" w14:textId="77777777" w:rsidR="007753F9" w:rsidRPr="00BD2D9B" w:rsidRDefault="007753F9" w:rsidP="0077136B"/>
                </w:txbxContent>
              </v:textbox>
            </v:oval>
            <v:oval id="_x0000_s2334" style="position:absolute;left:5305;top:11490;width:852;height:363;v-text-anchor:middle">
              <v:shadow on="t" opacity=".5"/>
              <v:textbox style="mso-next-textbox:#_x0000_s2334" inset="0,,0">
                <w:txbxContent>
                  <w:p w14:paraId="6BE0FBDE" w14:textId="77777777" w:rsidR="007753F9" w:rsidRPr="00BD2D9B" w:rsidRDefault="007753F9" w:rsidP="0077136B">
                    <w:pPr>
                      <w:spacing w:line="240" w:lineRule="auto"/>
                      <w:jc w:val="center"/>
                      <w:rPr>
                        <w:b/>
                        <w:sz w:val="10"/>
                        <w:szCs w:val="14"/>
                      </w:rPr>
                    </w:pPr>
                    <w:r>
                      <w:rPr>
                        <w:b/>
                        <w:sz w:val="12"/>
                        <w:szCs w:val="14"/>
                      </w:rPr>
                      <w:t>analyst:1</w:t>
                    </w:r>
                  </w:p>
                  <w:p w14:paraId="312B5821" w14:textId="77777777" w:rsidR="007753F9" w:rsidRPr="00BD2D9B" w:rsidRDefault="007753F9" w:rsidP="0077136B"/>
                </w:txbxContent>
              </v:textbox>
            </v:oval>
            <v:oval id="_x0000_s2335" style="position:absolute;left:6283;top:10742;width:852;height:363;v-text-anchor:middle">
              <v:shadow on="t" opacity=".5"/>
              <v:textbox style="mso-next-textbox:#_x0000_s2335" inset="0,,0">
                <w:txbxContent>
                  <w:p w14:paraId="555E495D" w14:textId="77777777" w:rsidR="007753F9" w:rsidRPr="00BD2D9B" w:rsidRDefault="007753F9" w:rsidP="0077136B">
                    <w:pPr>
                      <w:spacing w:line="240" w:lineRule="auto"/>
                      <w:jc w:val="center"/>
                      <w:rPr>
                        <w:b/>
                        <w:sz w:val="10"/>
                        <w:szCs w:val="14"/>
                      </w:rPr>
                    </w:pPr>
                    <w:r>
                      <w:rPr>
                        <w:b/>
                        <w:sz w:val="12"/>
                        <w:szCs w:val="14"/>
                      </w:rPr>
                      <w:t>analyst:1</w:t>
                    </w:r>
                  </w:p>
                  <w:p w14:paraId="1D314DBA" w14:textId="77777777" w:rsidR="007753F9" w:rsidRPr="00BD2D9B" w:rsidRDefault="007753F9"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14:paraId="46AA71D0" w14:textId="77777777" w:rsidR="007753F9" w:rsidRPr="00BD2D9B" w:rsidRDefault="007753F9" w:rsidP="0077136B">
                    <w:pPr>
                      <w:spacing w:line="240" w:lineRule="auto"/>
                      <w:jc w:val="center"/>
                      <w:rPr>
                        <w:b/>
                        <w:sz w:val="10"/>
                        <w:szCs w:val="14"/>
                      </w:rPr>
                    </w:pPr>
                    <w:r>
                      <w:rPr>
                        <w:b/>
                        <w:sz w:val="12"/>
                        <w:szCs w:val="14"/>
                      </w:rPr>
                      <w:t>designer:5</w:t>
                    </w:r>
                  </w:p>
                  <w:p w14:paraId="13DD024C" w14:textId="77777777" w:rsidR="007753F9" w:rsidRPr="00BD2D9B" w:rsidRDefault="007753F9" w:rsidP="0077136B"/>
                </w:txbxContent>
              </v:textbox>
            </v:oval>
            <v:oval id="_x0000_s2338" style="position:absolute;left:4292;top:11440;width:852;height:363;v-text-anchor:middle">
              <v:shadow on="t" opacity=".5"/>
              <v:textbox style="mso-next-textbox:#_x0000_s2338" inset="0,,0">
                <w:txbxContent>
                  <w:p w14:paraId="45B41C41" w14:textId="77777777" w:rsidR="007753F9" w:rsidRPr="00BD2D9B" w:rsidRDefault="007753F9" w:rsidP="0077136B">
                    <w:pPr>
                      <w:spacing w:line="240" w:lineRule="auto"/>
                      <w:jc w:val="center"/>
                      <w:rPr>
                        <w:b/>
                        <w:sz w:val="10"/>
                        <w:szCs w:val="14"/>
                      </w:rPr>
                    </w:pPr>
                    <w:r>
                      <w:rPr>
                        <w:b/>
                        <w:sz w:val="12"/>
                        <w:szCs w:val="14"/>
                      </w:rPr>
                      <w:t>analyst:1</w:t>
                    </w:r>
                  </w:p>
                  <w:p w14:paraId="29ACB405" w14:textId="77777777" w:rsidR="007753F9" w:rsidRPr="00BD2D9B" w:rsidRDefault="007753F9" w:rsidP="0077136B"/>
                </w:txbxContent>
              </v:textbox>
            </v:oval>
            <v:oval id="_x0000_s2339" style="position:absolute;left:3384;top:11350;width:852;height:363;v-text-anchor:middle">
              <v:shadow on="t" opacity=".5"/>
              <v:textbox style="mso-next-textbox:#_x0000_s2339" inset="0,,0">
                <w:txbxContent>
                  <w:p w14:paraId="75A97179" w14:textId="77777777" w:rsidR="007753F9" w:rsidRPr="00BD2D9B" w:rsidRDefault="007753F9" w:rsidP="0077136B">
                    <w:pPr>
                      <w:spacing w:line="240" w:lineRule="auto"/>
                      <w:jc w:val="center"/>
                      <w:rPr>
                        <w:b/>
                        <w:sz w:val="10"/>
                        <w:szCs w:val="14"/>
                      </w:rPr>
                    </w:pPr>
                    <w:r>
                      <w:rPr>
                        <w:b/>
                        <w:sz w:val="12"/>
                        <w:szCs w:val="14"/>
                      </w:rPr>
                      <w:t>engineer:3</w:t>
                    </w:r>
                  </w:p>
                  <w:p w14:paraId="0073231A" w14:textId="77777777" w:rsidR="007753F9" w:rsidRPr="00BD2D9B" w:rsidRDefault="007753F9" w:rsidP="0077136B"/>
                </w:txbxContent>
              </v:textbox>
            </v:oval>
            <v:oval id="_x0000_s2340" style="position:absolute;left:3384;top:11920;width:852;height:363;v-text-anchor:middle">
              <v:shadow on="t" opacity=".5"/>
              <v:textbox style="mso-next-textbox:#_x0000_s2340" inset="0,,0">
                <w:txbxContent>
                  <w:p w14:paraId="5C6A0069" w14:textId="77777777" w:rsidR="007753F9" w:rsidRPr="00BD2D9B" w:rsidRDefault="007753F9" w:rsidP="0077136B">
                    <w:pPr>
                      <w:spacing w:line="240" w:lineRule="auto"/>
                      <w:jc w:val="center"/>
                      <w:rPr>
                        <w:b/>
                        <w:sz w:val="10"/>
                        <w:szCs w:val="14"/>
                      </w:rPr>
                    </w:pPr>
                    <w:r>
                      <w:rPr>
                        <w:b/>
                        <w:sz w:val="12"/>
                        <w:szCs w:val="14"/>
                      </w:rPr>
                      <w:t>analyst:1</w:t>
                    </w:r>
                  </w:p>
                  <w:p w14:paraId="699E9E00" w14:textId="77777777" w:rsidR="007753F9" w:rsidRPr="00BD2D9B" w:rsidRDefault="007753F9" w:rsidP="0077136B"/>
                </w:txbxContent>
              </v:textbox>
            </v:oval>
            <v:shape id="_x0000_s2341" style="position:absolute;left:6154;top:11041;width:1149;height:266" coordsize="1149,266" path="m0,64c193,165,386,266,578,255,770,244,1045,32,1149,0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14:paraId="42859E09" w14:textId="77777777" w:rsidR="007753F9" w:rsidRPr="00E2067B" w:rsidRDefault="007753F9"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14:paraId="4BDF29EA" w14:textId="77777777" w:rsidR="007753F9" w:rsidRPr="00BD2D9B" w:rsidRDefault="007753F9" w:rsidP="0077136B">
                    <w:pPr>
                      <w:spacing w:line="240" w:lineRule="auto"/>
                      <w:jc w:val="center"/>
                      <w:rPr>
                        <w:b/>
                        <w:sz w:val="10"/>
                        <w:szCs w:val="14"/>
                      </w:rPr>
                    </w:pPr>
                    <w:r>
                      <w:rPr>
                        <w:b/>
                        <w:sz w:val="12"/>
                        <w:szCs w:val="14"/>
                      </w:rPr>
                      <w:t>architect:8</w:t>
                    </w:r>
                  </w:p>
                  <w:p w14:paraId="4B57D64A" w14:textId="77777777" w:rsidR="007753F9" w:rsidRPr="00BD2D9B" w:rsidRDefault="007753F9" w:rsidP="0077136B"/>
                </w:txbxContent>
              </v:textbox>
            </v:oval>
            <v:oval id="_x0000_s2358" style="position:absolute;left:5048;top:7389;width:850;height:363;v-text-anchor:middle">
              <v:shadow on="t" opacity=".5"/>
              <v:textbox style="mso-next-textbox:#_x0000_s2358" inset="0,,0">
                <w:txbxContent>
                  <w:p w14:paraId="2DC885DA" w14:textId="77777777" w:rsidR="007753F9" w:rsidRPr="00BD2D9B" w:rsidRDefault="007753F9" w:rsidP="0077136B">
                    <w:pPr>
                      <w:spacing w:line="240" w:lineRule="auto"/>
                      <w:jc w:val="center"/>
                      <w:rPr>
                        <w:b/>
                        <w:sz w:val="10"/>
                        <w:szCs w:val="14"/>
                      </w:rPr>
                    </w:pPr>
                    <w:proofErr w:type="spellStart"/>
                    <w:r>
                      <w:rPr>
                        <w:b/>
                        <w:sz w:val="12"/>
                        <w:szCs w:val="14"/>
                      </w:rPr>
                      <w:t>null</w:t>
                    </w:r>
                    <w:proofErr w:type="spellEnd"/>
                  </w:p>
                  <w:p w14:paraId="00C3C448" w14:textId="77777777" w:rsidR="007753F9" w:rsidRPr="00BD2D9B" w:rsidRDefault="007753F9"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14:paraId="4B2336DB" w14:textId="77777777" w:rsidR="007753F9" w:rsidRPr="00BD2D9B" w:rsidRDefault="007753F9" w:rsidP="0077136B">
                    <w:pPr>
                      <w:spacing w:line="240" w:lineRule="auto"/>
                      <w:jc w:val="center"/>
                      <w:rPr>
                        <w:b/>
                        <w:sz w:val="10"/>
                        <w:szCs w:val="14"/>
                      </w:rPr>
                    </w:pPr>
                    <w:r>
                      <w:rPr>
                        <w:b/>
                        <w:sz w:val="12"/>
                        <w:szCs w:val="14"/>
                      </w:rPr>
                      <w:t>designer:2</w:t>
                    </w:r>
                  </w:p>
                  <w:p w14:paraId="20FC3D43" w14:textId="77777777" w:rsidR="007753F9" w:rsidRPr="00BD2D9B" w:rsidRDefault="007753F9" w:rsidP="0077136B"/>
                </w:txbxContent>
              </v:textbox>
            </v:oval>
            <v:oval id="_x0000_s2361" style="position:absolute;left:5840;top:8502;width:852;height:363;v-text-anchor:middle">
              <v:shadow on="t" opacity=".5"/>
              <v:textbox style="mso-next-textbox:#_x0000_s2361" inset="0,,0">
                <w:txbxContent>
                  <w:p w14:paraId="76A579AB" w14:textId="77777777" w:rsidR="007753F9" w:rsidRPr="00BD2D9B" w:rsidRDefault="007753F9" w:rsidP="0077136B">
                    <w:pPr>
                      <w:spacing w:line="240" w:lineRule="auto"/>
                      <w:jc w:val="center"/>
                      <w:rPr>
                        <w:b/>
                        <w:sz w:val="10"/>
                        <w:szCs w:val="14"/>
                      </w:rPr>
                    </w:pPr>
                    <w:r>
                      <w:rPr>
                        <w:b/>
                        <w:sz w:val="12"/>
                        <w:szCs w:val="14"/>
                      </w:rPr>
                      <w:t>engineer:2</w:t>
                    </w:r>
                  </w:p>
                  <w:p w14:paraId="453999BF" w14:textId="77777777" w:rsidR="007753F9" w:rsidRPr="00BD2D9B" w:rsidRDefault="007753F9" w:rsidP="0077136B"/>
                </w:txbxContent>
              </v:textbox>
            </v:oval>
            <v:oval id="_x0000_s2362" style="position:absolute;left:3839;top:8552;width:852;height:363;v-text-anchor:middle">
              <v:shadow on="t" opacity=".5"/>
              <v:textbox style="mso-next-textbox:#_x0000_s2362" inset="0,,0">
                <w:txbxContent>
                  <w:p w14:paraId="25763956" w14:textId="77777777" w:rsidR="007753F9" w:rsidRPr="00BD2D9B" w:rsidRDefault="007753F9" w:rsidP="0077136B">
                    <w:pPr>
                      <w:spacing w:line="240" w:lineRule="auto"/>
                      <w:jc w:val="center"/>
                      <w:rPr>
                        <w:b/>
                        <w:sz w:val="10"/>
                        <w:szCs w:val="14"/>
                      </w:rPr>
                    </w:pPr>
                    <w:r>
                      <w:rPr>
                        <w:b/>
                        <w:sz w:val="12"/>
                        <w:szCs w:val="14"/>
                      </w:rPr>
                      <w:t>engineer:1</w:t>
                    </w:r>
                  </w:p>
                  <w:p w14:paraId="43824DF7" w14:textId="77777777" w:rsidR="007753F9" w:rsidRPr="00BD2D9B" w:rsidRDefault="007753F9" w:rsidP="0077136B"/>
                </w:txbxContent>
              </v:textbox>
            </v:oval>
            <v:oval id="_x0000_s2363" style="position:absolute;left:2537;top:8502;width:852;height:363;v-text-anchor:middle">
              <v:shadow on="t" opacity=".5"/>
              <v:textbox style="mso-next-textbox:#_x0000_s2363" inset="0,,0">
                <w:txbxContent>
                  <w:p w14:paraId="0B914111" w14:textId="77777777" w:rsidR="007753F9" w:rsidRPr="00BD2D9B" w:rsidRDefault="007753F9" w:rsidP="0077136B">
                    <w:pPr>
                      <w:spacing w:line="240" w:lineRule="auto"/>
                      <w:jc w:val="center"/>
                      <w:rPr>
                        <w:b/>
                        <w:sz w:val="10"/>
                        <w:szCs w:val="14"/>
                      </w:rPr>
                    </w:pPr>
                    <w:r>
                      <w:rPr>
                        <w:b/>
                        <w:sz w:val="12"/>
                        <w:szCs w:val="14"/>
                      </w:rPr>
                      <w:t>designer:5</w:t>
                    </w:r>
                  </w:p>
                  <w:p w14:paraId="5E79DC5A" w14:textId="77777777" w:rsidR="007753F9" w:rsidRPr="00BD2D9B" w:rsidRDefault="007753F9" w:rsidP="0077136B"/>
                </w:txbxContent>
              </v:textbox>
            </v:oval>
            <v:oval id="_x0000_s2364" style="position:absolute;left:1918;top:8982;width:852;height:363;v-text-anchor:middle">
              <v:shadow on="t" opacity=".5"/>
              <v:textbox style="mso-next-textbox:#_x0000_s2364" inset="0,,0">
                <w:txbxContent>
                  <w:p w14:paraId="25E96F6F" w14:textId="77777777" w:rsidR="007753F9" w:rsidRPr="00BD2D9B" w:rsidRDefault="007753F9" w:rsidP="0077136B">
                    <w:pPr>
                      <w:spacing w:line="240" w:lineRule="auto"/>
                      <w:jc w:val="center"/>
                      <w:rPr>
                        <w:b/>
                        <w:sz w:val="10"/>
                        <w:szCs w:val="14"/>
                      </w:rPr>
                    </w:pPr>
                    <w:r>
                      <w:rPr>
                        <w:b/>
                        <w:sz w:val="12"/>
                        <w:szCs w:val="14"/>
                      </w:rPr>
                      <w:t>engineer:3</w:t>
                    </w:r>
                  </w:p>
                  <w:p w14:paraId="0764C20E" w14:textId="77777777" w:rsidR="007753F9" w:rsidRPr="00BD2D9B" w:rsidRDefault="007753F9" w:rsidP="0077136B"/>
                </w:txbxContent>
              </v:textbox>
            </v:oval>
            <v:shape id="_x0000_s2365" style="position:absolute;left:4688;top:8673;width:1149;height:266" coordsize="1149,266" path="m0,64c193,165,386,266,578,255,770,244,1045,32,1149,0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14:paraId="1120D3FD" w14:textId="77777777" w:rsidR="007753F9" w:rsidRPr="00E2067B" w:rsidRDefault="007753F9"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14:paraId="1B481C6A" w14:textId="77777777" w:rsidR="007753F9" w:rsidRPr="00BD2D9B" w:rsidRDefault="007753F9" w:rsidP="0077136B">
                    <w:pPr>
                      <w:spacing w:line="240" w:lineRule="auto"/>
                      <w:jc w:val="center"/>
                      <w:rPr>
                        <w:b/>
                        <w:sz w:val="10"/>
                        <w:szCs w:val="14"/>
                      </w:rPr>
                    </w:pPr>
                    <w:r>
                      <w:rPr>
                        <w:b/>
                        <w:sz w:val="12"/>
                        <w:szCs w:val="14"/>
                      </w:rPr>
                      <w:t>architect:8</w:t>
                    </w:r>
                  </w:p>
                  <w:p w14:paraId="3876DA43" w14:textId="77777777" w:rsidR="007753F9" w:rsidRPr="00BD2D9B" w:rsidRDefault="007753F9" w:rsidP="0077136B"/>
                </w:txbxContent>
              </v:textbox>
            </v:oval>
            <v:oval id="_x0000_s2375" style="position:absolute;left:8639;top:4472;width:850;height:363;v-text-anchor:middle">
              <v:shadow on="t" opacity=".5"/>
              <v:textbox style="mso-next-textbox:#_x0000_s2375" inset="0,,0">
                <w:txbxContent>
                  <w:p w14:paraId="106BEC50" w14:textId="77777777" w:rsidR="007753F9" w:rsidRPr="00BD2D9B" w:rsidRDefault="007753F9" w:rsidP="0077136B">
                    <w:pPr>
                      <w:spacing w:line="240" w:lineRule="auto"/>
                      <w:jc w:val="center"/>
                      <w:rPr>
                        <w:b/>
                        <w:sz w:val="10"/>
                        <w:szCs w:val="14"/>
                      </w:rPr>
                    </w:pPr>
                    <w:proofErr w:type="spellStart"/>
                    <w:r>
                      <w:rPr>
                        <w:b/>
                        <w:sz w:val="12"/>
                        <w:szCs w:val="14"/>
                      </w:rPr>
                      <w:t>null</w:t>
                    </w:r>
                    <w:proofErr w:type="spellEnd"/>
                  </w:p>
                  <w:p w14:paraId="17556739" w14:textId="77777777" w:rsidR="007753F9" w:rsidRPr="00BD2D9B" w:rsidRDefault="007753F9"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14:paraId="507748FD" w14:textId="77777777" w:rsidR="007753F9" w:rsidRPr="00BD2D9B" w:rsidRDefault="007753F9" w:rsidP="0077136B">
                    <w:pPr>
                      <w:spacing w:line="240" w:lineRule="auto"/>
                      <w:jc w:val="center"/>
                      <w:rPr>
                        <w:b/>
                        <w:sz w:val="10"/>
                        <w:szCs w:val="14"/>
                      </w:rPr>
                    </w:pPr>
                    <w:r>
                      <w:rPr>
                        <w:b/>
                        <w:sz w:val="12"/>
                        <w:szCs w:val="14"/>
                      </w:rPr>
                      <w:t>designer:2</w:t>
                    </w:r>
                  </w:p>
                  <w:p w14:paraId="0B37EBE7" w14:textId="77777777" w:rsidR="007753F9" w:rsidRPr="00BD2D9B" w:rsidRDefault="007753F9" w:rsidP="0077136B"/>
                </w:txbxContent>
              </v:textbox>
            </v:oval>
            <v:oval id="_x0000_s2378" style="position:absolute;left:6128;top:5585;width:852;height:363;v-text-anchor:middle">
              <v:shadow on="t" opacity=".5"/>
              <v:textbox style="mso-next-textbox:#_x0000_s2378" inset="0,,0">
                <w:txbxContent>
                  <w:p w14:paraId="6E963A67" w14:textId="77777777" w:rsidR="007753F9" w:rsidRPr="00BD2D9B" w:rsidRDefault="007753F9" w:rsidP="0077136B">
                    <w:pPr>
                      <w:spacing w:line="240" w:lineRule="auto"/>
                      <w:jc w:val="center"/>
                      <w:rPr>
                        <w:b/>
                        <w:sz w:val="10"/>
                        <w:szCs w:val="14"/>
                      </w:rPr>
                    </w:pPr>
                    <w:r>
                      <w:rPr>
                        <w:b/>
                        <w:sz w:val="12"/>
                        <w:szCs w:val="14"/>
                      </w:rPr>
                      <w:t>designer:5</w:t>
                    </w:r>
                  </w:p>
                  <w:p w14:paraId="144B76D5" w14:textId="77777777" w:rsidR="007753F9" w:rsidRPr="00BD2D9B" w:rsidRDefault="007753F9"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14:paraId="4CD80554" w14:textId="77777777" w:rsidR="007753F9" w:rsidRPr="00BD2D9B" w:rsidRDefault="007753F9" w:rsidP="0077136B">
                    <w:pPr>
                      <w:spacing w:line="240" w:lineRule="auto"/>
                      <w:jc w:val="center"/>
                      <w:rPr>
                        <w:b/>
                        <w:sz w:val="10"/>
                        <w:szCs w:val="14"/>
                      </w:rPr>
                    </w:pPr>
                    <w:r>
                      <w:rPr>
                        <w:b/>
                        <w:sz w:val="12"/>
                        <w:szCs w:val="14"/>
                      </w:rPr>
                      <w:t>architect:8</w:t>
                    </w:r>
                  </w:p>
                  <w:p w14:paraId="16514867" w14:textId="77777777" w:rsidR="007753F9" w:rsidRPr="00BD2D9B" w:rsidRDefault="007753F9" w:rsidP="0077136B"/>
                </w:txbxContent>
              </v:textbox>
            </v:oval>
            <v:oval id="_x0000_s2383" style="position:absolute;left:8861;top:7643;width:850;height:363;v-text-anchor:middle">
              <v:shadow on="t" opacity=".5"/>
              <v:textbox style="mso-next-textbox:#_x0000_s2383" inset="0,,0">
                <w:txbxContent>
                  <w:p w14:paraId="60A0EE0B" w14:textId="77777777" w:rsidR="007753F9" w:rsidRPr="00BD2D9B" w:rsidRDefault="007753F9" w:rsidP="0077136B">
                    <w:pPr>
                      <w:spacing w:line="240" w:lineRule="auto"/>
                      <w:jc w:val="center"/>
                      <w:rPr>
                        <w:b/>
                        <w:sz w:val="10"/>
                        <w:szCs w:val="14"/>
                      </w:rPr>
                    </w:pPr>
                    <w:proofErr w:type="spellStart"/>
                    <w:r>
                      <w:rPr>
                        <w:b/>
                        <w:sz w:val="12"/>
                        <w:szCs w:val="14"/>
                      </w:rPr>
                      <w:t>null</w:t>
                    </w:r>
                    <w:proofErr w:type="spellEnd"/>
                  </w:p>
                  <w:p w14:paraId="18D90D71" w14:textId="77777777" w:rsidR="007753F9" w:rsidRPr="00BD2D9B" w:rsidRDefault="007753F9"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14:paraId="4EFADB75" w14:textId="77777777" w:rsidR="007753F9" w:rsidRPr="00E2067B" w:rsidRDefault="007753F9"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14:paraId="12071DA5" w14:textId="77777777" w:rsidR="007753F9" w:rsidRPr="00E2067B" w:rsidRDefault="007753F9"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14:paraId="3A950539" w14:textId="77777777" w:rsidR="0077136B" w:rsidRDefault="0077136B" w:rsidP="009C446F">
      <w:pPr>
        <w:spacing w:before="240"/>
        <w:rPr>
          <w:lang w:val="en-GB"/>
        </w:rPr>
      </w:pPr>
    </w:p>
    <w:p w14:paraId="01F63ED7" w14:textId="77777777"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r w:rsidR="003C69AC">
        <w:fldChar w:fldCharType="begin"/>
      </w:r>
      <w:r w:rsidR="003C69AC">
        <w:instrText xml:space="preserve"> REF _Ref395638884 \h  \* MERGEFORMAT </w:instrText>
      </w:r>
      <w:r w:rsidR="003C69AC">
        <w:fldChar w:fldCharType="separate"/>
      </w:r>
      <w:r w:rsidR="005E223A" w:rsidRPr="005E223A">
        <w:rPr>
          <w:lang w:val="en-GB"/>
        </w:rPr>
        <w:t xml:space="preserve">Figure </w:t>
      </w:r>
      <w:r w:rsidR="005E223A" w:rsidRPr="005E223A">
        <w:rPr>
          <w:noProof/>
          <w:lang w:val="en-GB"/>
        </w:rPr>
        <w:t>3.3</w:t>
      </w:r>
      <w:r w:rsidR="003C69AC">
        <w:fldChar w:fldCharType="end"/>
      </w:r>
      <w:r w:rsidR="00CD1E2D" w:rsidRPr="00E41571">
        <w:rPr>
          <w:lang w:val="en-GB"/>
        </w:rPr>
        <w:t>a) to</w:t>
      </w:r>
      <w:r w:rsidR="00CD1E2D">
        <w:rPr>
          <w:lang w:val="en-GB"/>
        </w:rPr>
        <w:t xml:space="preserve"> e) represents the prefix sub-path trees for </w:t>
      </w:r>
      <w:proofErr w:type="spellStart"/>
      <w:r w:rsidR="00CD1E2D">
        <w:rPr>
          <w:lang w:val="en-GB"/>
        </w:rPr>
        <w:t>itemset</w:t>
      </w:r>
      <w:proofErr w:type="spellEnd"/>
      <w:r w:rsidR="00CD1E2D">
        <w:rPr>
          <w:lang w:val="en-GB"/>
        </w:rPr>
        <w:t xml:space="preserve">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r w:rsidR="003C69AC">
        <w:fldChar w:fldCharType="begin"/>
      </w:r>
      <w:r w:rsidR="003C69AC">
        <w:instrText xml:space="preserve"> REF _Ref393032722 \h  \* MERGEFORMAT </w:instrText>
      </w:r>
      <w:r w:rsidR="003C69AC">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3C69AC">
        <w:fldChar w:fldCharType="end"/>
      </w:r>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14:paraId="5ED57D7E" w14:textId="77777777"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proofErr w:type="spellStart"/>
      <w:r w:rsidR="00CD1E2D" w:rsidRPr="00AD14F2">
        <w:rPr>
          <w:i/>
          <w:lang w:val="en-GB"/>
        </w:rPr>
        <w:t>minSup</w:t>
      </w:r>
      <w:proofErr w:type="spellEnd"/>
      <w:r w:rsidR="00CD1E2D" w:rsidRPr="00AD14F2">
        <w:rPr>
          <w:i/>
          <w:lang w:val="en-GB"/>
        </w:rPr>
        <w:t xml:space="preserve">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6B58BD">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6B58BD">
        <w:rPr>
          <w:rFonts w:eastAsiaTheme="minorEastAsia"/>
          <w:lang w:val="en-GB"/>
        </w:rPr>
        <w:fldChar w:fldCharType="separate"/>
      </w:r>
      <w:r w:rsidR="00C651E0" w:rsidRPr="00C651E0">
        <w:rPr>
          <w:rFonts w:cs="Times New Roman"/>
          <w:lang w:val="en-GB"/>
        </w:rPr>
        <w:t>(Vo and Le, 2009)</w:t>
      </w:r>
      <w:r w:rsidR="006B58BD">
        <w:rPr>
          <w:rFonts w:eastAsiaTheme="minorEastAsia"/>
          <w:lang w:val="en-GB"/>
        </w:rPr>
        <w:fldChar w:fldCharType="end"/>
      </w:r>
      <w:r w:rsidR="00CD1E2D">
        <w:rPr>
          <w:rFonts w:eastAsiaTheme="minorEastAsia"/>
          <w:lang w:val="en-GB"/>
        </w:rPr>
        <w:t xml:space="preserve">. </w:t>
      </w:r>
    </w:p>
    <w:p w14:paraId="3F3C3E3E" w14:textId="77777777" w:rsidR="0077136B" w:rsidRPr="00CC1D30" w:rsidRDefault="0077136B" w:rsidP="0077136B">
      <w:pPr>
        <w:pStyle w:val="Caption"/>
        <w:keepNext/>
        <w:rPr>
          <w:sz w:val="20"/>
          <w:lang w:val="en-GB"/>
        </w:rPr>
      </w:pPr>
      <w:bookmarkStart w:id="151" w:name="_Ref393032722"/>
      <w:bookmarkStart w:id="152" w:name="_Toc397995143"/>
      <w:r w:rsidRPr="00CC1D30">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51"/>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152"/>
    </w:p>
    <w:tbl>
      <w:tblPr>
        <w:tblStyle w:val="SombreadoMdio11"/>
        <w:tblW w:w="0" w:type="auto"/>
        <w:tblInd w:w="1649" w:type="dxa"/>
        <w:tblLook w:val="04A0" w:firstRow="1" w:lastRow="0" w:firstColumn="1" w:lastColumn="0" w:noHBand="0" w:noVBand="1"/>
      </w:tblPr>
      <w:tblGrid>
        <w:gridCol w:w="1127"/>
        <w:gridCol w:w="416"/>
        <w:gridCol w:w="3304"/>
      </w:tblGrid>
      <w:tr w:rsidR="0077136B" w:rsidRPr="00C46E09" w14:paraId="5CAD4451" w14:textId="77777777"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052C977C" w14:textId="77777777"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14:paraId="1ABC240D" w14:textId="77777777"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w:t>
            </w:r>
          </w:p>
        </w:tc>
        <w:tc>
          <w:tcPr>
            <w:tcW w:w="3304" w:type="dxa"/>
            <w:vAlign w:val="center"/>
          </w:tcPr>
          <w:p w14:paraId="3EBFBC72" w14:textId="77777777"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Paths</w:t>
            </w:r>
          </w:p>
        </w:tc>
      </w:tr>
      <w:tr w:rsidR="0077136B" w:rsidRPr="00C46E09" w14:paraId="3F446128"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14:paraId="7E22CEA2" w14:textId="77777777"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14:paraId="185E1CAF"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tcPr>
          <w:p w14:paraId="6D7F148D" w14:textId="77777777"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w:t>
            </w:r>
          </w:p>
        </w:tc>
      </w:tr>
      <w:tr w:rsidR="0077136B" w:rsidRPr="00C46E09" w14:paraId="74E2A40E"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14:paraId="3D4FFFCB" w14:textId="77777777"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14:paraId="4114D46E"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14:paraId="572656F4" w14:textId="77777777"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 analyst, professor</w:t>
            </w:r>
          </w:p>
        </w:tc>
      </w:tr>
      <w:tr w:rsidR="0077136B" w:rsidRPr="00C46E09" w14:paraId="7B3E1F3B"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14:paraId="35BCAFFD"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22B83CFA"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14:paraId="110801EA"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analyst, professor</w:t>
            </w:r>
          </w:p>
        </w:tc>
      </w:tr>
      <w:tr w:rsidR="0077136B" w:rsidRPr="00C46E09" w14:paraId="042D4C04"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14:paraId="1941279A"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7398FA83"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14:paraId="4ECF5CF0"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professor</w:t>
            </w:r>
          </w:p>
        </w:tc>
      </w:tr>
      <w:tr w:rsidR="0077136B" w:rsidRPr="00C46E09" w14:paraId="36D93436"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14:paraId="58C9ED59" w14:textId="77777777"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14:paraId="55A35C80"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14:paraId="77208D49"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w:t>
            </w:r>
          </w:p>
        </w:tc>
      </w:tr>
      <w:tr w:rsidR="0077136B" w:rsidRPr="00C46E09" w14:paraId="564AE598"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14:paraId="45B4DDD9"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46AFACB1"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14:paraId="5C80DA7D"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w:t>
            </w:r>
          </w:p>
        </w:tc>
      </w:tr>
      <w:tr w:rsidR="0077136B" w:rsidRPr="00C46E09" w14:paraId="2E007264"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14:paraId="1256DF8C" w14:textId="77777777"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14:paraId="29CAC3D8"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14:paraId="62C801F8"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w:t>
            </w:r>
          </w:p>
        </w:tc>
      </w:tr>
      <w:tr w:rsidR="0077136B" w:rsidRPr="00C46E09" w14:paraId="5B679FCB"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14:paraId="6231445D"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17187C0E"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14:paraId="215BD784"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w:t>
            </w:r>
          </w:p>
        </w:tc>
      </w:tr>
      <w:tr w:rsidR="0077136B" w:rsidRPr="00C46E09" w14:paraId="7EB589A0"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14:paraId="316A1B78"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4EAC9393"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14:paraId="4DA64518"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designer, engineer</w:t>
            </w:r>
          </w:p>
        </w:tc>
      </w:tr>
      <w:tr w:rsidR="0077136B" w:rsidRPr="00C46E09" w14:paraId="42FDCE39"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14:paraId="156DAC26" w14:textId="77777777"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14:paraId="2B71EC5F"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14:paraId="4C85C5B0" w14:textId="77777777"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analyst</w:t>
            </w:r>
          </w:p>
        </w:tc>
      </w:tr>
      <w:tr w:rsidR="0077136B" w:rsidRPr="00C46E09" w14:paraId="03639F24"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1DDD4005"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4BEDB517"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tcPr>
          <w:p w14:paraId="794912D0" w14:textId="77777777"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engineer, analyst</w:t>
            </w:r>
          </w:p>
        </w:tc>
      </w:tr>
      <w:tr w:rsidR="0077136B" w:rsidRPr="00C46E09" w14:paraId="2EEBCE8E"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1FDCD902"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767DECA7"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tcPr>
          <w:p w14:paraId="57ECB515" w14:textId="77777777"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analyst</w:t>
            </w:r>
          </w:p>
        </w:tc>
      </w:tr>
      <w:tr w:rsidR="0077136B" w:rsidRPr="00C46E09" w14:paraId="325AE20A"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275FF4F4"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2745068A"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4</w:t>
            </w:r>
          </w:p>
        </w:tc>
        <w:tc>
          <w:tcPr>
            <w:tcW w:w="3304" w:type="dxa"/>
            <w:vAlign w:val="center"/>
          </w:tcPr>
          <w:p w14:paraId="1E18A411" w14:textId="77777777"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 analyst</w:t>
            </w:r>
          </w:p>
        </w:tc>
      </w:tr>
      <w:tr w:rsidR="0077136B" w:rsidRPr="00C46E09" w14:paraId="30A4D1E3"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639E6682" w14:textId="77777777"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14:paraId="4ECF7100"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5</w:t>
            </w:r>
          </w:p>
        </w:tc>
        <w:tc>
          <w:tcPr>
            <w:tcW w:w="3304" w:type="dxa"/>
            <w:vAlign w:val="center"/>
          </w:tcPr>
          <w:p w14:paraId="072EFCCC" w14:textId="77777777"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designer, analyst</w:t>
            </w:r>
          </w:p>
        </w:tc>
      </w:tr>
    </w:tbl>
    <w:p w14:paraId="3E14B8A6" w14:textId="77777777" w:rsidR="00CD1E2D" w:rsidRDefault="002B2796" w:rsidP="00C46E09">
      <w:pPr>
        <w:spacing w:before="240" w:after="240"/>
        <w:rPr>
          <w:lang w:val="en-GB"/>
        </w:rPr>
      </w:pPr>
      <w:r>
        <w:rPr>
          <w:lang w:val="en-GB"/>
        </w:rPr>
        <w:tab/>
      </w:r>
      <w:r w:rsidR="00CD1E2D">
        <w:rPr>
          <w:lang w:val="en-GB"/>
        </w:rPr>
        <w:t xml:space="preserve">Equation </w:t>
      </w:r>
      <w:r w:rsidR="006B58BD">
        <w:rPr>
          <w:lang w:val="en-GB"/>
        </w:rPr>
        <w:fldChar w:fldCharType="begin"/>
      </w:r>
      <w:r w:rsidR="00CD1E2D">
        <w:rPr>
          <w:lang w:val="en-GB"/>
        </w:rPr>
        <w:instrText xml:space="preserve"> REF _Ref393029288 \h </w:instrText>
      </w:r>
      <w:r w:rsidR="006B58BD">
        <w:rPr>
          <w:lang w:val="en-GB"/>
        </w:rPr>
      </w:r>
      <w:r w:rsidR="006B58BD">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6B58BD">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r w:rsidR="003C69AC">
        <w:fldChar w:fldCharType="begin"/>
      </w:r>
      <w:r w:rsidR="003C69AC">
        <w:instrText xml:space="preserve"> REF _Ref393032722 \h  \* MERGEFORMAT </w:instrText>
      </w:r>
      <w:r w:rsidR="003C69AC">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3C69AC">
        <w:fldChar w:fldCharType="end"/>
      </w:r>
      <w:r w:rsidR="00CD1E2D" w:rsidRPr="00CD1E2D">
        <w:rPr>
          <w:lang w:val="en-GB"/>
        </w:rPr>
        <w:t xml:space="preserve"> has</w:t>
      </w:r>
      <w:r w:rsidR="00CD1E2D">
        <w:rPr>
          <w:lang w:val="en-GB"/>
        </w:rPr>
        <w:t xml:space="preserve">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14:paraId="1B693080" w14:textId="77777777" w:rsidTr="00B92B8F">
        <w:tc>
          <w:tcPr>
            <w:tcW w:w="817" w:type="dxa"/>
            <w:vAlign w:val="center"/>
          </w:tcPr>
          <w:p w14:paraId="3BFC8136" w14:textId="77777777" w:rsidR="0077136B" w:rsidRDefault="0077136B" w:rsidP="00B92B8F">
            <w:pPr>
              <w:keepNext/>
              <w:spacing w:line="360" w:lineRule="auto"/>
              <w:jc w:val="center"/>
              <w:rPr>
                <w:rFonts w:eastAsiaTheme="minorEastAsia"/>
                <w:lang w:val="en-GB"/>
              </w:rPr>
            </w:pPr>
          </w:p>
        </w:tc>
        <w:tc>
          <w:tcPr>
            <w:tcW w:w="7088" w:type="dxa"/>
            <w:vAlign w:val="center"/>
          </w:tcPr>
          <w:p w14:paraId="60F5C457" w14:textId="77777777"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14:paraId="4F7A21A2" w14:textId="77777777" w:rsidR="0077136B" w:rsidRPr="00E935C0" w:rsidRDefault="0077136B" w:rsidP="00B92B8F">
            <w:pPr>
              <w:pStyle w:val="Caption"/>
              <w:spacing w:line="360" w:lineRule="auto"/>
              <w:jc w:val="right"/>
              <w:rPr>
                <w:rFonts w:eastAsiaTheme="minorEastAsia"/>
                <w:b w:val="0"/>
                <w:lang w:val="en-GB"/>
              </w:rPr>
            </w:pPr>
            <w:bookmarkStart w:id="153" w:name="_Ref393029284"/>
            <w:bookmarkStart w:id="154" w:name="_Ref393029288"/>
            <w:r w:rsidRPr="00E935C0">
              <w:rPr>
                <w:rFonts w:eastAsiaTheme="minorEastAsia"/>
                <w:b w:val="0"/>
                <w:lang w:val="en-GB"/>
              </w:rPr>
              <w:t>(</w:t>
            </w:r>
            <w:r w:rsidR="006B58BD"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6B58BD" w:rsidRPr="00E935C0">
              <w:rPr>
                <w:rFonts w:eastAsiaTheme="minorEastAsia"/>
                <w:b w:val="0"/>
                <w:lang w:val="en-GB"/>
              </w:rPr>
              <w:fldChar w:fldCharType="separate"/>
            </w:r>
            <w:r w:rsidR="00C46E09">
              <w:rPr>
                <w:rFonts w:eastAsiaTheme="minorEastAsia"/>
                <w:b w:val="0"/>
                <w:noProof/>
                <w:lang w:val="en-GB"/>
              </w:rPr>
              <w:t>4</w:t>
            </w:r>
            <w:r w:rsidR="006B58BD" w:rsidRPr="00E935C0">
              <w:rPr>
                <w:rFonts w:eastAsiaTheme="minorEastAsia"/>
                <w:b w:val="0"/>
                <w:lang w:val="en-GB"/>
              </w:rPr>
              <w:fldChar w:fldCharType="end"/>
            </w:r>
            <w:bookmarkEnd w:id="153"/>
            <w:r w:rsidRPr="00E935C0">
              <w:rPr>
                <w:rFonts w:eastAsiaTheme="minorEastAsia"/>
                <w:b w:val="0"/>
                <w:lang w:val="en-GB"/>
              </w:rPr>
              <w:t>)</w:t>
            </w:r>
            <w:bookmarkEnd w:id="154"/>
          </w:p>
        </w:tc>
      </w:tr>
    </w:tbl>
    <w:p w14:paraId="2D766083" w14:textId="77777777"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one can easily sees</w:t>
      </w:r>
      <w:r w:rsidR="000E6B2D">
        <w:rPr>
          <w:lang w:val="en-GB"/>
        </w:rPr>
        <w:t xml:space="preserve"> the 3 paths for it. They are </w:t>
      </w:r>
      <w:r w:rsidR="000E6B2D" w:rsidRPr="00C46E09">
        <w:rPr>
          <w:i/>
          <w:lang w:val="en-GB"/>
        </w:rPr>
        <w:t>{architect:8,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appearing only twi</w:t>
      </w:r>
      <w:proofErr w:type="spellStart"/>
      <w:r w:rsidR="008B4E68">
        <w:rPr>
          <w:rFonts w:eastAsiaTheme="minorEastAsia"/>
          <w:lang w:val="en-GB"/>
        </w:rPr>
        <w:t>ce</w:t>
      </w:r>
      <w:proofErr w:type="spellEnd"/>
      <w:r w:rsidR="008B4E68">
        <w:rPr>
          <w:rFonts w:eastAsiaTheme="minorEastAsia"/>
          <w:lang w:val="en-GB"/>
        </w:rPr>
        <w:t xml:space="preserv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14:paraId="31615C67" w14:textId="77777777"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r w:rsidR="00CF7690" w:rsidRPr="00C46E09">
        <w:rPr>
          <w:i/>
          <w:lang w:val="en-GB"/>
        </w:rPr>
        <w:t>={engineer:1}</w:t>
      </w:r>
      <w:r w:rsidR="008E7ACE">
        <w:rPr>
          <w:lang w:val="en-GB"/>
        </w:rPr>
        <w:t>.</w:t>
      </w:r>
    </w:p>
    <w:p w14:paraId="7F22BAF3" w14:textId="77777777" w:rsidR="00485C89" w:rsidRPr="00042DFF" w:rsidRDefault="00485C89" w:rsidP="00485C89">
      <w:pPr>
        <w:jc w:val="left"/>
        <w:rPr>
          <w:lang w:val="en-GB"/>
        </w:rPr>
      </w:pPr>
    </w:p>
    <w:p w14:paraId="726AECD1" w14:textId="77777777" w:rsidR="00485C89" w:rsidRDefault="00C905ED" w:rsidP="00485C89">
      <w:pPr>
        <w:jc w:val="center"/>
        <w:rPr>
          <w:lang w:val="en-GB"/>
        </w:rPr>
      </w:pPr>
      <w:r>
        <w:rPr>
          <w:noProof/>
        </w:rPr>
        <w:lastRenderedPageBreak/>
        <w:pict w14:anchorId="7F98A030">
          <v:shape id="_x0000_s1864" type="#_x0000_t202" style="position:absolute;left:0;text-align:left;margin-left:47.6pt;margin-top:109.75pt;width:324.5pt;height:23.5pt;z-index:251677696" stroked="f">
            <v:textbox style="mso-next-textbox:#_x0000_s1864;mso-fit-shape-to-text:t" inset="0,0,0,0">
              <w:txbxContent>
                <w:p w14:paraId="13775ACD" w14:textId="77777777" w:rsidR="007753F9" w:rsidRPr="00324139" w:rsidRDefault="007753F9" w:rsidP="00485C89">
                  <w:pPr>
                    <w:pStyle w:val="Caption"/>
                    <w:rPr>
                      <w:sz w:val="20"/>
                      <w:szCs w:val="20"/>
                      <w:lang w:val="en-GB"/>
                    </w:rPr>
                  </w:pPr>
                  <w:bookmarkStart w:id="155" w:name="_Ref394268252"/>
                  <w:bookmarkStart w:id="156" w:name="_Ref394268247"/>
                  <w:bookmarkStart w:id="157" w:name="_Toc395638193"/>
                  <w:bookmarkStart w:id="158" w:name="_Toc395638367"/>
                  <w:bookmarkStart w:id="159" w:name="_Toc397995117"/>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155"/>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156"/>
                  <w:bookmarkEnd w:id="157"/>
                  <w:bookmarkEnd w:id="158"/>
                  <w:bookmarkEnd w:id="159"/>
                  <w:r w:rsidRPr="00324139">
                    <w:rPr>
                      <w:sz w:val="20"/>
                      <w:szCs w:val="20"/>
                      <w:lang w:val="en-GB"/>
                    </w:rPr>
                    <w:t xml:space="preserve"> </w:t>
                  </w:r>
                </w:p>
              </w:txbxContent>
            </v:textbox>
          </v:shape>
        </w:pict>
      </w:r>
      <w:r>
        <w:rPr>
          <w:lang w:val="en-GB"/>
        </w:rPr>
      </w:r>
      <w:r>
        <w:rPr>
          <w:lang w:val="en-GB"/>
        </w:rPr>
        <w:pict w14:anchorId="2D71D56E">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14:paraId="799EB253" w14:textId="77777777" w:rsidR="007753F9" w:rsidRPr="00BD2D9B" w:rsidRDefault="007753F9" w:rsidP="00485C89">
                    <w:pPr>
                      <w:spacing w:line="240" w:lineRule="auto"/>
                      <w:jc w:val="center"/>
                      <w:rPr>
                        <w:b/>
                        <w:sz w:val="10"/>
                        <w:szCs w:val="14"/>
                      </w:rPr>
                    </w:pPr>
                    <w:r>
                      <w:rPr>
                        <w:b/>
                        <w:sz w:val="12"/>
                        <w:szCs w:val="14"/>
                      </w:rPr>
                      <w:t>architect:2</w:t>
                    </w:r>
                  </w:p>
                  <w:p w14:paraId="582C07EC" w14:textId="77777777" w:rsidR="007753F9" w:rsidRPr="00BD2D9B" w:rsidRDefault="007753F9" w:rsidP="00485C89"/>
                </w:txbxContent>
              </v:textbox>
            </v:oval>
            <v:oval id="_x0000_s1852" style="position:absolute;left:4189;top:7091;width:850;height:363;v-text-anchor:middle">
              <v:shadow on="t" opacity=".5"/>
              <v:textbox style="mso-next-textbox:#_x0000_s1852" inset="0,,0">
                <w:txbxContent>
                  <w:p w14:paraId="19288C18" w14:textId="77777777" w:rsidR="007753F9" w:rsidRPr="00BD2D9B" w:rsidRDefault="007753F9" w:rsidP="00485C89">
                    <w:pPr>
                      <w:spacing w:line="240" w:lineRule="auto"/>
                      <w:jc w:val="center"/>
                      <w:rPr>
                        <w:b/>
                        <w:sz w:val="10"/>
                        <w:szCs w:val="14"/>
                      </w:rPr>
                    </w:pPr>
                    <w:proofErr w:type="spellStart"/>
                    <w:r>
                      <w:rPr>
                        <w:b/>
                        <w:sz w:val="12"/>
                        <w:szCs w:val="14"/>
                      </w:rPr>
                      <w:t>null</w:t>
                    </w:r>
                    <w:proofErr w:type="spellEnd"/>
                  </w:p>
                  <w:p w14:paraId="43932F63" w14:textId="77777777" w:rsidR="007753F9" w:rsidRPr="00BD2D9B" w:rsidRDefault="007753F9"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14:paraId="5AC1BBA2" w14:textId="77777777" w:rsidR="007753F9" w:rsidRPr="00BD2D9B" w:rsidRDefault="007753F9" w:rsidP="00485C89">
                    <w:pPr>
                      <w:spacing w:line="240" w:lineRule="auto"/>
                      <w:jc w:val="center"/>
                      <w:rPr>
                        <w:b/>
                        <w:sz w:val="10"/>
                        <w:szCs w:val="14"/>
                      </w:rPr>
                    </w:pPr>
                    <w:r>
                      <w:rPr>
                        <w:b/>
                        <w:sz w:val="12"/>
                        <w:szCs w:val="14"/>
                      </w:rPr>
                      <w:t>engineer:1</w:t>
                    </w:r>
                  </w:p>
                  <w:p w14:paraId="5548280B" w14:textId="77777777" w:rsidR="007753F9" w:rsidRPr="00BD2D9B" w:rsidRDefault="007753F9" w:rsidP="00485C89"/>
                </w:txbxContent>
              </v:textbox>
            </v:oval>
            <v:oval id="_x0000_s1855" style="position:absolute;left:2980;top:8254;width:852;height:363;v-text-anchor:middle">
              <v:shadow on="t" opacity=".5"/>
              <v:textbox style="mso-next-textbox:#_x0000_s1855" inset="0,,0">
                <w:txbxContent>
                  <w:p w14:paraId="2A29C687" w14:textId="77777777" w:rsidR="007753F9" w:rsidRPr="00BD2D9B" w:rsidRDefault="007753F9" w:rsidP="00485C89">
                    <w:pPr>
                      <w:spacing w:line="240" w:lineRule="auto"/>
                      <w:jc w:val="center"/>
                      <w:rPr>
                        <w:b/>
                        <w:sz w:val="10"/>
                        <w:szCs w:val="14"/>
                      </w:rPr>
                    </w:pPr>
                    <w:r>
                      <w:rPr>
                        <w:b/>
                        <w:sz w:val="12"/>
                        <w:szCs w:val="14"/>
                      </w:rPr>
                      <w:t>engineer:1</w:t>
                    </w:r>
                  </w:p>
                  <w:p w14:paraId="1FB1ED3B" w14:textId="77777777" w:rsidR="007753F9" w:rsidRPr="00BD2D9B" w:rsidRDefault="007753F9" w:rsidP="00485C89"/>
                </w:txbxContent>
              </v:textbox>
            </v:oval>
            <v:oval id="_x0000_s1856" style="position:absolute;left:2980;top:8824;width:852;height:363;v-text-anchor:middle">
              <v:shadow on="t" opacity=".5"/>
              <v:textbox style="mso-next-textbox:#_x0000_s1856" inset="0,,0">
                <w:txbxContent>
                  <w:p w14:paraId="37DA1FEB" w14:textId="77777777" w:rsidR="007753F9" w:rsidRPr="00BD2D9B" w:rsidRDefault="007753F9" w:rsidP="00485C89">
                    <w:pPr>
                      <w:spacing w:line="240" w:lineRule="auto"/>
                      <w:jc w:val="center"/>
                      <w:rPr>
                        <w:b/>
                        <w:sz w:val="10"/>
                        <w:szCs w:val="14"/>
                      </w:rPr>
                    </w:pPr>
                    <w:r>
                      <w:rPr>
                        <w:b/>
                        <w:sz w:val="12"/>
                        <w:szCs w:val="14"/>
                      </w:rPr>
                      <w:t>analyst:1</w:t>
                    </w:r>
                  </w:p>
                  <w:p w14:paraId="46074F6A" w14:textId="77777777" w:rsidR="007753F9" w:rsidRPr="00BD2D9B" w:rsidRDefault="007753F9" w:rsidP="00485C89"/>
                </w:txbxContent>
              </v:textbox>
            </v:oval>
            <v:oval id="_x0000_s1857" style="position:absolute;left:3958;top:8076;width:852;height:363;v-text-anchor:middle">
              <v:shadow on="t" opacity=".5"/>
              <v:textbox style="mso-next-textbox:#_x0000_s1857" inset="0,,0">
                <w:txbxContent>
                  <w:p w14:paraId="0B711046" w14:textId="77777777" w:rsidR="007753F9" w:rsidRPr="00BD2D9B" w:rsidRDefault="007753F9" w:rsidP="00485C89">
                    <w:pPr>
                      <w:spacing w:line="240" w:lineRule="auto"/>
                      <w:jc w:val="center"/>
                      <w:rPr>
                        <w:b/>
                        <w:sz w:val="10"/>
                        <w:szCs w:val="14"/>
                      </w:rPr>
                    </w:pPr>
                    <w:r>
                      <w:rPr>
                        <w:b/>
                        <w:sz w:val="12"/>
                        <w:szCs w:val="14"/>
                      </w:rPr>
                      <w:t>analyst:1</w:t>
                    </w:r>
                  </w:p>
                  <w:p w14:paraId="0B8A03AE" w14:textId="77777777" w:rsidR="007753F9" w:rsidRPr="00BD2D9B" w:rsidRDefault="007753F9"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0,64c193,165,386,266,578,255,770,244,1045,32,1149,0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14:paraId="0B0C078A" w14:textId="77777777" w:rsidR="00485C89" w:rsidRPr="008E7ACE" w:rsidRDefault="00485C89" w:rsidP="00485C89">
      <w:pPr>
        <w:rPr>
          <w:sz w:val="20"/>
          <w:lang w:val="en-GB"/>
        </w:rPr>
      </w:pPr>
    </w:p>
    <w:p w14:paraId="6789E51D" w14:textId="77777777" w:rsidR="00AB732F" w:rsidRPr="00CD1685" w:rsidRDefault="002B2796" w:rsidP="00447577">
      <w:pPr>
        <w:spacing w:before="240"/>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6B58BD">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C651E0">
        <w:rPr>
          <w:rFonts w:cs="Times New Roman"/>
          <w:lang w:val="en-GB"/>
        </w:rPr>
        <w:t>(Han et al., 2004)</w:t>
      </w:r>
      <w:r w:rsidR="006B58BD">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r w:rsidR="003C69AC">
        <w:fldChar w:fldCharType="begin"/>
      </w:r>
      <w:r w:rsidR="003C69AC">
        <w:instrText xml:space="preserve"> REF _Ref394268252 \h  \* MERGEFORMAT </w:instrText>
      </w:r>
      <w:r w:rsidR="003C69AC">
        <w:fldChar w:fldCharType="separate"/>
      </w:r>
      <w:r w:rsidR="00C46E09" w:rsidRPr="00C46E09">
        <w:rPr>
          <w:lang w:val="en-GB"/>
        </w:rPr>
        <w:t xml:space="preserve">Figure </w:t>
      </w:r>
      <w:r w:rsidR="00C46E09" w:rsidRPr="00C46E09">
        <w:rPr>
          <w:noProof/>
          <w:lang w:val="en-GB"/>
        </w:rPr>
        <w:t>3.4</w:t>
      </w:r>
      <w:r w:rsidR="003C69AC">
        <w:fldChar w:fldCharType="end"/>
      </w:r>
      <w:r w:rsidR="008E7ACE" w:rsidRPr="00CD1685">
        <w:rPr>
          <w:lang w:val="en-GB"/>
        </w:rPr>
        <w:t>.</w:t>
      </w:r>
      <w:r w:rsidR="00CD1685">
        <w:rPr>
          <w:lang w:val="en-GB"/>
        </w:rPr>
        <w:t xml:space="preserve"> </w:t>
      </w:r>
    </w:p>
    <w:p w14:paraId="30277B47" w14:textId="77777777" w:rsidR="00F654E0" w:rsidRPr="00485C89" w:rsidRDefault="00F654E0" w:rsidP="00F654E0">
      <w:pPr>
        <w:pStyle w:val="Caption"/>
        <w:keepNext/>
        <w:rPr>
          <w:sz w:val="20"/>
          <w:lang w:val="en-GB"/>
        </w:rPr>
      </w:pPr>
      <w:bookmarkStart w:id="160" w:name="_Ref393039440"/>
      <w:bookmarkStart w:id="161" w:name="_Toc397995144"/>
      <w:r w:rsidRPr="00485C8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160"/>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proofErr w:type="spellStart"/>
      <w:r w:rsidRPr="00485C89">
        <w:rPr>
          <w:sz w:val="20"/>
          <w:lang w:val="en-GB"/>
        </w:rPr>
        <w:t>itemsets</w:t>
      </w:r>
      <w:proofErr w:type="spellEnd"/>
      <w:r w:rsidRPr="00485C89">
        <w:rPr>
          <w:sz w:val="20"/>
          <w:lang w:val="en-GB"/>
        </w:rPr>
        <w:t xml:space="preserve"> discovered for all items</w:t>
      </w:r>
      <w:bookmarkEnd w:id="161"/>
    </w:p>
    <w:tbl>
      <w:tblPr>
        <w:tblStyle w:val="SombreadoMdio11"/>
        <w:tblW w:w="0" w:type="auto"/>
        <w:tblLook w:val="04A0" w:firstRow="1" w:lastRow="0" w:firstColumn="1" w:lastColumn="0" w:noHBand="0" w:noVBand="1"/>
      </w:tblPr>
      <w:tblGrid>
        <w:gridCol w:w="1242"/>
        <w:gridCol w:w="7402"/>
      </w:tblGrid>
      <w:tr w:rsidR="00F654E0" w:rsidRPr="00485C89" w14:paraId="10CD1D29" w14:textId="77777777"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5B1224A" w14:textId="77777777" w:rsidR="00F654E0" w:rsidRPr="00485C89" w:rsidRDefault="00F654E0" w:rsidP="00BF0DFA">
            <w:pPr>
              <w:spacing w:line="276" w:lineRule="auto"/>
              <w:rPr>
                <w:sz w:val="20"/>
                <w:lang w:val="en-GB"/>
              </w:rPr>
            </w:pPr>
            <w:r w:rsidRPr="00485C89">
              <w:rPr>
                <w:sz w:val="20"/>
                <w:lang w:val="en-GB"/>
              </w:rPr>
              <w:t>Item</w:t>
            </w:r>
          </w:p>
        </w:tc>
        <w:tc>
          <w:tcPr>
            <w:tcW w:w="7402" w:type="dxa"/>
          </w:tcPr>
          <w:p w14:paraId="277D665F" w14:textId="77777777" w:rsidR="00F654E0" w:rsidRPr="00485C89"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485C89">
              <w:rPr>
                <w:sz w:val="20"/>
                <w:lang w:val="en-GB"/>
              </w:rPr>
              <w:t xml:space="preserve">Frequent </w:t>
            </w:r>
            <w:proofErr w:type="spellStart"/>
            <w:r w:rsidRPr="00485C89">
              <w:rPr>
                <w:sz w:val="20"/>
                <w:lang w:val="en-GB"/>
              </w:rPr>
              <w:t>Itemsets</w:t>
            </w:r>
            <w:proofErr w:type="spellEnd"/>
            <w:r w:rsidRPr="00485C89">
              <w:rPr>
                <w:sz w:val="20"/>
                <w:lang w:val="en-GB"/>
              </w:rPr>
              <w:t xml:space="preserve"> discovered</w:t>
            </w:r>
          </w:p>
        </w:tc>
      </w:tr>
      <w:tr w:rsidR="00F654E0" w:rsidRPr="005A2BED" w14:paraId="60252DE4"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27E46EC9" w14:textId="77777777"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14:paraId="017AD40A" w14:textId="77777777"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{professor}, {analyst, professor}, {architect, analyst, professor}, {engineer, professor}, {architect, professor}</w:t>
            </w:r>
          </w:p>
        </w:tc>
      </w:tr>
      <w:tr w:rsidR="00F654E0" w:rsidRPr="005A2BED" w14:paraId="7216726B" w14:textId="77777777"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0D5E6EC1" w14:textId="77777777"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14:paraId="7ACBA8C4" w14:textId="77777777"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5A2BED" w14:paraId="6D804216"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2305F97" w14:textId="77777777"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14:paraId="74D01345" w14:textId="77777777"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{engineer}, {designer, engineer}, {architect, designer, engineer}, {architect, engineer}</w:t>
            </w:r>
          </w:p>
        </w:tc>
      </w:tr>
      <w:tr w:rsidR="00F654E0" w:rsidRPr="00485C89" w14:paraId="3DF70904" w14:textId="77777777"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C74484A" w14:textId="77777777"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14:paraId="44063A4A" w14:textId="77777777"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{designer}, {architect, designer}</w:t>
            </w:r>
          </w:p>
        </w:tc>
      </w:tr>
      <w:tr w:rsidR="00F654E0" w:rsidRPr="00485C89" w14:paraId="05A62240"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4921BA04" w14:textId="77777777"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14:paraId="2DEA03F2" w14:textId="77777777"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{architect}</w:t>
            </w:r>
          </w:p>
        </w:tc>
      </w:tr>
    </w:tbl>
    <w:p w14:paraId="517CA1BA" w14:textId="77777777" w:rsidR="00CF7690" w:rsidRPr="00485C89" w:rsidRDefault="003C69AC" w:rsidP="00BF0DFA">
      <w:pPr>
        <w:spacing w:before="240"/>
        <w:rPr>
          <w:lang w:val="en-GB"/>
        </w:rPr>
      </w:pPr>
      <w:r>
        <w:fldChar w:fldCharType="begin"/>
      </w:r>
      <w:r>
        <w:instrText xml:space="preserve"> REF _Ref393039440 \h  \* MERGEFORMAT </w:instrText>
      </w:r>
      <w:r>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3</w:t>
      </w:r>
      <w:r>
        <w:fldChar w:fldCharType="end"/>
      </w:r>
      <w:r w:rsidR="00485C89">
        <w:rPr>
          <w:lang w:val="en-GB"/>
        </w:rPr>
        <w:t xml:space="preserve"> </w:t>
      </w:r>
      <w:r w:rsidR="008E7ACE" w:rsidRPr="00485C89">
        <w:rPr>
          <w:lang w:val="en-GB"/>
        </w:rPr>
        <w:t xml:space="preserve">includes all frequent items found in this example, considering all items in database. </w:t>
      </w:r>
    </w:p>
    <w:p w14:paraId="35554A6B" w14:textId="77777777" w:rsidR="00BE62F0" w:rsidRPr="0024194D" w:rsidRDefault="00BE62F0" w:rsidP="00BF0DFA">
      <w:pPr>
        <w:pStyle w:val="Heading4"/>
        <w:rPr>
          <w:lang w:val="en-GB"/>
        </w:rPr>
      </w:pPr>
      <w:r w:rsidRPr="0024194D">
        <w:rPr>
          <w:lang w:val="en-GB"/>
        </w:rPr>
        <w:t>FP-Growth v</w:t>
      </w:r>
      <w:r w:rsidR="00B2109B">
        <w:rPr>
          <w:lang w:val="en-GB"/>
        </w:rPr>
        <w:t>ersus</w:t>
      </w:r>
      <w:r w:rsidRPr="0024194D">
        <w:rPr>
          <w:lang w:val="en-GB"/>
        </w:rPr>
        <w:t xml:space="preserve"> </w:t>
      </w:r>
      <w:r w:rsidR="00E92EC8" w:rsidRPr="0024194D">
        <w:rPr>
          <w:lang w:val="en-GB"/>
        </w:rPr>
        <w:t>APRIORI</w:t>
      </w:r>
      <w:r w:rsidRPr="0024194D">
        <w:rPr>
          <w:lang w:val="en-GB"/>
        </w:rPr>
        <w:t xml:space="preserve"> and </w:t>
      </w:r>
      <w:r w:rsidR="00E92EC8" w:rsidRPr="0024194D">
        <w:rPr>
          <w:lang w:val="en-GB"/>
        </w:rPr>
        <w:t>ECLAT</w:t>
      </w:r>
      <w:r w:rsidRPr="0024194D">
        <w:rPr>
          <w:lang w:val="en-GB"/>
        </w:rPr>
        <w:t xml:space="preserve">  </w:t>
      </w:r>
    </w:p>
    <w:p w14:paraId="2414A94A" w14:textId="77777777"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6B58BD">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DB1FB7">
        <w:rPr>
          <w:lang w:val="en-GB"/>
        </w:rPr>
        <w:t xml:space="preserve">, many algorithms appeared in researches all claiming to be the best for some reason. </w:t>
      </w:r>
      <w:r w:rsidR="008C6AA3">
        <w:rPr>
          <w:lang w:val="en-GB"/>
        </w:rPr>
        <w:t>For instance, APRIORI</w:t>
      </w:r>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6B58BD">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C651E0">
        <w:rPr>
          <w:rFonts w:cs="Times New Roman"/>
          <w:lang w:val="en-GB"/>
        </w:rPr>
        <w:t>(Agrawal and Srikant, 1994)</w:t>
      </w:r>
      <w:r w:rsidR="006B58BD">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w:t>
      </w:r>
      <w:proofErr w:type="spellStart"/>
      <w:r w:rsidR="00E87AE6">
        <w:rPr>
          <w:lang w:val="en-GB"/>
        </w:rPr>
        <w:t>Agrawal</w:t>
      </w:r>
      <w:proofErr w:type="spellEnd"/>
      <w:r w:rsidR="00E87AE6">
        <w:rPr>
          <w:lang w:val="en-GB"/>
        </w:rPr>
        <w:t xml:space="preserve">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w:t>
      </w:r>
      <w:proofErr w:type="spellStart"/>
      <w:r w:rsidR="00D2258C">
        <w:rPr>
          <w:lang w:val="en-GB"/>
        </w:rPr>
        <w:t>itemsets</w:t>
      </w:r>
      <w:proofErr w:type="spellEnd"/>
      <w:r w:rsidR="00F12FA5">
        <w:rPr>
          <w:lang w:val="en-GB"/>
        </w:rPr>
        <w:t xml:space="preserve">. One of the main problems recognized in </w:t>
      </w:r>
      <w:proofErr w:type="spellStart"/>
      <w:r w:rsidR="00F12FA5">
        <w:rPr>
          <w:lang w:val="en-GB"/>
        </w:rPr>
        <w:t>Apriori</w:t>
      </w:r>
      <w:proofErr w:type="spellEnd"/>
      <w:r w:rsidR="00F12FA5">
        <w:rPr>
          <w:lang w:val="en-GB"/>
        </w:rPr>
        <w:t xml:space="preserve"> by the </w:t>
      </w:r>
      <w:r w:rsidR="00ED37E4">
        <w:rPr>
          <w:lang w:val="en-GB"/>
        </w:rPr>
        <w:t>s</w:t>
      </w:r>
      <w:r w:rsidR="00F12FA5">
        <w:rPr>
          <w:lang w:val="en-GB"/>
        </w:rPr>
        <w:t xml:space="preserve">cientific community </w:t>
      </w:r>
      <w:r w:rsidR="006B58BD">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(Han et al., 2004; Zaki, 2000)</w:t>
      </w:r>
      <w:r w:rsidR="006B58BD">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w:t>
      </w:r>
      <w:proofErr w:type="spellStart"/>
      <w:r w:rsidR="00C06DF4">
        <w:rPr>
          <w:lang w:val="en-GB"/>
        </w:rPr>
        <w:t>itemset</w:t>
      </w:r>
      <w:proofErr w:type="spellEnd"/>
      <w:r w:rsidR="00C06DF4">
        <w:rPr>
          <w:lang w:val="en-GB"/>
        </w:rPr>
        <w:t xml:space="preserve">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items, it is a little boring to repeatedly search a </w:t>
      </w:r>
      <w:r w:rsidR="00E70FFD">
        <w:rPr>
          <w:lang w:val="en-GB"/>
        </w:rPr>
        <w:lastRenderedPageBreak/>
        <w:t xml:space="preserve">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improve </w:t>
      </w:r>
      <w:proofErr w:type="spellStart"/>
      <w:r w:rsidR="002B26BA">
        <w:rPr>
          <w:lang w:val="en-GB"/>
        </w:rPr>
        <w:t>Apriori</w:t>
      </w:r>
      <w:proofErr w:type="spellEnd"/>
      <w:r w:rsidR="002B26BA">
        <w:rPr>
          <w:lang w:val="en-GB"/>
        </w:rPr>
        <w:t xml:space="preserve"> algorithm. Some </w:t>
      </w:r>
      <w:r w:rsidR="00F12FA5">
        <w:rPr>
          <w:lang w:val="en-GB"/>
        </w:rPr>
        <w:t xml:space="preserve">examples </w:t>
      </w:r>
      <w:r w:rsidR="002B26BA">
        <w:rPr>
          <w:lang w:val="en-GB"/>
        </w:rPr>
        <w:t xml:space="preserve">are </w:t>
      </w:r>
      <w:proofErr w:type="spellStart"/>
      <w:r w:rsidR="00F12FA5" w:rsidRPr="002B26BA">
        <w:rPr>
          <w:lang w:val="en-GB"/>
        </w:rPr>
        <w:t>MSApriori</w:t>
      </w:r>
      <w:proofErr w:type="spellEnd"/>
      <w:r w:rsidR="00F12FA5">
        <w:rPr>
          <w:lang w:val="en-GB"/>
        </w:rPr>
        <w:t xml:space="preserve"> </w:t>
      </w:r>
      <w:r w:rsidR="006B58BD">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6B58BD">
        <w:rPr>
          <w:lang w:val="en-GB"/>
        </w:rPr>
        <w:fldChar w:fldCharType="separate"/>
      </w:r>
      <w:r w:rsidR="00C651E0" w:rsidRPr="00C651E0">
        <w:rPr>
          <w:rFonts w:cs="Times New Roman"/>
        </w:rPr>
        <w:t>(Liu et al., 1999)</w:t>
      </w:r>
      <w:r w:rsidR="006B58BD">
        <w:rPr>
          <w:lang w:val="en-GB"/>
        </w:rPr>
        <w:fldChar w:fldCharType="end"/>
      </w:r>
      <w:r w:rsidR="00F12FA5">
        <w:rPr>
          <w:lang w:val="en-GB"/>
        </w:rPr>
        <w:t xml:space="preserve">, A-Close </w:t>
      </w:r>
      <w:r w:rsidR="006B58BD">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(Pasquier et al., 1999)</w:t>
      </w:r>
      <w:r w:rsidR="006B58BD">
        <w:rPr>
          <w:lang w:val="en-GB"/>
        </w:rPr>
        <w:fldChar w:fldCharType="end"/>
      </w:r>
      <w:r w:rsidR="00F12FA5" w:rsidRPr="00027664">
        <w:rPr>
          <w:lang w:val="es-ES_tradnl"/>
        </w:rPr>
        <w:t xml:space="preserve">, </w:t>
      </w:r>
      <w:proofErr w:type="spellStart"/>
      <w:r w:rsidR="002B26BA" w:rsidRPr="00027664">
        <w:rPr>
          <w:lang w:val="es-ES_tradnl"/>
        </w:rPr>
        <w:t>Apriori-Inverse</w:t>
      </w:r>
      <w:proofErr w:type="spellEnd"/>
      <w:r w:rsidR="002B26BA" w:rsidRPr="00027664">
        <w:rPr>
          <w:lang w:val="es-ES_tradnl"/>
        </w:rPr>
        <w:t xml:space="preserve"> </w:t>
      </w:r>
      <w:r w:rsidR="006B58BD">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(Koh and Rountree, 2005)</w:t>
      </w:r>
      <w:r w:rsidR="006B58BD">
        <w:rPr>
          <w:lang w:val="en-GB"/>
        </w:rPr>
        <w:fldChar w:fldCharType="end"/>
      </w:r>
      <w:r w:rsidR="002B26BA" w:rsidRPr="00027664">
        <w:rPr>
          <w:lang w:val="es-ES_tradnl"/>
        </w:rPr>
        <w:t xml:space="preserve">, </w:t>
      </w:r>
      <w:proofErr w:type="spellStart"/>
      <w:r w:rsidR="002B26BA" w:rsidRPr="00027664">
        <w:rPr>
          <w:lang w:val="es-ES_tradnl"/>
        </w:rPr>
        <w:t>UApriori</w:t>
      </w:r>
      <w:proofErr w:type="spellEnd"/>
      <w:r w:rsidR="002B26BA" w:rsidRPr="00027664">
        <w:rPr>
          <w:lang w:val="es-ES_tradnl"/>
        </w:rPr>
        <w:t xml:space="preserve"> </w:t>
      </w:r>
      <w:r w:rsidR="006B58BD">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(Metanat Hooshsadat et al., 2012)</w:t>
      </w:r>
      <w:r w:rsidR="006B58BD">
        <w:rPr>
          <w:lang w:val="en-GB"/>
        </w:rPr>
        <w:fldChar w:fldCharType="end"/>
      </w:r>
      <w:r w:rsidR="00F12FA5" w:rsidRPr="00027664">
        <w:rPr>
          <w:lang w:val="es-ES_tradnl"/>
        </w:rPr>
        <w:t xml:space="preserve"> and </w:t>
      </w:r>
      <w:proofErr w:type="spellStart"/>
      <w:r w:rsidR="00F12FA5" w:rsidRPr="00027664">
        <w:rPr>
          <w:lang w:val="es-ES_tradnl"/>
        </w:rPr>
        <w:t>many</w:t>
      </w:r>
      <w:proofErr w:type="spellEnd"/>
      <w:r w:rsidR="00F12FA5" w:rsidRPr="00027664">
        <w:rPr>
          <w:lang w:val="es-ES_tradnl"/>
        </w:rPr>
        <w:t xml:space="preserve"> </w:t>
      </w:r>
      <w:proofErr w:type="spellStart"/>
      <w:r w:rsidR="00F12FA5" w:rsidRPr="00027664">
        <w:rPr>
          <w:lang w:val="es-ES_tradnl"/>
        </w:rPr>
        <w:t>other</w:t>
      </w:r>
      <w:proofErr w:type="spellEnd"/>
      <w:r w:rsidR="00F12FA5" w:rsidRPr="00027664">
        <w:rPr>
          <w:lang w:val="es-ES_tradnl"/>
        </w:rPr>
        <w:t xml:space="preserve"> </w:t>
      </w:r>
      <w:proofErr w:type="spellStart"/>
      <w:r w:rsidR="00F12FA5" w:rsidRPr="00027664">
        <w:rPr>
          <w:lang w:val="es-ES_tradnl"/>
        </w:rPr>
        <w:t>Apriori-like</w:t>
      </w:r>
      <w:proofErr w:type="spellEnd"/>
      <w:r w:rsidR="00F12FA5" w:rsidRPr="00027664">
        <w:rPr>
          <w:lang w:val="es-ES_tradnl"/>
        </w:rPr>
        <w:t xml:space="preserve"> </w:t>
      </w:r>
      <w:proofErr w:type="spellStart"/>
      <w:r w:rsidR="00F12FA5" w:rsidRPr="00027664">
        <w:rPr>
          <w:lang w:val="es-ES_tradnl"/>
        </w:rPr>
        <w:t>based</w:t>
      </w:r>
      <w:proofErr w:type="spellEnd"/>
      <w:r w:rsidR="00F12FA5" w:rsidRPr="00027664">
        <w:rPr>
          <w:lang w:val="es-ES_tradnl"/>
        </w:rPr>
        <w:t xml:space="preserve"> </w:t>
      </w:r>
      <w:proofErr w:type="spellStart"/>
      <w:r w:rsidR="00F12FA5" w:rsidRPr="00027664">
        <w:rPr>
          <w:lang w:val="es-ES_tradnl"/>
        </w:rPr>
        <w:t>algorithms</w:t>
      </w:r>
      <w:proofErr w:type="spellEnd"/>
      <w:r w:rsidR="00F12FA5" w:rsidRPr="00027664">
        <w:rPr>
          <w:lang w:val="es-ES_tradnl"/>
        </w:rPr>
        <w:t>.</w:t>
      </w:r>
    </w:p>
    <w:p w14:paraId="47AF3B1F" w14:textId="77777777" w:rsidR="00C06DF4" w:rsidRPr="00F12FA5" w:rsidRDefault="002B2796" w:rsidP="00305A00">
      <w:pPr>
        <w:rPr>
          <w:lang w:val="en-GB"/>
        </w:rPr>
      </w:pPr>
      <w:r w:rsidRPr="004B45A5">
        <w:rPr>
          <w:lang w:val="es-ES_tradnl"/>
        </w:rPr>
        <w:tab/>
      </w:r>
      <w:r w:rsidR="00C06DF4">
        <w:rPr>
          <w:lang w:val="en-GB"/>
        </w:rPr>
        <w:t xml:space="preserve">Similarly, ECLAT is another studied algorithm to find frequent </w:t>
      </w:r>
      <w:proofErr w:type="spellStart"/>
      <w:r w:rsidR="00C06DF4">
        <w:rPr>
          <w:lang w:val="en-GB"/>
        </w:rPr>
        <w:t>itemsets</w:t>
      </w:r>
      <w:proofErr w:type="spellEnd"/>
      <w:r w:rsidR="00C06DF4">
        <w:rPr>
          <w:lang w:val="en-GB"/>
        </w:rPr>
        <w:t xml:space="preserve"> in databases. ECLAT stands for Equivalence </w:t>
      </w:r>
      <w:proofErr w:type="spellStart"/>
      <w:r w:rsidR="00C06DF4">
        <w:rPr>
          <w:lang w:val="en-GB"/>
        </w:rPr>
        <w:t>CLass</w:t>
      </w:r>
      <w:proofErr w:type="spellEnd"/>
      <w:r w:rsidR="00C06DF4">
        <w:rPr>
          <w:lang w:val="en-GB"/>
        </w:rPr>
        <w:t xml:space="preserve"> Transformation</w:t>
      </w:r>
      <w:r w:rsidR="007135A6">
        <w:rPr>
          <w:lang w:val="en-GB"/>
        </w:rPr>
        <w:t xml:space="preserve">. This algorithm was introduced in </w:t>
      </w:r>
      <w:r w:rsidR="006B58BD">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(Zaki, 2000)</w:t>
      </w:r>
      <w:r w:rsidR="006B58BD">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w:t>
      </w:r>
      <w:proofErr w:type="spellStart"/>
      <w:r w:rsidR="007135A6">
        <w:rPr>
          <w:lang w:val="en-GB"/>
        </w:rPr>
        <w:t>Apriori</w:t>
      </w:r>
      <w:proofErr w:type="spellEnd"/>
      <w:r w:rsidR="007135A6">
        <w:rPr>
          <w:lang w:val="en-GB"/>
        </w:rPr>
        <w:t xml:space="preserve">-based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Pr>
          <w:lang w:val="en-GB"/>
        </w:rPr>
        <w:t xml:space="preserve">generates frequent </w:t>
      </w:r>
      <w:proofErr w:type="spellStart"/>
      <w:r w:rsidR="004D3370">
        <w:rPr>
          <w:lang w:val="en-GB"/>
        </w:rPr>
        <w:t>itemsets</w:t>
      </w:r>
      <w:proofErr w:type="spellEnd"/>
      <w:r w:rsidR="004D3370">
        <w:rPr>
          <w:lang w:val="en-GB"/>
        </w:rPr>
        <w:t xml:space="preserve"> by only simple intersection operations. It can even handle support values lower than, for instance, </w:t>
      </w:r>
      <w:proofErr w:type="spellStart"/>
      <w:r w:rsidR="004D3370">
        <w:rPr>
          <w:lang w:val="en-GB"/>
        </w:rPr>
        <w:t>Apriori</w:t>
      </w:r>
      <w:proofErr w:type="spellEnd"/>
      <w:r w:rsidR="004D3370">
        <w:rPr>
          <w:lang w:val="en-GB"/>
        </w:rPr>
        <w:t xml:space="preserve"> in large datasets. </w:t>
      </w:r>
    </w:p>
    <w:p w14:paraId="287BF9CB" w14:textId="77777777"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xml:space="preserve">, when comparing with the competitors is that it does not create huge amount of frequent </w:t>
      </w:r>
      <w:proofErr w:type="spellStart"/>
      <w:r w:rsidR="00E92EC8" w:rsidRPr="0024194D">
        <w:rPr>
          <w:lang w:val="en-GB"/>
        </w:rPr>
        <w:t>itemsets</w:t>
      </w:r>
      <w:proofErr w:type="spellEnd"/>
      <w:r w:rsidR="00E92EC8" w:rsidRPr="0024194D">
        <w:rPr>
          <w:lang w:val="en-GB"/>
        </w:rPr>
        <w:t xml:space="preserve">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w:t>
      </w:r>
      <w:proofErr w:type="spellStart"/>
      <w:r w:rsidR="00E70FFD">
        <w:rPr>
          <w:lang w:val="en-GB"/>
        </w:rPr>
        <w:t>itemsets</w:t>
      </w:r>
      <w:proofErr w:type="spellEnd"/>
      <w:r w:rsidR="00E70FFD">
        <w:rPr>
          <w:lang w:val="en-GB"/>
        </w:rPr>
        <w:t xml:space="preserve">. </w:t>
      </w:r>
      <w:r w:rsidR="00651FBF">
        <w:rPr>
          <w:lang w:val="en-GB"/>
        </w:rPr>
        <w:t xml:space="preserve">As observed in the previous lines, </w:t>
      </w:r>
      <w:proofErr w:type="spellStart"/>
      <w:r w:rsidR="00651FBF">
        <w:rPr>
          <w:lang w:val="en-GB"/>
        </w:rPr>
        <w:t>Apriori</w:t>
      </w:r>
      <w:proofErr w:type="spellEnd"/>
      <w:r w:rsidR="00651FBF">
        <w:rPr>
          <w:lang w:val="en-GB"/>
        </w:rPr>
        <w:t xml:space="preserve"> and most </w:t>
      </w:r>
      <w:proofErr w:type="spellStart"/>
      <w:r w:rsidR="00651FBF">
        <w:rPr>
          <w:lang w:val="en-GB"/>
        </w:rPr>
        <w:t>Apriori</w:t>
      </w:r>
      <w:proofErr w:type="spellEnd"/>
      <w:r w:rsidR="00651FBF">
        <w:rPr>
          <w:lang w:val="en-GB"/>
        </w:rPr>
        <w:t xml:space="preserve">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14:paraId="372A98F1" w14:textId="77777777" w:rsidR="00E92EC8" w:rsidRDefault="002B2796" w:rsidP="00305A00">
      <w:pPr>
        <w:rPr>
          <w:lang w:val="en-GB"/>
        </w:rPr>
      </w:pPr>
      <w:r>
        <w:rPr>
          <w:lang w:val="en-GB"/>
        </w:rPr>
        <w:tab/>
      </w:r>
      <w:r w:rsidR="006B58BD">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6B58BD">
        <w:rPr>
          <w:lang w:val="en-GB"/>
        </w:rPr>
        <w:fldChar w:fldCharType="separate"/>
      </w:r>
      <w:r w:rsidR="00C651E0" w:rsidRPr="00C651E0">
        <w:rPr>
          <w:rFonts w:cs="Times New Roman"/>
          <w:lang w:val="en-GB"/>
        </w:rPr>
        <w:t>(Borgelt, 2005)</w:t>
      </w:r>
      <w:r w:rsidR="006B58BD">
        <w:rPr>
          <w:lang w:val="en-GB"/>
        </w:rPr>
        <w:fldChar w:fldCharType="end"/>
      </w:r>
      <w:r w:rsidR="005D7BC7">
        <w:rPr>
          <w:lang w:val="en-GB"/>
        </w:rPr>
        <w:t xml:space="preserve"> presents an interesting study on these three algorithms, </w:t>
      </w:r>
      <w:proofErr w:type="spellStart"/>
      <w:r w:rsidR="005D7BC7">
        <w:rPr>
          <w:lang w:val="en-GB"/>
        </w:rPr>
        <w:t>Apriori</w:t>
      </w:r>
      <w:proofErr w:type="spellEnd"/>
      <w:r w:rsidR="005D7BC7">
        <w:rPr>
          <w:lang w:val="en-GB"/>
        </w:rPr>
        <w:t>, ECLAT and FP-Growth. It argues that the implementation of the process of frequent discovery in FP-Growth “</w:t>
      </w:r>
      <w:r w:rsidR="005D7BC7" w:rsidRPr="005D7BC7">
        <w:rPr>
          <w:i/>
          <w:lang w:val="en-GB"/>
        </w:rPr>
        <w:t>clearly outperforms</w:t>
      </w:r>
      <w:r w:rsidR="005D7BC7">
        <w:rPr>
          <w:i/>
          <w:lang w:val="en-GB"/>
        </w:rPr>
        <w:t xml:space="preserve"> </w:t>
      </w:r>
      <w:proofErr w:type="spellStart"/>
      <w:r w:rsidR="005D7BC7">
        <w:rPr>
          <w:i/>
          <w:lang w:val="en-GB"/>
        </w:rPr>
        <w:t>Apriori</w:t>
      </w:r>
      <w:proofErr w:type="spellEnd"/>
      <w:r w:rsidR="005D7BC7">
        <w:rPr>
          <w:i/>
          <w:lang w:val="en-GB"/>
        </w:rPr>
        <w:t xml:space="preserve"> and ECLAT</w:t>
      </w:r>
      <w:r w:rsidR="005D7BC7">
        <w:rPr>
          <w:lang w:val="en-GB"/>
        </w:rPr>
        <w:t xml:space="preserve">”. Even after the previous were improved and optimized. </w:t>
      </w:r>
    </w:p>
    <w:p w14:paraId="783A383A" w14:textId="77777777"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14:paraId="6C8C11BD" w14:textId="77777777" w:rsidR="004D469C" w:rsidRPr="00C96484" w:rsidRDefault="004D469C" w:rsidP="004D469C">
      <w:pPr>
        <w:pStyle w:val="Heading3"/>
        <w:rPr>
          <w:lang w:val="en-GB"/>
        </w:rPr>
      </w:pPr>
      <w:bookmarkStart w:id="162" w:name="_Ref392585337"/>
      <w:bookmarkStart w:id="163" w:name="_Ref392585347"/>
      <w:bookmarkStart w:id="164" w:name="_Ref392585360"/>
      <w:bookmarkStart w:id="165" w:name="_Ref392585368"/>
      <w:bookmarkStart w:id="166" w:name="_Ref392585380"/>
      <w:bookmarkStart w:id="167" w:name="_Ref392585388"/>
      <w:bookmarkStart w:id="168" w:name="_Ref392585410"/>
      <w:bookmarkStart w:id="169" w:name="_Ref395633454"/>
      <w:bookmarkStart w:id="170" w:name="_Toc397995082"/>
      <w:r w:rsidRPr="00C96484">
        <w:rPr>
          <w:lang w:val="en-GB"/>
        </w:rPr>
        <w:t>Association Rules</w:t>
      </w:r>
      <w:bookmarkEnd w:id="162"/>
      <w:bookmarkEnd w:id="163"/>
      <w:bookmarkEnd w:id="164"/>
      <w:bookmarkEnd w:id="165"/>
      <w:bookmarkEnd w:id="166"/>
      <w:bookmarkEnd w:id="167"/>
      <w:bookmarkEnd w:id="168"/>
      <w:r w:rsidR="005549F5">
        <w:rPr>
          <w:lang w:val="en-GB"/>
        </w:rPr>
        <w:t xml:space="preserve"> Measurement</w:t>
      </w:r>
      <w:bookmarkEnd w:id="169"/>
      <w:bookmarkEnd w:id="170"/>
    </w:p>
    <w:p w14:paraId="5491657D" w14:textId="77777777"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w:t>
      </w:r>
      <w:proofErr w:type="spellStart"/>
      <w:r w:rsidR="005826F7" w:rsidRPr="0024194D">
        <w:rPr>
          <w:lang w:val="en-GB"/>
        </w:rPr>
        <w:t>Apriori</w:t>
      </w:r>
      <w:proofErr w:type="spellEnd"/>
      <w:r w:rsidR="005826F7" w:rsidRPr="0024194D">
        <w:rPr>
          <w:lang w:val="en-GB"/>
        </w:rPr>
        <w:t xml:space="preserve">.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it., in the form of subjective and objective measures.</w:t>
      </w:r>
    </w:p>
    <w:p w14:paraId="68EF408D" w14:textId="77777777" w:rsidR="00F85600" w:rsidRDefault="00084EDC" w:rsidP="00084EDC">
      <w:pPr>
        <w:pStyle w:val="Heading4"/>
        <w:rPr>
          <w:lang w:val="en-GB"/>
        </w:rPr>
      </w:pPr>
      <w:r>
        <w:rPr>
          <w:lang w:val="en-GB"/>
        </w:rPr>
        <w:lastRenderedPageBreak/>
        <w:t xml:space="preserve">Subjectivity and objectivity </w:t>
      </w:r>
    </w:p>
    <w:p w14:paraId="3D8C60C0" w14:textId="77777777"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6B58BD">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6B58BD">
        <w:rPr>
          <w:lang w:val="en-GB"/>
        </w:rPr>
        <w:fldChar w:fldCharType="separate"/>
      </w:r>
      <w:r w:rsidR="00C651E0" w:rsidRPr="00C651E0">
        <w:rPr>
          <w:rFonts w:cs="Times New Roman"/>
          <w:lang w:val="en-GB"/>
        </w:rPr>
        <w:t>(Mackie, 1977)</w:t>
      </w:r>
      <w:r w:rsidR="006B58BD">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6B58BD">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 1995)</w:t>
      </w:r>
      <w:r w:rsidR="006B58BD">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r w:rsidR="003C69AC">
        <w:fldChar w:fldCharType="begin"/>
      </w:r>
      <w:r w:rsidR="003C69AC">
        <w:instrText xml:space="preserve"> REF _Ref395655063 \h  \* MERGEFORMAT </w:instrText>
      </w:r>
      <w:r w:rsidR="003C69AC">
        <w:fldChar w:fldCharType="separate"/>
      </w:r>
      <w:r w:rsidR="005E223A" w:rsidRPr="005E223A">
        <w:rPr>
          <w:lang w:val="en-GB"/>
        </w:rPr>
        <w:t xml:space="preserve">Figure </w:t>
      </w:r>
      <w:r w:rsidR="005E223A" w:rsidRPr="005E223A">
        <w:rPr>
          <w:noProof/>
          <w:lang w:val="en-GB"/>
        </w:rPr>
        <w:t>3.5</w:t>
      </w:r>
      <w:r w:rsidR="003C69AC">
        <w:fldChar w:fldCharType="end"/>
      </w:r>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14:paraId="4D68856F" w14:textId="77777777" w:rsidR="00837260" w:rsidRDefault="00837260" w:rsidP="00837260">
      <w:pPr>
        <w:pStyle w:val="ListParagraph"/>
        <w:keepNext/>
        <w:spacing w:before="240" w:line="240" w:lineRule="auto"/>
        <w:ind w:left="0"/>
        <w:jc w:val="center"/>
      </w:pPr>
      <w:r>
        <w:rPr>
          <w:noProof/>
          <w:lang w:val="en-US"/>
        </w:rPr>
        <w:drawing>
          <wp:inline distT="0" distB="0" distL="0" distR="0" wp14:anchorId="0315AD23" wp14:editId="719FD8D3">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14:paraId="3DD3CB71" w14:textId="77777777" w:rsidR="00837260" w:rsidRPr="00843A85" w:rsidRDefault="00837260" w:rsidP="00837260">
      <w:pPr>
        <w:pStyle w:val="Caption"/>
        <w:spacing w:before="0" w:line="360" w:lineRule="auto"/>
        <w:rPr>
          <w:sz w:val="20"/>
          <w:lang w:val="en-GB"/>
        </w:rPr>
      </w:pPr>
      <w:bookmarkStart w:id="171" w:name="_Ref395655063"/>
      <w:bookmarkStart w:id="172" w:name="_Toc397995118"/>
      <w:r w:rsidRPr="00843A85">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3</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171"/>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6B58BD">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sz w:val="20"/>
          <w:lang w:val="en-GB"/>
        </w:rPr>
        <w:fldChar w:fldCharType="separate"/>
      </w:r>
      <w:r w:rsidR="00C651E0" w:rsidRPr="00C651E0">
        <w:rPr>
          <w:rFonts w:cs="Times New Roman"/>
          <w:sz w:val="20"/>
          <w:lang w:val="en-GB"/>
        </w:rPr>
        <w:t xml:space="preserve">Silberschatz and Tuzhilin, </w:t>
      </w:r>
      <w:r w:rsidR="002870D0">
        <w:rPr>
          <w:rFonts w:cs="Times New Roman"/>
          <w:sz w:val="20"/>
          <w:lang w:val="en-GB"/>
        </w:rPr>
        <w:t>(</w:t>
      </w:r>
      <w:r w:rsidR="00C651E0" w:rsidRPr="00C651E0">
        <w:rPr>
          <w:rFonts w:cs="Times New Roman"/>
          <w:sz w:val="20"/>
          <w:lang w:val="en-GB"/>
        </w:rPr>
        <w:t>1995)</w:t>
      </w:r>
      <w:r w:rsidR="006B58BD">
        <w:rPr>
          <w:sz w:val="20"/>
          <w:lang w:val="en-GB"/>
        </w:rPr>
        <w:fldChar w:fldCharType="end"/>
      </w:r>
      <w:r>
        <w:rPr>
          <w:sz w:val="20"/>
          <w:lang w:val="en-GB"/>
        </w:rPr>
        <w:t>)</w:t>
      </w:r>
      <w:bookmarkEnd w:id="172"/>
    </w:p>
    <w:p w14:paraId="013078E9" w14:textId="77777777"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6B58BD">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w:t>
      </w:r>
      <w:r w:rsidR="002870D0">
        <w:rPr>
          <w:rFonts w:cs="Times New Roman"/>
          <w:lang w:val="en-GB"/>
        </w:rPr>
        <w:t xml:space="preserve"> (</w:t>
      </w:r>
      <w:r w:rsidR="00C651E0" w:rsidRPr="00C651E0">
        <w:rPr>
          <w:rFonts w:cs="Times New Roman"/>
          <w:lang w:val="en-GB"/>
        </w:rPr>
        <w:t>1995)</w:t>
      </w:r>
      <w:r w:rsidR="006B58BD">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r w:rsidR="003C69AC">
        <w:fldChar w:fldCharType="begin"/>
      </w:r>
      <w:r w:rsidR="003C69AC">
        <w:instrText xml:space="preserve"> REF _Ref395655063 \h  \* MERGEFORMAT </w:instrText>
      </w:r>
      <w:r w:rsidR="003C69AC">
        <w:fldChar w:fldCharType="separate"/>
      </w:r>
      <w:r w:rsidR="005E223A" w:rsidRPr="005E223A">
        <w:rPr>
          <w:lang w:val="en-GB"/>
        </w:rPr>
        <w:t xml:space="preserve">Figure </w:t>
      </w:r>
      <w:r w:rsidR="005E223A" w:rsidRPr="005E223A">
        <w:rPr>
          <w:noProof/>
          <w:lang w:val="en-GB"/>
        </w:rPr>
        <w:t>3.5</w:t>
      </w:r>
      <w:r w:rsidR="003C69AC">
        <w:fldChar w:fldCharType="end"/>
      </w:r>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proofErr w:type="spellStart"/>
      <w:r w:rsidR="0033498E" w:rsidRPr="0033498E">
        <w:rPr>
          <w:i/>
          <w:lang w:val="en-GB"/>
        </w:rPr>
        <w:t>Actionability</w:t>
      </w:r>
      <w:proofErr w:type="spellEnd"/>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proofErr w:type="spellStart"/>
      <w:r w:rsidR="0033498E" w:rsidRPr="007D07F8">
        <w:rPr>
          <w:lang w:val="en-GB"/>
        </w:rPr>
        <w:t>actionability</w:t>
      </w:r>
      <w:proofErr w:type="spellEnd"/>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6B58BD">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6B58BD">
        <w:rPr>
          <w:lang w:val="en-GB"/>
        </w:rPr>
        <w:fldChar w:fldCharType="separate"/>
      </w:r>
      <w:r w:rsidR="002870D0">
        <w:rPr>
          <w:rFonts w:cs="Times New Roman"/>
          <w:szCs w:val="24"/>
          <w:lang w:val="en-GB"/>
        </w:rPr>
        <w:t>Gonçalves</w:t>
      </w:r>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6B58BD">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14:paraId="3B9B215E" w14:textId="77777777"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w:t>
      </w:r>
      <w:proofErr w:type="spellStart"/>
      <w:r w:rsidR="00837260">
        <w:rPr>
          <w:lang w:val="en-GB"/>
        </w:rPr>
        <w:t>actionability</w:t>
      </w:r>
      <w:proofErr w:type="spellEnd"/>
      <w:r w:rsidR="00837260">
        <w:rPr>
          <w:lang w:val="en-GB"/>
        </w:rPr>
        <w:t xml:space="preserve">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14:paraId="495BD8C2" w14:textId="77777777"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6B58BD">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lang w:val="en-GB"/>
        </w:rPr>
        <w:t>(Tan et al., 2002)</w:t>
      </w:r>
      <w:r w:rsidR="006B58BD">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r w:rsidR="00437492">
        <w:rPr>
          <w:lang w:val="en-GB"/>
        </w:rPr>
        <w:t>P(A) and P(B) remains the same. And the third property presented as the considered desir</w:t>
      </w:r>
      <w:r w:rsidR="00E17F6E">
        <w:rPr>
          <w:lang w:val="en-GB"/>
        </w:rPr>
        <w:t>abl</w:t>
      </w:r>
      <w:r w:rsidR="00437492">
        <w:rPr>
          <w:lang w:val="en-GB"/>
        </w:rPr>
        <w:t xml:space="preserve">e for the authors, describes that a measure decreases with P(A)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14:paraId="639765F6" w14:textId="77777777" w:rsidR="00F712C7" w:rsidRDefault="00F712C7" w:rsidP="009C446F">
      <w:pPr>
        <w:pStyle w:val="Heading4"/>
        <w:rPr>
          <w:lang w:val="en-GB"/>
        </w:rPr>
      </w:pPr>
      <w:bookmarkStart w:id="173" w:name="_Ref397950083"/>
      <w:r>
        <w:rPr>
          <w:lang w:val="en-GB"/>
        </w:rPr>
        <w:t>The measures</w:t>
      </w:r>
      <w:bookmarkEnd w:id="173"/>
    </w:p>
    <w:p w14:paraId="422F8641" w14:textId="77777777"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r w:rsidR="003C69AC">
        <w:fldChar w:fldCharType="begin"/>
      </w:r>
      <w:r w:rsidR="003C69AC">
        <w:instrText xml:space="preserve"> REF _Ref395655063 \h  \* MERGEFORMAT </w:instrText>
      </w:r>
      <w:r w:rsidR="003C69AC">
        <w:fldChar w:fldCharType="separate"/>
      </w:r>
      <w:r w:rsidR="005E223A" w:rsidRPr="005E223A">
        <w:rPr>
          <w:lang w:val="en-GB"/>
        </w:rPr>
        <w:t xml:space="preserve">Figure </w:t>
      </w:r>
      <w:r w:rsidR="005E223A" w:rsidRPr="005E223A">
        <w:rPr>
          <w:noProof/>
          <w:lang w:val="en-GB"/>
        </w:rPr>
        <w:t>3.5</w:t>
      </w:r>
      <w:r w:rsidR="003C69AC">
        <w:fldChar w:fldCharType="end"/>
      </w:r>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14:paraId="343E3711" w14:textId="77777777" w:rsidR="0059077D" w:rsidRPr="00F712C7" w:rsidRDefault="0059077D" w:rsidP="009C446F">
      <w:pPr>
        <w:spacing w:before="240"/>
        <w:jc w:val="left"/>
        <w:rPr>
          <w:b/>
          <w:lang w:val="en-GB"/>
        </w:rPr>
      </w:pPr>
      <w:r w:rsidRPr="00F712C7">
        <w:rPr>
          <w:b/>
          <w:lang w:val="en-GB"/>
        </w:rPr>
        <w:t>Support and confidence</w:t>
      </w:r>
    </w:p>
    <w:p w14:paraId="51D35DA4" w14:textId="77777777"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6B58BD">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w:t>
      </w:r>
      <w:r w:rsidR="002870D0">
        <w:rPr>
          <w:rFonts w:cs="Times New Roman"/>
          <w:lang w:val="en-GB"/>
        </w:rPr>
        <w:t xml:space="preserve"> (</w:t>
      </w:r>
      <w:r w:rsidR="00C651E0" w:rsidRPr="00C651E0">
        <w:rPr>
          <w:rFonts w:cs="Times New Roman"/>
          <w:lang w:val="en-GB"/>
        </w:rPr>
        <w:t>2011)</w:t>
      </w:r>
      <w:r w:rsidR="006B58BD">
        <w:rPr>
          <w:lang w:val="en-GB"/>
        </w:rPr>
        <w:fldChar w:fldCharType="end"/>
      </w:r>
      <w:r w:rsidR="0059077D">
        <w:rPr>
          <w:lang w:val="en-GB"/>
        </w:rPr>
        <w:t xml:space="preserve"> which </w:t>
      </w:r>
      <w:proofErr w:type="gramStart"/>
      <w:r w:rsidR="0059077D">
        <w:rPr>
          <w:lang w:val="en-GB"/>
        </w:rPr>
        <w:t>presents</w:t>
      </w:r>
      <w:proofErr w:type="gramEnd"/>
      <w:r w:rsidR="0059077D">
        <w:rPr>
          <w:lang w:val="en-GB"/>
        </w:rPr>
        <w:t xml:space="preserve">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r w:rsidR="003C69AC">
        <w:fldChar w:fldCharType="begin"/>
      </w:r>
      <w:r w:rsidR="003C69AC">
        <w:instrText xml:space="preserve"> REF _Ref395655063 \h  \* MERGEFORMAT </w:instrText>
      </w:r>
      <w:r w:rsidR="003C69AC">
        <w:fldChar w:fldCharType="separate"/>
      </w:r>
      <w:r w:rsidR="00C46E09" w:rsidRPr="00C46E09">
        <w:rPr>
          <w:lang w:val="en-GB"/>
        </w:rPr>
        <w:t xml:space="preserve">Figure </w:t>
      </w:r>
      <w:r w:rsidR="00C46E09" w:rsidRPr="00C46E09">
        <w:rPr>
          <w:noProof/>
          <w:lang w:val="en-GB"/>
        </w:rPr>
        <w:t>3.5</w:t>
      </w:r>
      <w:r w:rsidR="003C69AC">
        <w:fldChar w:fldCharType="end"/>
      </w:r>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6B58BD">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Azevedo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Bhujade and Janwe</w:t>
      </w:r>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Brin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Chadha</w:t>
      </w:r>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r w:rsidR="00C651E0" w:rsidRPr="00C651E0">
        <w:rPr>
          <w:rFonts w:cs="Times New Roman"/>
          <w:lang w:val="en-GB"/>
        </w:rPr>
        <w:t>Spruit</w:t>
      </w:r>
      <w:r w:rsidR="002870D0">
        <w:rPr>
          <w:rFonts w:cs="Times New Roman"/>
          <w:lang w:val="en-GB"/>
        </w:rPr>
        <w:t xml:space="preserve"> (</w:t>
      </w:r>
      <w:r w:rsidR="00C651E0" w:rsidRPr="00C651E0">
        <w:rPr>
          <w:rFonts w:cs="Times New Roman"/>
          <w:lang w:val="en-GB"/>
        </w:rPr>
        <w:t>2007)</w:t>
      </w:r>
      <w:r w:rsidR="006B58BD">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6B58BD">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6B58BD">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szCs w:val="24"/>
          <w:lang w:val="en-GB"/>
        </w:rPr>
        <w:t>Azevedo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r w:rsidR="00C651E0" w:rsidRPr="00C651E0">
        <w:rPr>
          <w:rFonts w:cs="Times New Roman"/>
          <w:szCs w:val="24"/>
          <w:lang w:val="en-GB"/>
        </w:rPr>
        <w:t>Gonçalves</w:t>
      </w:r>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6B58BD">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r w:rsidR="00BF3094" w:rsidRPr="009611ED">
        <w:rPr>
          <w:i/>
          <w:lang w:val="en-GB"/>
        </w:rPr>
        <w:t>sup(</w:t>
      </w:r>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6B58BD">
        <w:rPr>
          <w:lang w:val="en-GB"/>
        </w:rPr>
        <w:fldChar w:fldCharType="begin"/>
      </w:r>
      <w:r w:rsidR="00195BE3">
        <w:rPr>
          <w:lang w:val="en-GB"/>
        </w:rPr>
        <w:instrText xml:space="preserve"> REF _Ref396006704 \h </w:instrText>
      </w:r>
      <w:r w:rsidR="006B58BD">
        <w:rPr>
          <w:lang w:val="en-GB"/>
        </w:rPr>
      </w:r>
      <w:r w:rsidR="006B58BD">
        <w:rPr>
          <w:lang w:val="en-GB"/>
        </w:rPr>
        <w:fldChar w:fldCharType="separate"/>
      </w:r>
      <w:r w:rsidR="005E223A">
        <w:rPr>
          <w:lang w:val="en-GB"/>
        </w:rPr>
        <w:t>(</w:t>
      </w:r>
      <w:r w:rsidR="005E223A">
        <w:rPr>
          <w:noProof/>
          <w:lang w:val="en-GB"/>
        </w:rPr>
        <w:t>5</w:t>
      </w:r>
      <w:r w:rsidR="005E223A">
        <w:rPr>
          <w:lang w:val="en-GB"/>
        </w:rPr>
        <w:t>)</w:t>
      </w:r>
      <w:r w:rsidR="006B58BD">
        <w:rPr>
          <w:lang w:val="en-GB"/>
        </w:rPr>
        <w:fldChar w:fldCharType="end"/>
      </w:r>
      <w:r w:rsidR="00195BE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14:paraId="5229435C" w14:textId="77777777" w:rsidTr="00195BE3">
        <w:tc>
          <w:tcPr>
            <w:tcW w:w="675" w:type="dxa"/>
            <w:vAlign w:val="center"/>
          </w:tcPr>
          <w:p w14:paraId="34BC4DF2" w14:textId="77777777" w:rsidR="00195BE3" w:rsidRDefault="00195BE3" w:rsidP="004B45A5">
            <w:pPr>
              <w:spacing w:before="240" w:line="360" w:lineRule="auto"/>
              <w:jc w:val="center"/>
              <w:rPr>
                <w:lang w:val="en-GB"/>
              </w:rPr>
            </w:pPr>
          </w:p>
        </w:tc>
        <w:tc>
          <w:tcPr>
            <w:tcW w:w="7371" w:type="dxa"/>
            <w:vAlign w:val="center"/>
          </w:tcPr>
          <w:p w14:paraId="37070FEF" w14:textId="77777777"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14:paraId="24FB278E" w14:textId="77777777" w:rsidR="00195BE3" w:rsidRDefault="00195BE3" w:rsidP="004B45A5">
            <w:pPr>
              <w:keepNext/>
              <w:spacing w:before="240" w:line="360" w:lineRule="auto"/>
              <w:jc w:val="center"/>
              <w:rPr>
                <w:lang w:val="en-GB"/>
              </w:rPr>
            </w:pPr>
            <w:bookmarkStart w:id="174" w:name="_Ref396006704"/>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5</w:t>
            </w:r>
            <w:r w:rsidR="006B58BD">
              <w:rPr>
                <w:lang w:val="en-GB"/>
              </w:rPr>
              <w:fldChar w:fldCharType="end"/>
            </w:r>
            <w:r>
              <w:rPr>
                <w:lang w:val="en-GB"/>
              </w:rPr>
              <w:t>)</w:t>
            </w:r>
            <w:bookmarkEnd w:id="174"/>
          </w:p>
        </w:tc>
      </w:tr>
    </w:tbl>
    <w:p w14:paraId="1409F2EC" w14:textId="77777777"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r w:rsidR="003C69AC">
        <w:fldChar w:fldCharType="begin"/>
      </w:r>
      <w:r w:rsidR="003C69AC">
        <w:instrText xml:space="preserve"> REF _Ref395742943 \h  \* MERGEFORMAT </w:instrText>
      </w:r>
      <w:r w:rsidR="003C69AC">
        <w:fldChar w:fldCharType="separate"/>
      </w:r>
      <w:r w:rsidR="005E223A" w:rsidRPr="00E935C0">
        <w:rPr>
          <w:lang w:val="en-GB"/>
        </w:rPr>
        <w:t>(</w:t>
      </w:r>
      <w:r w:rsidR="005E223A">
        <w:rPr>
          <w:noProof/>
          <w:lang w:val="en-GB"/>
        </w:rPr>
        <w:t>6</w:t>
      </w:r>
      <w:r w:rsidR="005E223A" w:rsidRPr="00E935C0">
        <w:rPr>
          <w:noProof/>
          <w:lang w:val="en-GB"/>
        </w:rPr>
        <w:t>)</w:t>
      </w:r>
      <w:r w:rsidR="003C69AC">
        <w:fldChar w:fldCharType="end"/>
      </w:r>
      <w:r w:rsidRPr="00A64A39">
        <w:rPr>
          <w:lang w:val="en-GB"/>
        </w:rPr>
        <w:t xml:space="preserve"> and t</w:t>
      </w:r>
      <w:r>
        <w:rPr>
          <w:lang w:val="en-GB"/>
        </w:rPr>
        <w:t xml:space="preserve">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m:t>
            </m:r>
            <w:proofErr w:type="gramStart"/>
            <m:r>
              <w:rPr>
                <w:rFonts w:ascii="Cambria Math" w:hAnsi="Cambria Math"/>
                <w:lang w:val="en-GB"/>
              </w:rPr>
              <m:t>..</m:t>
            </m:r>
            <w:proofErr w:type="gramEnd"/>
            <m:r>
              <w:rPr>
                <w:rFonts w:ascii="Cambria Math" w:hAnsi="Cambria Math"/>
                <w:lang w:val="en-GB"/>
              </w:rPr>
              <m:t>1</m:t>
            </m:r>
          </m:e>
        </m:d>
      </m:oMath>
      <w:r>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14:paraId="2878223D" w14:textId="77777777" w:rsidTr="00BF0DFA">
        <w:trPr>
          <w:trHeight w:val="20"/>
        </w:trPr>
        <w:tc>
          <w:tcPr>
            <w:tcW w:w="817" w:type="dxa"/>
            <w:vAlign w:val="center"/>
          </w:tcPr>
          <w:p w14:paraId="5CB8FAAF" w14:textId="77777777" w:rsidR="00A834A1" w:rsidRDefault="00A834A1" w:rsidP="004B45A5">
            <w:pPr>
              <w:spacing w:before="240" w:line="360" w:lineRule="auto"/>
              <w:jc w:val="center"/>
              <w:rPr>
                <w:lang w:val="en-GB"/>
              </w:rPr>
            </w:pPr>
          </w:p>
        </w:tc>
        <w:tc>
          <w:tcPr>
            <w:tcW w:w="7088" w:type="dxa"/>
            <w:vAlign w:val="center"/>
          </w:tcPr>
          <w:p w14:paraId="3F75F932" w14:textId="77777777"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14:paraId="2BE5C30A" w14:textId="77777777" w:rsidR="00A834A1" w:rsidRPr="00E935C0" w:rsidRDefault="00A834A1" w:rsidP="004B45A5">
            <w:pPr>
              <w:keepNext/>
              <w:spacing w:before="240" w:line="360" w:lineRule="auto"/>
              <w:jc w:val="center"/>
              <w:rPr>
                <w:lang w:val="en-GB"/>
              </w:rPr>
            </w:pPr>
            <w:bookmarkStart w:id="175" w:name="_Ref395742943"/>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6</w:t>
            </w:r>
            <w:r w:rsidR="006B58BD" w:rsidRPr="00E935C0">
              <w:rPr>
                <w:lang w:val="en-GB"/>
              </w:rPr>
              <w:fldChar w:fldCharType="end"/>
            </w:r>
            <w:r w:rsidRPr="00E935C0">
              <w:rPr>
                <w:lang w:val="en-GB"/>
              </w:rPr>
              <w:t>)</w:t>
            </w:r>
            <w:bookmarkEnd w:id="175"/>
          </w:p>
        </w:tc>
      </w:tr>
    </w:tbl>
    <w:p w14:paraId="23C63C34" w14:textId="77777777"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proofErr w:type="spellStart"/>
      <w:r w:rsidR="006C57A1" w:rsidRPr="006C57A1">
        <w:rPr>
          <w:i/>
          <w:lang w:val="en-GB"/>
        </w:rPr>
        <w:t>minsup</w:t>
      </w:r>
      <w:proofErr w:type="spellEnd"/>
      <w:r w:rsidR="006C57A1">
        <w:rPr>
          <w:lang w:val="en-GB"/>
        </w:rPr>
        <w:t xml:space="preserve"> and </w:t>
      </w:r>
      <w:proofErr w:type="spellStart"/>
      <w:r w:rsidR="006C57A1" w:rsidRPr="006C57A1">
        <w:rPr>
          <w:i/>
          <w:lang w:val="en-GB"/>
        </w:rPr>
        <w:t>minconf</w:t>
      </w:r>
      <w:proofErr w:type="spellEnd"/>
      <w:r w:rsidR="006C57A1">
        <w:rPr>
          <w:lang w:val="en-GB"/>
        </w:rPr>
        <w:t xml:space="preserve">. These two parameters propose a lower limit on the interest of a rule. For instance, a rule can have a support value of 20%, however, if the defined </w:t>
      </w:r>
      <w:proofErr w:type="spellStart"/>
      <w:r w:rsidR="006C57A1">
        <w:rPr>
          <w:lang w:val="en-GB"/>
        </w:rPr>
        <w:t>minsup</w:t>
      </w:r>
      <w:proofErr w:type="spellEnd"/>
      <w:r w:rsidR="006C57A1">
        <w:rPr>
          <w:lang w:val="en-GB"/>
        </w:rPr>
        <w:t xml:space="preserve"> is 50% this rule is considered uninteresting. </w:t>
      </w:r>
      <w:r w:rsidR="006B58BD">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w:t>
      </w:r>
      <w:proofErr w:type="spellStart"/>
      <w:r w:rsidR="00CD5B9C">
        <w:rPr>
          <w:lang w:val="en-GB"/>
        </w:rPr>
        <w:t>minsup</w:t>
      </w:r>
      <w:proofErr w:type="spellEnd"/>
      <w:r w:rsidR="00CD5B9C">
        <w:rPr>
          <w:lang w:val="en-GB"/>
        </w:rPr>
        <w:t xml:space="preserve"> and </w:t>
      </w:r>
      <w:proofErr w:type="spellStart"/>
      <w:r w:rsidR="00CD5B9C">
        <w:rPr>
          <w:lang w:val="en-GB"/>
        </w:rPr>
        <w:t>minconf</w:t>
      </w:r>
      <w:proofErr w:type="spellEnd"/>
      <w:r w:rsidR="00CD5B9C">
        <w:rPr>
          <w:lang w:val="en-GB"/>
        </w:rPr>
        <w:t xml:space="preserve">. </w:t>
      </w:r>
    </w:p>
    <w:p w14:paraId="070059A8" w14:textId="77777777"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14:paraId="337C2F70" w14:textId="77777777" w:rsidR="00935C28" w:rsidRPr="00F712C7" w:rsidRDefault="00935C28" w:rsidP="009C446F">
      <w:pPr>
        <w:spacing w:before="240"/>
        <w:rPr>
          <w:b/>
          <w:lang w:val="en-GB"/>
        </w:rPr>
      </w:pPr>
      <w:r w:rsidRPr="00F712C7">
        <w:rPr>
          <w:b/>
          <w:lang w:val="en-GB"/>
        </w:rPr>
        <w:t>Conviction and Lift</w:t>
      </w:r>
    </w:p>
    <w:p w14:paraId="3E34B860" w14:textId="77777777"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14:paraId="079208CE" w14:textId="77777777"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r w:rsidR="00C416C1" w:rsidRPr="00601C0C">
        <w:rPr>
          <w:i/>
          <w:lang w:val="en-GB"/>
        </w:rPr>
        <w:t>A</w:t>
      </w:r>
      <w:r w:rsidR="00C416C1" w:rsidRPr="00601C0C">
        <w:rPr>
          <w:rFonts w:ascii="Cambria Math" w:hAnsi="Cambria Math"/>
          <w:i/>
          <w:lang w:val="en-GB"/>
        </w:rPr>
        <w:t>⇒</w:t>
      </w:r>
      <w:r w:rsidR="00C416C1" w:rsidRPr="00601C0C">
        <w:rPr>
          <w:i/>
          <w:lang w:val="en-GB"/>
        </w:rPr>
        <w:t>B</w:t>
      </w:r>
      <w:r w:rsidR="00C416C1">
        <w:rPr>
          <w:lang w:val="en-GB"/>
        </w:rPr>
        <w:t xml:space="preserve">, meaning that the direction of the rule is important for the interest measurement, hence </w:t>
      </w:r>
      <w:r w:rsidR="00C416C1" w:rsidRPr="00601C0C">
        <w:rPr>
          <w:i/>
          <w:lang w:val="en-GB"/>
        </w:rPr>
        <w:t>A</w:t>
      </w:r>
      <w:r w:rsidR="00C416C1" w:rsidRPr="00601C0C">
        <w:rPr>
          <w:rFonts w:ascii="Cambria Math" w:hAnsi="Cambria Math"/>
          <w:i/>
          <w:lang w:val="en-GB"/>
        </w:rPr>
        <w:t>⇒</w:t>
      </w:r>
      <w:r w:rsidR="00C416C1" w:rsidRPr="00601C0C">
        <w:rPr>
          <w:i/>
          <w:lang w:val="en-GB"/>
        </w:rPr>
        <w:t xml:space="preserve">B </w:t>
      </w:r>
      <w:r w:rsidR="00C416C1" w:rsidRPr="00601C0C">
        <w:rPr>
          <w:rFonts w:cs="Times New Roman"/>
          <w:i/>
          <w:lang w:val="en-GB"/>
        </w:rPr>
        <w:t>≠</w:t>
      </w:r>
      <w:r w:rsidR="00C416C1" w:rsidRPr="00601C0C">
        <w:rPr>
          <w:i/>
          <w:lang w:val="en-GB"/>
        </w:rPr>
        <w:t xml:space="preserve"> B</w:t>
      </w:r>
      <w:r w:rsidR="00C416C1" w:rsidRPr="00601C0C">
        <w:rPr>
          <w:rFonts w:ascii="Cambria Math" w:hAnsi="Cambria Math"/>
          <w:i/>
          <w:lang w:val="en-GB"/>
        </w:rPr>
        <w:t>⇒</w:t>
      </w:r>
      <w:r w:rsidR="00C416C1" w:rsidRPr="00601C0C">
        <w:rPr>
          <w:i/>
          <w:lang w:val="en-GB"/>
        </w:rPr>
        <w:t>A</w:t>
      </w:r>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6B58BD">
        <w:rPr>
          <w:lang w:val="en-GB"/>
        </w:rPr>
        <w:fldChar w:fldCharType="begin"/>
      </w:r>
      <w:r w:rsidR="00534B65">
        <w:rPr>
          <w:lang w:val="en-GB"/>
        </w:rPr>
        <w:instrText xml:space="preserve"> REF _Ref395915187 \h </w:instrText>
      </w:r>
      <w:r w:rsidR="006B58BD">
        <w:rPr>
          <w:lang w:val="en-GB"/>
        </w:rPr>
      </w:r>
      <w:r w:rsidR="006B58BD">
        <w:rPr>
          <w:lang w:val="en-GB"/>
        </w:rPr>
        <w:fldChar w:fldCharType="separate"/>
      </w:r>
      <w:r w:rsidR="005E223A" w:rsidRPr="00E935C0">
        <w:rPr>
          <w:lang w:val="en-GB"/>
        </w:rPr>
        <w:t>(</w:t>
      </w:r>
      <w:r w:rsidR="005E223A">
        <w:rPr>
          <w:noProof/>
          <w:lang w:val="en-GB"/>
        </w:rPr>
        <w:t>7</w:t>
      </w:r>
      <w:r w:rsidR="005E223A" w:rsidRPr="00E935C0">
        <w:rPr>
          <w:lang w:val="en-GB"/>
        </w:rPr>
        <w:t>)</w:t>
      </w:r>
      <w:r w:rsidR="006B58BD">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6B58BD">
        <w:rPr>
          <w:lang w:val="en-GB"/>
        </w:rPr>
        <w:fldChar w:fldCharType="begin"/>
      </w:r>
      <w:r w:rsidR="00F26FEA">
        <w:rPr>
          <w:lang w:val="en-GB"/>
        </w:rPr>
        <w:instrText xml:space="preserve"> REF _Ref395918955 \h </w:instrText>
      </w:r>
      <w:r w:rsidR="006B58BD">
        <w:rPr>
          <w:lang w:val="en-GB"/>
        </w:rPr>
      </w:r>
      <w:r w:rsidR="006B58BD">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6B58BD">
        <w:rPr>
          <w:lang w:val="en-GB"/>
        </w:rPr>
        <w:fldChar w:fldCharType="end"/>
      </w:r>
      <w:r w:rsidR="00893624">
        <w:rPr>
          <w:lang w:val="en-GB"/>
        </w:rPr>
        <w:t xml:space="preserve"> dependant of confidence measure</w:t>
      </w:r>
      <w:r w:rsidR="00534B65">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14:paraId="1167156F" w14:textId="77777777" w:rsidTr="00534B65">
        <w:tc>
          <w:tcPr>
            <w:tcW w:w="675" w:type="dxa"/>
          </w:tcPr>
          <w:p w14:paraId="086876B8" w14:textId="77777777" w:rsidR="00534B65" w:rsidRDefault="00534B65" w:rsidP="005826F7">
            <w:pPr>
              <w:rPr>
                <w:lang w:val="en-GB"/>
              </w:rPr>
            </w:pPr>
          </w:p>
        </w:tc>
        <w:tc>
          <w:tcPr>
            <w:tcW w:w="7230" w:type="dxa"/>
          </w:tcPr>
          <w:p w14:paraId="2A9F26F2" w14:textId="77777777"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14:paraId="36A5CAEF" w14:textId="77777777" w:rsidR="00534B65" w:rsidRPr="00E935C0" w:rsidRDefault="00534B65" w:rsidP="00534B65">
            <w:pPr>
              <w:keepNext/>
              <w:jc w:val="center"/>
              <w:rPr>
                <w:lang w:val="en-GB"/>
              </w:rPr>
            </w:pPr>
            <w:bookmarkStart w:id="176" w:name="_Ref395915165"/>
            <w:bookmarkStart w:id="177" w:name="_Ref395915187"/>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7</w:t>
            </w:r>
            <w:r w:rsidR="006B58BD" w:rsidRPr="00E935C0">
              <w:rPr>
                <w:lang w:val="en-GB"/>
              </w:rPr>
              <w:fldChar w:fldCharType="end"/>
            </w:r>
            <w:bookmarkEnd w:id="176"/>
            <w:r w:rsidRPr="00E935C0">
              <w:rPr>
                <w:lang w:val="en-GB"/>
              </w:rPr>
              <w:t>)</w:t>
            </w:r>
            <w:bookmarkEnd w:id="177"/>
          </w:p>
        </w:tc>
      </w:tr>
      <w:tr w:rsidR="00372278" w14:paraId="03581A72" w14:textId="77777777" w:rsidTr="00534B65">
        <w:tc>
          <w:tcPr>
            <w:tcW w:w="675" w:type="dxa"/>
          </w:tcPr>
          <w:p w14:paraId="3AADF84D" w14:textId="77777777" w:rsidR="00372278" w:rsidRDefault="00372278" w:rsidP="005826F7">
            <w:pPr>
              <w:rPr>
                <w:lang w:val="en-GB"/>
              </w:rPr>
            </w:pPr>
          </w:p>
        </w:tc>
        <w:tc>
          <w:tcPr>
            <w:tcW w:w="7230" w:type="dxa"/>
          </w:tcPr>
          <w:p w14:paraId="3F1B658F" w14:textId="77777777"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14:paraId="1913F2A6" w14:textId="77777777" w:rsidR="00372278" w:rsidRPr="00534B65" w:rsidRDefault="00372278" w:rsidP="00372278">
            <w:pPr>
              <w:jc w:val="center"/>
              <w:rPr>
                <w:rFonts w:eastAsia="Calibri" w:cs="Times New Roman"/>
                <w:lang w:val="en-GB"/>
              </w:rPr>
            </w:pPr>
          </w:p>
        </w:tc>
        <w:tc>
          <w:tcPr>
            <w:tcW w:w="739" w:type="dxa"/>
            <w:vAlign w:val="center"/>
          </w:tcPr>
          <w:p w14:paraId="2D5079A9" w14:textId="77777777" w:rsidR="00372278" w:rsidRPr="00E935C0" w:rsidRDefault="00F26FEA" w:rsidP="00534B65">
            <w:pPr>
              <w:keepNext/>
              <w:jc w:val="center"/>
              <w:rPr>
                <w:lang w:val="en-GB"/>
              </w:rPr>
            </w:pPr>
            <w:bookmarkStart w:id="178" w:name="_Ref395918955"/>
            <w:r w:rsidRPr="00E935C0">
              <w:t>(</w:t>
            </w:r>
            <w:r w:rsidR="006B58BD" w:rsidRPr="00E935C0">
              <w:fldChar w:fldCharType="begin"/>
            </w:r>
            <w:r w:rsidRPr="00E935C0">
              <w:instrText xml:space="preserve"> SEQ Equation \* ARABIC </w:instrText>
            </w:r>
            <w:r w:rsidR="006B58BD" w:rsidRPr="00E935C0">
              <w:fldChar w:fldCharType="separate"/>
            </w:r>
            <w:r w:rsidR="00C46E09">
              <w:rPr>
                <w:noProof/>
              </w:rPr>
              <w:t>8</w:t>
            </w:r>
            <w:r w:rsidR="006B58BD" w:rsidRPr="00E935C0">
              <w:fldChar w:fldCharType="end"/>
            </w:r>
            <w:r w:rsidRPr="00E935C0">
              <w:t>)</w:t>
            </w:r>
            <w:bookmarkEnd w:id="178"/>
          </w:p>
        </w:tc>
      </w:tr>
    </w:tbl>
    <w:p w14:paraId="65FB36EB" w14:textId="77777777"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FootnoteReference"/>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6B58BD">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sidR="00707E90">
        <w:rPr>
          <w:lang w:val="en-GB"/>
        </w:rPr>
        <w:t xml:space="preserve"> or as strength in </w:t>
      </w:r>
      <w:r w:rsidR="006B58BD">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6B58BD">
        <w:rPr>
          <w:lang w:val="en-GB"/>
        </w:rPr>
        <w:fldChar w:fldCharType="separate"/>
      </w:r>
      <w:r w:rsidR="00C651E0" w:rsidRPr="00C651E0">
        <w:rPr>
          <w:rFonts w:cs="Times New Roman"/>
          <w:lang w:val="en-GB"/>
        </w:rPr>
        <w:t>(Dhar and Tuzhulin, 1993)</w:t>
      </w:r>
      <w:r w:rsidR="006B58BD">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r w:rsidR="001E2216" w:rsidRPr="00601C0C">
        <w:rPr>
          <w:i/>
          <w:lang w:val="en-GB"/>
        </w:rPr>
        <w:t>Lift(A</w:t>
      </w:r>
      <w:r w:rsidR="001E2216" w:rsidRPr="00601C0C">
        <w:rPr>
          <w:rFonts w:ascii="Cambria Math" w:hAnsi="Cambria Math"/>
          <w:i/>
          <w:lang w:val="en-GB"/>
        </w:rPr>
        <w:t>⇒</w:t>
      </w:r>
      <w:r w:rsidR="001E2216" w:rsidRPr="00601C0C">
        <w:rPr>
          <w:i/>
          <w:lang w:val="en-GB"/>
        </w:rPr>
        <w:t xml:space="preserve">B) </w:t>
      </w:r>
      <w:r w:rsidR="001E2216" w:rsidRPr="00601C0C">
        <w:rPr>
          <w:rFonts w:cs="Times New Roman"/>
          <w:i/>
          <w:lang w:val="en-GB"/>
        </w:rPr>
        <w:t>=</w:t>
      </w:r>
      <w:r w:rsidR="001E2216" w:rsidRPr="00601C0C">
        <w:rPr>
          <w:i/>
          <w:lang w:val="en-GB"/>
        </w:rPr>
        <w:t xml:space="preserve"> Lift(B</w:t>
      </w:r>
      <w:r w:rsidR="001E2216" w:rsidRPr="00601C0C">
        <w:rPr>
          <w:rFonts w:ascii="Cambria Math" w:hAnsi="Cambria Math"/>
          <w:i/>
          <w:lang w:val="en-GB"/>
        </w:rPr>
        <w:t>⇒</w:t>
      </w:r>
      <w:r w:rsidR="001E2216" w:rsidRPr="00601C0C">
        <w:rPr>
          <w:i/>
          <w:lang w:val="en-GB"/>
        </w:rPr>
        <w:t>A)</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r w:rsidR="003C69AC">
        <w:fldChar w:fldCharType="begin"/>
      </w:r>
      <w:r w:rsidR="003C69AC">
        <w:instrText xml:space="preserve"> REF _Ref395954978 \h  \* MERGEFORMAT </w:instrText>
      </w:r>
      <w:r w:rsidR="003C69AC">
        <w:fldChar w:fldCharType="separate"/>
      </w:r>
      <w:r w:rsidR="005E223A" w:rsidRPr="00E935C0">
        <w:rPr>
          <w:lang w:val="en-GB"/>
        </w:rPr>
        <w:t>(</w:t>
      </w:r>
      <w:r w:rsidR="005E223A" w:rsidRPr="005E223A">
        <w:rPr>
          <w:noProof/>
          <w:lang w:val="en-GB"/>
        </w:rPr>
        <w:t>9</w:t>
      </w:r>
      <w:r w:rsidR="005E223A" w:rsidRPr="00E935C0">
        <w:rPr>
          <w:noProof/>
          <w:lang w:val="en-GB"/>
        </w:rPr>
        <w:t>)</w:t>
      </w:r>
      <w:r w:rsidR="003C69AC">
        <w:fldChar w:fldCharType="end"/>
      </w:r>
      <w:r w:rsidR="00E935C0" w:rsidRPr="00E935C0">
        <w:rPr>
          <w:lang w:val="en-GB"/>
        </w:rPr>
        <w:t xml:space="preserve"> or also defined in Equation </w:t>
      </w:r>
      <w:r w:rsidR="003C69AC">
        <w:fldChar w:fldCharType="begin"/>
      </w:r>
      <w:r w:rsidR="003C69AC">
        <w:instrText xml:space="preserve"> REF _Ref395954981 \h  \* MERGEFORMAT </w:instrText>
      </w:r>
      <w:r w:rsidR="003C69AC">
        <w:fldChar w:fldCharType="separate"/>
      </w:r>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r w:rsidR="003C69AC">
        <w:fldChar w:fldCharType="end"/>
      </w:r>
      <w:r w:rsidR="00E935C0" w:rsidRPr="00E935C0">
        <w:rPr>
          <w:lang w:val="en-GB"/>
        </w:rPr>
        <w:t xml:space="preserve"> w</w:t>
      </w:r>
      <w:r w:rsidR="00E935C0">
        <w:rPr>
          <w:lang w:val="en-GB"/>
        </w:rPr>
        <w:t>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14:paraId="4654885B" w14:textId="77777777" w:rsidTr="002E39B3">
        <w:trPr>
          <w:jc w:val="center"/>
        </w:trPr>
        <w:tc>
          <w:tcPr>
            <w:tcW w:w="817" w:type="dxa"/>
            <w:vAlign w:val="center"/>
          </w:tcPr>
          <w:p w14:paraId="7176B55A" w14:textId="77777777" w:rsidR="00F26FEA" w:rsidRDefault="00F26FEA" w:rsidP="00893624">
            <w:pPr>
              <w:jc w:val="center"/>
              <w:rPr>
                <w:lang w:val="en-GB"/>
              </w:rPr>
            </w:pPr>
          </w:p>
        </w:tc>
        <w:tc>
          <w:tcPr>
            <w:tcW w:w="6946" w:type="dxa"/>
            <w:vAlign w:val="center"/>
          </w:tcPr>
          <w:p w14:paraId="721831AE" w14:textId="77777777"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14:paraId="2536E74F" w14:textId="77777777" w:rsidR="00F26FEA" w:rsidRPr="00E935C0" w:rsidRDefault="002E39B3" w:rsidP="00893624">
            <w:pPr>
              <w:jc w:val="center"/>
              <w:rPr>
                <w:lang w:val="en-GB"/>
              </w:rPr>
            </w:pPr>
            <w:bookmarkStart w:id="179" w:name="_Ref395954978"/>
            <w:r w:rsidRPr="00E935C0">
              <w:rPr>
                <w:lang w:val="en-GB"/>
              </w:rPr>
              <w:t>(</w:t>
            </w:r>
            <w:r w:rsidR="006B58BD">
              <w:fldChar w:fldCharType="begin"/>
            </w:r>
            <w:r w:rsidR="00BE366A">
              <w:instrText xml:space="preserve"> SEQ Equation \* ARABIC </w:instrText>
            </w:r>
            <w:r w:rsidR="006B58BD">
              <w:fldChar w:fldCharType="separate"/>
            </w:r>
            <w:r w:rsidR="00C46E09">
              <w:rPr>
                <w:noProof/>
              </w:rPr>
              <w:t>9</w:t>
            </w:r>
            <w:r w:rsidR="006B58BD">
              <w:rPr>
                <w:noProof/>
              </w:rPr>
              <w:fldChar w:fldCharType="end"/>
            </w:r>
            <w:r w:rsidRPr="00E935C0">
              <w:rPr>
                <w:lang w:val="en-GB"/>
              </w:rPr>
              <w:t>)</w:t>
            </w:r>
            <w:bookmarkEnd w:id="179"/>
          </w:p>
        </w:tc>
      </w:tr>
      <w:tr w:rsidR="002E39B3" w14:paraId="1B6471E7" w14:textId="77777777" w:rsidTr="002E39B3">
        <w:trPr>
          <w:jc w:val="center"/>
        </w:trPr>
        <w:tc>
          <w:tcPr>
            <w:tcW w:w="817" w:type="dxa"/>
            <w:vAlign w:val="center"/>
          </w:tcPr>
          <w:p w14:paraId="33FFEFEA" w14:textId="77777777" w:rsidR="002E39B3" w:rsidRDefault="002E39B3" w:rsidP="00893624">
            <w:pPr>
              <w:jc w:val="center"/>
              <w:rPr>
                <w:lang w:val="en-GB"/>
              </w:rPr>
            </w:pPr>
          </w:p>
        </w:tc>
        <w:tc>
          <w:tcPr>
            <w:tcW w:w="6946" w:type="dxa"/>
            <w:vAlign w:val="center"/>
          </w:tcPr>
          <w:p w14:paraId="7CA3AA36" w14:textId="77777777"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14:paraId="2DC5E164" w14:textId="77777777" w:rsidR="002E39B3" w:rsidRPr="00E935C0" w:rsidRDefault="00E935C0" w:rsidP="00893624">
            <w:pPr>
              <w:jc w:val="center"/>
              <w:rPr>
                <w:lang w:val="en-GB"/>
              </w:rPr>
            </w:pPr>
            <w:bookmarkStart w:id="180" w:name="_Ref395954981"/>
            <w:r w:rsidRPr="00E935C0">
              <w:rPr>
                <w:rFonts w:eastAsia="Calibri" w:cs="Times New Roman"/>
                <w:lang w:val="en-GB"/>
              </w:rPr>
              <w:t>(</w:t>
            </w:r>
            <w:r w:rsidR="006B58BD"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6B58BD" w:rsidRPr="00E935C0">
              <w:rPr>
                <w:rFonts w:eastAsia="Calibri" w:cs="Times New Roman"/>
                <w:lang w:val="en-GB"/>
              </w:rPr>
              <w:fldChar w:fldCharType="separate"/>
            </w:r>
            <w:r w:rsidR="00C46E09">
              <w:rPr>
                <w:rFonts w:eastAsia="Calibri" w:cs="Times New Roman"/>
                <w:noProof/>
                <w:lang w:val="en-GB"/>
              </w:rPr>
              <w:t>10</w:t>
            </w:r>
            <w:r w:rsidR="006B58BD" w:rsidRPr="00E935C0">
              <w:rPr>
                <w:rFonts w:eastAsia="Calibri" w:cs="Times New Roman"/>
                <w:lang w:val="en-GB"/>
              </w:rPr>
              <w:fldChar w:fldCharType="end"/>
            </w:r>
            <w:r w:rsidRPr="00E935C0">
              <w:rPr>
                <w:rFonts w:eastAsia="Calibri" w:cs="Times New Roman"/>
                <w:lang w:val="en-GB"/>
              </w:rPr>
              <w:t>)</w:t>
            </w:r>
            <w:bookmarkEnd w:id="180"/>
          </w:p>
        </w:tc>
      </w:tr>
    </w:tbl>
    <w:p w14:paraId="777263B6" w14:textId="77777777"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14:paraId="7A68312E" w14:textId="77777777" w:rsidR="00F712C7" w:rsidRDefault="00F712C7" w:rsidP="009C446F">
      <w:pPr>
        <w:spacing w:before="240"/>
        <w:rPr>
          <w:b/>
          <w:lang w:val="en-GB"/>
        </w:rPr>
      </w:pPr>
      <w:r w:rsidRPr="00F712C7">
        <w:rPr>
          <w:b/>
          <w:lang w:val="en-GB"/>
        </w:rPr>
        <w:t>Gain, Laplace and PS</w:t>
      </w:r>
    </w:p>
    <w:p w14:paraId="0A33997E" w14:textId="77777777" w:rsidR="008A320B" w:rsidRDefault="008A320B" w:rsidP="009C446F">
      <w:pPr>
        <w:rPr>
          <w:lang w:val="en-GB"/>
        </w:rPr>
      </w:pPr>
      <w:r>
        <w:rPr>
          <w:lang w:val="en-GB"/>
        </w:rPr>
        <w:t xml:space="preserve">In </w:t>
      </w:r>
      <w:r w:rsidR="003C69AC">
        <w:fldChar w:fldCharType="begin"/>
      </w:r>
      <w:r w:rsidR="003C69AC">
        <w:instrText xml:space="preserve"> REF _Ref395655063 \h  \* MERGEFORMAT </w:instrText>
      </w:r>
      <w:r w:rsidR="003C69AC">
        <w:fldChar w:fldCharType="separate"/>
      </w:r>
      <w:r w:rsidR="005E223A" w:rsidRPr="005E223A">
        <w:rPr>
          <w:lang w:val="en-GB"/>
        </w:rPr>
        <w:t xml:space="preserve">Figure </w:t>
      </w:r>
      <w:r w:rsidR="005E223A" w:rsidRPr="005E223A">
        <w:rPr>
          <w:noProof/>
          <w:lang w:val="en-GB"/>
        </w:rPr>
        <w:t>3.5</w:t>
      </w:r>
      <w:r w:rsidR="003C69AC">
        <w:fldChar w:fldCharType="end"/>
      </w:r>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14:paraId="789419E9" w14:textId="77777777"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6B58BD">
        <w:rPr>
          <w:rFonts w:eastAsiaTheme="minorEastAsia"/>
          <w:lang w:val="en-GB"/>
        </w:rPr>
        <w:fldChar w:fldCharType="begin"/>
      </w:r>
      <w:r w:rsidR="00902592">
        <w:rPr>
          <w:rFonts w:eastAsiaTheme="minorEastAsia"/>
          <w:lang w:val="en-GB"/>
        </w:rPr>
        <w:instrText xml:space="preserve"> REF _Ref396003605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11</w:t>
      </w:r>
      <w:r w:rsidR="005E223A">
        <w:rPr>
          <w:lang w:val="en-GB"/>
        </w:rPr>
        <w:t>)</w:t>
      </w:r>
      <w:r w:rsidR="006B58BD">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14:paraId="71532681" w14:textId="77777777" w:rsidTr="0011579E">
        <w:tc>
          <w:tcPr>
            <w:tcW w:w="817" w:type="dxa"/>
            <w:vAlign w:val="center"/>
          </w:tcPr>
          <w:p w14:paraId="64B3071D" w14:textId="77777777" w:rsidR="00B30382" w:rsidRDefault="00B30382" w:rsidP="0011579E">
            <w:pPr>
              <w:jc w:val="center"/>
              <w:rPr>
                <w:lang w:val="en-GB"/>
              </w:rPr>
            </w:pPr>
          </w:p>
        </w:tc>
        <w:tc>
          <w:tcPr>
            <w:tcW w:w="6804" w:type="dxa"/>
            <w:vAlign w:val="center"/>
          </w:tcPr>
          <w:p w14:paraId="4324CCF6" w14:textId="77777777"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14:paraId="75D7C2A5" w14:textId="77777777" w:rsidR="00B30382" w:rsidRDefault="00902592" w:rsidP="0011579E">
            <w:pPr>
              <w:keepNext/>
              <w:jc w:val="center"/>
              <w:rPr>
                <w:lang w:val="en-GB"/>
              </w:rPr>
            </w:pPr>
            <w:bookmarkStart w:id="181" w:name="_Ref396003605"/>
            <w:r>
              <w:rPr>
                <w:lang w:val="en-GB"/>
              </w:rPr>
              <w:t>(</w:t>
            </w:r>
            <w:r w:rsidR="006B58BD">
              <w:rPr>
                <w:lang w:val="en-GB"/>
              </w:rPr>
              <w:fldChar w:fldCharType="begin"/>
            </w:r>
            <w:r w:rsidR="0011579E">
              <w:rPr>
                <w:lang w:val="en-GB"/>
              </w:rPr>
              <w:instrText xml:space="preserve"> SEQ Equation \* ARABIC </w:instrText>
            </w:r>
            <w:r w:rsidR="006B58BD">
              <w:rPr>
                <w:lang w:val="en-GB"/>
              </w:rPr>
              <w:fldChar w:fldCharType="separate"/>
            </w:r>
            <w:r w:rsidR="00C46E09">
              <w:rPr>
                <w:noProof/>
                <w:lang w:val="en-GB"/>
              </w:rPr>
              <w:t>11</w:t>
            </w:r>
            <w:r w:rsidR="006B58BD">
              <w:rPr>
                <w:lang w:val="en-GB"/>
              </w:rPr>
              <w:fldChar w:fldCharType="end"/>
            </w:r>
            <w:r>
              <w:rPr>
                <w:lang w:val="en-GB"/>
              </w:rPr>
              <w:t>)</w:t>
            </w:r>
            <w:bookmarkEnd w:id="181"/>
          </w:p>
        </w:tc>
      </w:tr>
    </w:tbl>
    <w:p w14:paraId="1DF918BA" w14:textId="77777777"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6B58BD">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6B58BD">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6B58BD">
        <w:rPr>
          <w:lang w:val="en-GB"/>
        </w:rPr>
        <w:fldChar w:fldCharType="end"/>
      </w:r>
      <w:r w:rsidR="004B7AC0">
        <w:rPr>
          <w:lang w:val="en-GB"/>
        </w:rPr>
        <w:t xml:space="preserve"> and discussed by </w:t>
      </w:r>
      <w:r w:rsidR="006B58BD">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1A4FBF">
        <w:rPr>
          <w:lang w:val="en-GB"/>
        </w:rPr>
        <w:t xml:space="preserve">, and by </w:t>
      </w:r>
      <w:r w:rsidR="006B58BD">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6B58BD">
        <w:rPr>
          <w:lang w:val="en-GB"/>
        </w:rPr>
        <w:fldChar w:fldCharType="separate"/>
      </w:r>
      <w:r w:rsidR="00C651E0" w:rsidRPr="00C651E0">
        <w:rPr>
          <w:rFonts w:cs="Times New Roman"/>
          <w:lang w:val="en-GB"/>
        </w:rPr>
        <w:t>Brin et al.</w:t>
      </w:r>
      <w:r w:rsidR="002870D0">
        <w:rPr>
          <w:rFonts w:cs="Times New Roman"/>
          <w:lang w:val="en-GB"/>
        </w:rPr>
        <w:t xml:space="preserve"> (</w:t>
      </w:r>
      <w:r w:rsidR="00C651E0" w:rsidRPr="00C651E0">
        <w:rPr>
          <w:rFonts w:cs="Times New Roman"/>
          <w:lang w:val="en-GB"/>
        </w:rPr>
        <w:t>2003)</w:t>
      </w:r>
      <w:r w:rsidR="006B58BD">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6B58BD">
        <w:rPr>
          <w:lang w:val="en-GB"/>
        </w:rPr>
        <w:fldChar w:fldCharType="begin"/>
      </w:r>
      <w:r w:rsidR="004B7AC0">
        <w:rPr>
          <w:lang w:val="en-GB"/>
        </w:rPr>
        <w:instrText xml:space="preserve"> REF _Ref395994978 \h </w:instrText>
      </w:r>
      <w:r w:rsidR="006B58BD">
        <w:rPr>
          <w:lang w:val="en-GB"/>
        </w:rPr>
      </w:r>
      <w:r w:rsidR="006B58BD">
        <w:rPr>
          <w:lang w:val="en-GB"/>
        </w:rPr>
        <w:fldChar w:fldCharType="separate"/>
      </w:r>
      <w:r w:rsidR="005E223A">
        <w:rPr>
          <w:lang w:val="en-GB"/>
        </w:rPr>
        <w:t>(</w:t>
      </w:r>
      <w:r w:rsidR="005E223A">
        <w:rPr>
          <w:noProof/>
          <w:lang w:val="en-GB"/>
        </w:rPr>
        <w:t>12</w:t>
      </w:r>
      <w:r w:rsidR="005E223A">
        <w:rPr>
          <w:lang w:val="en-GB"/>
        </w:rPr>
        <w:t>)</w:t>
      </w:r>
      <w:r w:rsidR="006B58BD">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14:paraId="490DFDDC" w14:textId="77777777" w:rsidTr="00F31B43">
        <w:tc>
          <w:tcPr>
            <w:tcW w:w="817" w:type="dxa"/>
          </w:tcPr>
          <w:p w14:paraId="783666C4" w14:textId="77777777" w:rsidR="00785C54" w:rsidRDefault="00785C54" w:rsidP="00F31B43">
            <w:pPr>
              <w:jc w:val="center"/>
              <w:rPr>
                <w:lang w:val="en-GB"/>
              </w:rPr>
            </w:pPr>
          </w:p>
        </w:tc>
        <w:tc>
          <w:tcPr>
            <w:tcW w:w="6946" w:type="dxa"/>
          </w:tcPr>
          <w:p w14:paraId="5A116D2E" w14:textId="77777777"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14:paraId="699660D7" w14:textId="77777777" w:rsidR="00785C54" w:rsidRDefault="00785C54" w:rsidP="001552E6">
            <w:pPr>
              <w:keepNext/>
              <w:jc w:val="center"/>
              <w:rPr>
                <w:lang w:val="en-GB"/>
              </w:rPr>
            </w:pPr>
            <w:bookmarkStart w:id="182" w:name="_Ref395994978"/>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12</w:t>
            </w:r>
            <w:r w:rsidR="006B58BD">
              <w:rPr>
                <w:lang w:val="en-GB"/>
              </w:rPr>
              <w:fldChar w:fldCharType="end"/>
            </w:r>
            <w:r>
              <w:rPr>
                <w:lang w:val="en-GB"/>
              </w:rPr>
              <w:t>)</w:t>
            </w:r>
            <w:bookmarkEnd w:id="182"/>
          </w:p>
        </w:tc>
      </w:tr>
    </w:tbl>
    <w:p w14:paraId="38D0AE06" w14:textId="77777777"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6B58BD">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6B58BD">
        <w:rPr>
          <w:lang w:val="en-GB"/>
        </w:rPr>
        <w:fldChar w:fldCharType="separate"/>
      </w:r>
      <w:r w:rsidR="00C651E0" w:rsidRPr="00EB1A22">
        <w:rPr>
          <w:rFonts w:cs="Times New Roman"/>
          <w:lang w:val="en-GB"/>
        </w:rPr>
        <w:t>Piatetsky-Shapiro</w:t>
      </w:r>
      <w:r w:rsidR="002870D0">
        <w:rPr>
          <w:rFonts w:cs="Times New Roman"/>
          <w:lang w:val="en-GB"/>
        </w:rPr>
        <w:t xml:space="preserve"> (</w:t>
      </w:r>
      <w:r w:rsidR="00C651E0" w:rsidRPr="00EB1A22">
        <w:rPr>
          <w:rFonts w:cs="Times New Roman"/>
          <w:lang w:val="en-GB"/>
        </w:rPr>
        <w:t>1991)</w:t>
      </w:r>
      <w:r w:rsidR="006B58BD">
        <w:rPr>
          <w:lang w:val="en-GB"/>
        </w:rPr>
        <w:fldChar w:fldCharType="end"/>
      </w:r>
      <w:r w:rsidR="002F3E15" w:rsidRPr="00063A7F">
        <w:rPr>
          <w:rStyle w:val="FootnoteReference"/>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If its value is equal to 0 it means that A and B are independent. A value below 0 represents a negative dependency and if the value is higher than 0 it is called positive dependent. Higher values represent more inter</w:t>
      </w:r>
      <w:proofErr w:type="spellStart"/>
      <w:r w:rsidR="002F3E15">
        <w:rPr>
          <w:rFonts w:eastAsiaTheme="minorEastAsia"/>
          <w:lang w:val="en-GB"/>
        </w:rPr>
        <w:t>est</w:t>
      </w:r>
      <w:proofErr w:type="spellEnd"/>
      <w:r w:rsidR="002F3E15">
        <w:rPr>
          <w:rFonts w:eastAsiaTheme="minorEastAsia"/>
          <w:lang w:val="en-GB"/>
        </w:rPr>
        <w:t xml:space="preserve"> in the association rules. The definition for PS is presented in the following equation </w:t>
      </w:r>
      <w:r w:rsidR="006B58BD">
        <w:rPr>
          <w:rFonts w:eastAsiaTheme="minorEastAsia"/>
          <w:lang w:val="en-GB"/>
        </w:rPr>
        <w:fldChar w:fldCharType="begin"/>
      </w:r>
      <w:r w:rsidR="00195BE3">
        <w:rPr>
          <w:rFonts w:eastAsiaTheme="minorEastAsia"/>
          <w:lang w:val="en-GB"/>
        </w:rPr>
        <w:instrText xml:space="preserve"> REF _Ref396006803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13</w:t>
      </w:r>
      <w:r w:rsidR="005E223A">
        <w:rPr>
          <w:lang w:val="en-GB"/>
        </w:rPr>
        <w:t>)</w:t>
      </w:r>
      <w:r w:rsidR="006B58BD">
        <w:rPr>
          <w:rFonts w:eastAsiaTheme="minorEastAsia"/>
          <w:lang w:val="en-GB"/>
        </w:rPr>
        <w:fldChar w:fldCharType="end"/>
      </w:r>
      <w:r w:rsidR="002F3E15">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14:paraId="18F23852" w14:textId="77777777" w:rsidTr="00195BE3">
        <w:trPr>
          <w:jc w:val="center"/>
        </w:trPr>
        <w:tc>
          <w:tcPr>
            <w:tcW w:w="779" w:type="dxa"/>
          </w:tcPr>
          <w:p w14:paraId="38B0F27F" w14:textId="77777777" w:rsidR="002F3E15" w:rsidRDefault="002F3E15" w:rsidP="00E701C4">
            <w:pPr>
              <w:spacing w:before="240"/>
              <w:jc w:val="center"/>
              <w:rPr>
                <w:lang w:val="en-GB"/>
              </w:rPr>
            </w:pPr>
          </w:p>
        </w:tc>
        <w:tc>
          <w:tcPr>
            <w:tcW w:w="7229" w:type="dxa"/>
          </w:tcPr>
          <w:p w14:paraId="7753D590" w14:textId="77777777"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14:paraId="6634F6F0" w14:textId="77777777" w:rsidR="002F3E15" w:rsidRDefault="00195BE3" w:rsidP="00E701C4">
            <w:pPr>
              <w:keepNext/>
              <w:spacing w:before="240"/>
              <w:jc w:val="center"/>
              <w:rPr>
                <w:lang w:val="en-GB"/>
              </w:rPr>
            </w:pPr>
            <w:bookmarkStart w:id="183" w:name="_Ref396006803"/>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13</w:t>
            </w:r>
            <w:r w:rsidR="006B58BD">
              <w:rPr>
                <w:lang w:val="en-GB"/>
              </w:rPr>
              <w:fldChar w:fldCharType="end"/>
            </w:r>
            <w:r>
              <w:rPr>
                <w:lang w:val="en-GB"/>
              </w:rPr>
              <w:t>)</w:t>
            </w:r>
            <w:bookmarkEnd w:id="183"/>
          </w:p>
        </w:tc>
      </w:tr>
    </w:tbl>
    <w:p w14:paraId="1F67612E" w14:textId="77777777" w:rsidR="00F712C7" w:rsidRPr="00F712C7" w:rsidRDefault="00F712C7" w:rsidP="00E701C4">
      <w:pPr>
        <w:spacing w:before="240"/>
        <w:rPr>
          <w:b/>
          <w:lang w:val="en-GB"/>
        </w:rPr>
      </w:pPr>
      <w:r w:rsidRPr="00F712C7">
        <w:rPr>
          <w:b/>
          <w:lang w:val="en-GB"/>
        </w:rPr>
        <w:t>Other measures</w:t>
      </w:r>
    </w:p>
    <w:p w14:paraId="5C07EED0" w14:textId="77777777"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6B58BD">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6B58BD">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w:t>
      </w:r>
      <w:proofErr w:type="spellStart"/>
      <w:r>
        <w:rPr>
          <w:lang w:val="en-GB"/>
        </w:rPr>
        <w:t>gini</w:t>
      </w:r>
      <w:proofErr w:type="spellEnd"/>
      <w:r>
        <w:rPr>
          <w:lang w:val="en-GB"/>
        </w:rPr>
        <w:t xml:space="preserve">, entropy gain and chi-squared are also discussed in </w:t>
      </w:r>
      <w:r w:rsidR="006B58BD">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EB1A22">
        <w:rPr>
          <w:rFonts w:cs="Times New Roman"/>
          <w:lang w:val="en-GB"/>
        </w:rPr>
        <w:t>Bayardo and Agrawal</w:t>
      </w:r>
      <w:r w:rsidR="002870D0">
        <w:rPr>
          <w:rFonts w:cs="Times New Roman"/>
          <w:lang w:val="en-GB"/>
        </w:rPr>
        <w:t xml:space="preserve"> (</w:t>
      </w:r>
      <w:r w:rsidR="00C651E0" w:rsidRPr="00EB1A22">
        <w:rPr>
          <w:rFonts w:cs="Times New Roman"/>
          <w:lang w:val="en-GB"/>
        </w:rPr>
        <w:t>1999)</w:t>
      </w:r>
      <w:r w:rsidR="006B58BD">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14:paraId="376177E1" w14:textId="77777777" w:rsidR="00AB3EE0" w:rsidRPr="0024194D" w:rsidRDefault="00AB3EE0" w:rsidP="00C30260">
      <w:pPr>
        <w:pStyle w:val="Heading2"/>
        <w:rPr>
          <w:lang w:val="en-GB"/>
        </w:rPr>
      </w:pPr>
      <w:bookmarkStart w:id="184" w:name="_Toc397995083"/>
      <w:r w:rsidRPr="0024194D">
        <w:rPr>
          <w:lang w:val="en-GB"/>
        </w:rPr>
        <w:t>Vector Space Model</w:t>
      </w:r>
      <w:bookmarkEnd w:id="184"/>
    </w:p>
    <w:p w14:paraId="3140D62B" w14:textId="77777777" w:rsidR="00526CBB" w:rsidRPr="0024194D" w:rsidRDefault="00A24D98" w:rsidP="00C04D14">
      <w:pPr>
        <w:pStyle w:val="ListParagraph"/>
        <w:ind w:left="0"/>
        <w:rPr>
          <w:lang w:val="en-GB"/>
        </w:rPr>
      </w:pPr>
      <w:r w:rsidRPr="0024194D">
        <w:rPr>
          <w:lang w:val="en-GB"/>
        </w:rPr>
        <w:t xml:space="preserve">In Text Mining, a Vector Space Model (VSM)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6B58BD"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5124DF" w:rsidRPr="0024194D">
        <w:rPr>
          <w:lang w:val="en-GB"/>
        </w:rPr>
        <w:t>.</w:t>
      </w:r>
    </w:p>
    <w:p w14:paraId="1F650AE3" w14:textId="77777777" w:rsidR="005124DF" w:rsidRPr="0024194D" w:rsidRDefault="004B45A5" w:rsidP="00C04D14">
      <w:pPr>
        <w:pStyle w:val="ListParagraph"/>
        <w:ind w:left="0"/>
        <w:rPr>
          <w:lang w:val="en-GB"/>
        </w:rPr>
      </w:pPr>
      <w:r>
        <w:rPr>
          <w:lang w:val="en-GB"/>
        </w:rPr>
        <w:tab/>
      </w:r>
      <w:r w:rsidR="005124DF" w:rsidRPr="0024194D">
        <w:rPr>
          <w:lang w:val="en-GB"/>
        </w:rPr>
        <w:t>The VSM is a form to explain to computer systems the semantics of human language. It was created for the SMART information retrieval system by its developer Gerard Salton</w:t>
      </w:r>
      <w:r w:rsidR="006B20C5" w:rsidRPr="0024194D">
        <w:rPr>
          <w:lang w:val="en-GB"/>
        </w:rPr>
        <w:t xml:space="preserve"> and his team. </w:t>
      </w:r>
      <w:r w:rsidR="006B58BD"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(Salton, 1971)</w:t>
      </w:r>
      <w:r w:rsidR="006B58BD" w:rsidRPr="0024194D">
        <w:rPr>
          <w:rFonts w:cs="Times New Roman"/>
          <w:lang w:val="en-GB"/>
        </w:rPr>
        <w:fldChar w:fldCharType="end"/>
      </w:r>
    </w:p>
    <w:p w14:paraId="025F6316" w14:textId="77777777" w:rsidR="006B20C5" w:rsidRPr="0024194D" w:rsidRDefault="004B45A5" w:rsidP="00C04D14">
      <w:pPr>
        <w:pStyle w:val="ListParagraph"/>
        <w:ind w:left="0"/>
        <w:rPr>
          <w:lang w:val="en-GB"/>
        </w:rPr>
      </w:pPr>
      <w:r>
        <w:rPr>
          <w:lang w:val="en-GB"/>
        </w:rPr>
        <w:tab/>
      </w:r>
      <w:r w:rsidR="006B20C5" w:rsidRPr="0024194D">
        <w:rPr>
          <w:lang w:val="en-GB"/>
        </w:rPr>
        <w:t xml:space="preserve">VSM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VSM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6B58BD"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6B58BD" w:rsidRPr="0024194D">
        <w:rPr>
          <w:rFonts w:cs="Times New Roman"/>
          <w:szCs w:val="24"/>
          <w:lang w:val="en-GB"/>
        </w:rPr>
        <w:fldChar w:fldCharType="separate"/>
      </w:r>
      <w:r w:rsidR="00C651E0" w:rsidRPr="00EB1A22">
        <w:rPr>
          <w:rFonts w:cs="Times New Roman"/>
          <w:lang w:val="en-GB"/>
        </w:rPr>
        <w:t>(Manning et al., 2008)</w:t>
      </w:r>
      <w:r w:rsidR="006B58BD"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6B58BD"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(Pantel and Lin, 2002; Rapp, 2003; Turney et al., 2003)</w:t>
      </w:r>
      <w:r w:rsidR="006B58BD" w:rsidRPr="0024194D">
        <w:rPr>
          <w:rFonts w:cs="Times New Roman"/>
          <w:lang w:val="en-GB"/>
        </w:rPr>
        <w:fldChar w:fldCharType="end"/>
      </w:r>
      <w:r w:rsidR="00E01988" w:rsidRPr="0024194D">
        <w:rPr>
          <w:lang w:val="en-GB"/>
        </w:rPr>
        <w:t xml:space="preserve"> and semantic relation similarity </w:t>
      </w:r>
      <w:r w:rsidR="006B58BD"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(Lin and Pantel, 2001; Nakov and Hearst, 2008; Turney, 2006)</w:t>
      </w:r>
      <w:r w:rsidR="006B58BD"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VSMs</w:t>
      </w:r>
      <w:r w:rsidR="00433481" w:rsidRPr="0024194D">
        <w:rPr>
          <w:lang w:val="en-GB"/>
        </w:rPr>
        <w:t xml:space="preserve"> as a base technology for preparation of the data</w:t>
      </w:r>
      <w:r w:rsidR="00E01988" w:rsidRPr="0024194D">
        <w:rPr>
          <w:lang w:val="en-GB"/>
        </w:rPr>
        <w:t xml:space="preserve">. </w:t>
      </w:r>
    </w:p>
    <w:p w14:paraId="2068F472" w14:textId="77777777" w:rsidR="00FD4535" w:rsidRPr="0024194D" w:rsidRDefault="004B45A5" w:rsidP="00C04D14">
      <w:pPr>
        <w:pStyle w:val="ListParagraph"/>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VSM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6B58BD"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14:paraId="75768EC2" w14:textId="77777777"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6B58BD"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(Salton et al., 1975)</w:t>
      </w:r>
      <w:r w:rsidR="006B58BD"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of VSM application in information retrieval systems</w:t>
      </w:r>
      <w:r w:rsidR="004A6C02" w:rsidRPr="00E524B8">
        <w:rPr>
          <w:lang w:val="en-GB"/>
        </w:rPr>
        <w:t>;</w:t>
      </w:r>
      <w:r w:rsidR="00530F38" w:rsidRPr="00E524B8">
        <w:rPr>
          <w:lang w:val="en-GB"/>
        </w:rPr>
        <w:t xml:space="preserve"> Th</w:t>
      </w:r>
      <w:r w:rsidR="00C54D56" w:rsidRPr="00E524B8">
        <w:rPr>
          <w:lang w:val="en-GB"/>
        </w:rPr>
        <w:t>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14:paraId="604F950C" w14:textId="77777777"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6B58BD"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6B58BD" w:rsidRPr="00E524B8">
        <w:rPr>
          <w:lang w:val="en-GB"/>
        </w:rPr>
        <w:fldChar w:fldCharType="separate"/>
      </w:r>
      <w:r w:rsidR="00EB1A22" w:rsidRPr="00E524B8">
        <w:rPr>
          <w:rFonts w:cs="Times New Roman"/>
          <w:lang w:val="en-GB"/>
        </w:rPr>
        <w:t>(Harris, 1954)</w:t>
      </w:r>
      <w:r w:rsidR="006B58BD"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VSM</w:t>
      </w:r>
      <w:r>
        <w:rPr>
          <w:lang w:val="en-GB"/>
        </w:rPr>
        <w:t>.</w:t>
      </w:r>
    </w:p>
    <w:p w14:paraId="6815CED7" w14:textId="77777777"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6B58BD"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Lin and Pantel</w:t>
      </w:r>
      <w:r w:rsidR="00EB1A22" w:rsidRPr="00E524B8">
        <w:rPr>
          <w:rFonts w:cs="Times New Roman"/>
          <w:lang w:val="en-GB"/>
        </w:rPr>
        <w:t xml:space="preserve"> (</w:t>
      </w:r>
      <w:r w:rsidR="00C651E0" w:rsidRPr="00E524B8">
        <w:rPr>
          <w:rFonts w:cs="Times New Roman"/>
          <w:lang w:val="en-GB"/>
        </w:rPr>
        <w:t>2001)</w:t>
      </w:r>
      <w:r w:rsidR="006B58BD"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X:Y similar pairs is a tendency of patterns like “X solves Y” or “Y is solved by X”. When this happens one can be lead to think that these kind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14:paraId="27ACF402" w14:textId="77777777"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6B58BD"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E524B8">
        <w:rPr>
          <w:rFonts w:cs="Times New Roman"/>
          <w:lang w:val="en-GB"/>
        </w:rPr>
        <w:fldChar w:fldCharType="separate"/>
      </w:r>
      <w:r w:rsidR="00C651E0" w:rsidRPr="00E524B8">
        <w:rPr>
          <w:rFonts w:cs="Times New Roman"/>
        </w:rPr>
        <w:t>(Turney, 2006)</w:t>
      </w:r>
      <w:r w:rsidR="006B58BD" w:rsidRPr="00E524B8">
        <w:rPr>
          <w:rFonts w:cs="Times New Roman"/>
          <w:lang w:val="en-GB"/>
        </w:rPr>
        <w:fldChar w:fldCharType="end"/>
      </w:r>
    </w:p>
    <w:p w14:paraId="3119CBC4" w14:textId="77777777" w:rsidR="00530F38" w:rsidRPr="0024194D" w:rsidRDefault="002D323D" w:rsidP="00530F38">
      <w:pPr>
        <w:pStyle w:val="Heading3"/>
        <w:rPr>
          <w:lang w:val="en-GB"/>
        </w:rPr>
      </w:pPr>
      <w:bookmarkStart w:id="185" w:name="_Toc397995084"/>
      <w:r w:rsidRPr="0024194D">
        <w:rPr>
          <w:lang w:val="en-GB"/>
        </w:rPr>
        <w:t>Term W</w:t>
      </w:r>
      <w:r w:rsidR="00530F38" w:rsidRPr="0024194D">
        <w:rPr>
          <w:lang w:val="en-GB"/>
        </w:rPr>
        <w:t>eighting</w:t>
      </w:r>
      <w:r w:rsidRPr="0024194D">
        <w:rPr>
          <w:lang w:val="en-GB"/>
        </w:rPr>
        <w:t xml:space="preserve"> – The TF-IDF</w:t>
      </w:r>
      <w:bookmarkEnd w:id="185"/>
    </w:p>
    <w:p w14:paraId="45AAEC47" w14:textId="77777777"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24194D">
        <w:rPr>
          <w:lang w:val="en-GB"/>
        </w:rPr>
        <w:t>tf-idf</w:t>
      </w:r>
      <w:proofErr w:type="spellEnd"/>
      <w:r w:rsidRPr="0024194D">
        <w:rPr>
          <w:lang w:val="en-GB"/>
        </w:rPr>
        <w:t xml:space="preserve"> (term frequency – inverse document frequency) weighting normalized scheme. This scheme is presented by the following</w:t>
      </w:r>
      <w:r w:rsidR="004B45A5">
        <w:rPr>
          <w:lang w:val="en-GB"/>
        </w:rPr>
        <w:t xml:space="preserve"> equation </w:t>
      </w:r>
      <w:r w:rsidR="006B58BD">
        <w:rPr>
          <w:lang w:val="en-GB"/>
        </w:rPr>
        <w:fldChar w:fldCharType="begin"/>
      </w:r>
      <w:r w:rsidR="004B45A5">
        <w:rPr>
          <w:lang w:val="en-GB"/>
        </w:rPr>
        <w:instrText xml:space="preserve"> REF _Ref396056684 \h </w:instrText>
      </w:r>
      <w:r w:rsidR="006B58BD">
        <w:rPr>
          <w:lang w:val="en-GB"/>
        </w:rPr>
      </w:r>
      <w:r w:rsidR="006B58BD">
        <w:rPr>
          <w:lang w:val="en-GB"/>
        </w:rPr>
        <w:fldChar w:fldCharType="separate"/>
      </w:r>
      <w:r w:rsidR="005E223A" w:rsidRPr="00056630">
        <w:rPr>
          <w:lang w:val="en-GB"/>
        </w:rPr>
        <w:t>(</w:t>
      </w:r>
      <w:r w:rsidR="005E223A">
        <w:rPr>
          <w:noProof/>
          <w:lang w:val="en-GB"/>
        </w:rPr>
        <w:t>14</w:t>
      </w:r>
      <w:r w:rsidR="005E223A" w:rsidRPr="00056630">
        <w:rPr>
          <w:lang w:val="en-GB"/>
        </w:rPr>
        <w:t>)</w:t>
      </w:r>
      <w:r w:rsidR="006B58BD">
        <w:rPr>
          <w:lang w:val="en-GB"/>
        </w:rPr>
        <w:fldChar w:fldCharType="end"/>
      </w:r>
      <w:r w:rsidRPr="0024194D">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14:paraId="48F127BF" w14:textId="77777777" w:rsidTr="00F87216">
        <w:trPr>
          <w:jc w:val="center"/>
        </w:trPr>
        <w:tc>
          <w:tcPr>
            <w:tcW w:w="817" w:type="dxa"/>
          </w:tcPr>
          <w:p w14:paraId="493743F9" w14:textId="77777777" w:rsidR="0092070A" w:rsidRDefault="0092070A" w:rsidP="00084EDC">
            <w:pPr>
              <w:spacing w:line="360" w:lineRule="auto"/>
              <w:jc w:val="center"/>
              <w:rPr>
                <w:lang w:val="en-GB"/>
              </w:rPr>
            </w:pPr>
          </w:p>
        </w:tc>
        <w:tc>
          <w:tcPr>
            <w:tcW w:w="6946" w:type="dxa"/>
          </w:tcPr>
          <w:p w14:paraId="68377BAD" w14:textId="77777777" w:rsidR="0092070A" w:rsidRDefault="00C905ED"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14:paraId="33907BFB" w14:textId="77777777" w:rsidR="0092070A" w:rsidRPr="00056630" w:rsidRDefault="0092070A" w:rsidP="00084EDC">
            <w:pPr>
              <w:keepNext/>
              <w:spacing w:line="360" w:lineRule="auto"/>
              <w:jc w:val="right"/>
              <w:rPr>
                <w:lang w:val="en-GB"/>
              </w:rPr>
            </w:pPr>
            <w:bookmarkStart w:id="186" w:name="_Ref396056684"/>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14</w:t>
            </w:r>
            <w:r w:rsidR="006B58BD" w:rsidRPr="00056630">
              <w:rPr>
                <w:lang w:val="en-GB"/>
              </w:rPr>
              <w:fldChar w:fldCharType="end"/>
            </w:r>
            <w:r w:rsidRPr="00056630">
              <w:rPr>
                <w:lang w:val="en-GB"/>
              </w:rPr>
              <w:t>)</w:t>
            </w:r>
            <w:bookmarkEnd w:id="186"/>
          </w:p>
        </w:tc>
      </w:tr>
    </w:tbl>
    <w:p w14:paraId="668EA2E0" w14:textId="77777777"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proofErr w:type="spellStart"/>
      <w:r w:rsidR="00530F38" w:rsidRPr="00885F4C">
        <w:rPr>
          <w:rFonts w:eastAsiaTheme="minorEastAsia"/>
          <w:i/>
          <w:lang w:val="en-GB"/>
        </w:rPr>
        <w:t>i</w:t>
      </w:r>
      <w:proofErr w:type="spellEnd"/>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proofErr w:type="spellStart"/>
      <w:r w:rsidR="00530F38" w:rsidRPr="00885F4C">
        <w:rPr>
          <w:rFonts w:eastAsiaTheme="minorEastAsia"/>
          <w:i/>
          <w:lang w:val="en-GB"/>
        </w:rPr>
        <w:t>i</w:t>
      </w:r>
      <w:proofErr w:type="spellEnd"/>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6B58BD">
        <w:rPr>
          <w:lang w:val="en-GB"/>
        </w:rPr>
        <w:fldChar w:fldCharType="begin"/>
      </w:r>
      <w:r>
        <w:rPr>
          <w:lang w:val="en-GB"/>
        </w:rPr>
        <w:instrText xml:space="preserve"> REF _Ref396056742 \h </w:instrText>
      </w:r>
      <w:r w:rsidR="006B58BD">
        <w:rPr>
          <w:lang w:val="en-GB"/>
        </w:rPr>
      </w:r>
      <w:r w:rsidR="006B58BD">
        <w:rPr>
          <w:lang w:val="en-GB"/>
        </w:rPr>
        <w:fldChar w:fldCharType="separate"/>
      </w:r>
      <w:r w:rsidR="005E223A" w:rsidRPr="00056630">
        <w:rPr>
          <w:lang w:val="en-GB"/>
        </w:rPr>
        <w:t>(</w:t>
      </w:r>
      <w:r w:rsidR="005E223A">
        <w:rPr>
          <w:noProof/>
          <w:lang w:val="en-GB"/>
        </w:rPr>
        <w:t>15</w:t>
      </w:r>
      <w:r w:rsidR="005E223A" w:rsidRPr="00056630">
        <w:rPr>
          <w:lang w:val="en-GB"/>
        </w:rPr>
        <w:t>)</w:t>
      </w:r>
      <w:r w:rsidR="006B58BD">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14:paraId="5BCC9368" w14:textId="77777777" w:rsidTr="00F87216">
        <w:trPr>
          <w:jc w:val="center"/>
        </w:trPr>
        <w:tc>
          <w:tcPr>
            <w:tcW w:w="817" w:type="dxa"/>
          </w:tcPr>
          <w:p w14:paraId="090B5913" w14:textId="77777777" w:rsidR="00F87216" w:rsidRDefault="00F87216" w:rsidP="00084EDC">
            <w:pPr>
              <w:spacing w:line="360" w:lineRule="auto"/>
              <w:jc w:val="center"/>
              <w:rPr>
                <w:lang w:val="en-GB"/>
              </w:rPr>
            </w:pPr>
          </w:p>
        </w:tc>
        <w:tc>
          <w:tcPr>
            <w:tcW w:w="6946" w:type="dxa"/>
          </w:tcPr>
          <w:p w14:paraId="1364DE62" w14:textId="77777777"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14:paraId="1FB41D16" w14:textId="77777777" w:rsidR="00F87216" w:rsidRPr="00056630" w:rsidRDefault="00F87216" w:rsidP="00084EDC">
            <w:pPr>
              <w:keepNext/>
              <w:spacing w:line="360" w:lineRule="auto"/>
              <w:jc w:val="right"/>
              <w:rPr>
                <w:lang w:val="en-GB"/>
              </w:rPr>
            </w:pPr>
            <w:bookmarkStart w:id="187" w:name="_Ref396056742"/>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15</w:t>
            </w:r>
            <w:r w:rsidR="006B58BD" w:rsidRPr="00056630">
              <w:rPr>
                <w:lang w:val="en-GB"/>
              </w:rPr>
              <w:fldChar w:fldCharType="end"/>
            </w:r>
            <w:r w:rsidRPr="00056630">
              <w:rPr>
                <w:lang w:val="en-GB"/>
              </w:rPr>
              <w:t>)</w:t>
            </w:r>
            <w:bookmarkEnd w:id="187"/>
          </w:p>
        </w:tc>
      </w:tr>
    </w:tbl>
    <w:p w14:paraId="523FE262" w14:textId="77777777"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w:t>
      </w:r>
      <w:proofErr w:type="spellStart"/>
      <w:r w:rsidR="00530F38" w:rsidRPr="0024194D">
        <w:rPr>
          <w:lang w:val="en-GB"/>
        </w:rPr>
        <w:t>multiset</w:t>
      </w:r>
      <w:proofErr w:type="spellEnd"/>
      <w:r w:rsidR="00530F38" w:rsidRPr="0024194D">
        <w:rPr>
          <w:lang w:val="en-GB"/>
        </w:rPr>
        <w:t xml:space="preserve">, and supports the bag of words hypothesis discussed earlier. This way, one can discover the tendency of the proximity of a document to a subject, by this frequency of words in the document. </w:t>
      </w:r>
      <w:r w:rsidR="006B58BD">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Pr>
          <w:lang w:val="en-GB"/>
        </w:rPr>
        <w:fldChar w:fldCharType="separate"/>
      </w:r>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6B58BD">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VSM application in Information Retrieval.</w:t>
      </w:r>
      <w:r w:rsidR="00885F4C" w:rsidRPr="0024194D">
        <w:rPr>
          <w:lang w:val="en-GB"/>
        </w:rPr>
        <w:t xml:space="preserve"> </w:t>
      </w:r>
    </w:p>
    <w:p w14:paraId="77DCAF20" w14:textId="77777777" w:rsidR="006F4B6D" w:rsidRPr="0024194D" w:rsidRDefault="004B45A5" w:rsidP="00530F38">
      <w:pPr>
        <w:rPr>
          <w:lang w:val="en-GB"/>
        </w:rPr>
      </w:pPr>
      <w:r>
        <w:rPr>
          <w:lang w:val="en-GB"/>
        </w:rPr>
        <w:tab/>
      </w:r>
      <w:r w:rsidR="006F4B6D" w:rsidRPr="0024194D">
        <w:rPr>
          <w:lang w:val="en-GB"/>
        </w:rPr>
        <w:t xml:space="preserve">The VSM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(Yih, 2009)</w:t>
      </w:r>
      <w:r w:rsidR="006B58BD" w:rsidRPr="0024194D">
        <w:rPr>
          <w:rFonts w:cs="Times New Roman"/>
          <w:lang w:val="en-GB"/>
        </w:rPr>
        <w:fldChar w:fldCharType="end"/>
      </w:r>
      <w:r w:rsidR="00C314BD" w:rsidRPr="0024194D">
        <w:rPr>
          <w:lang w:val="en-GB"/>
        </w:rPr>
        <w:t xml:space="preserve">. </w:t>
      </w:r>
      <w:r w:rsidR="00446842" w:rsidRPr="0024194D">
        <w:rPr>
          <w:lang w:val="en-GB"/>
        </w:rPr>
        <w:t xml:space="preserve">Instead of being an independent weighting scheme like </w:t>
      </w:r>
      <w:proofErr w:type="spellStart"/>
      <w:r w:rsidR="00446842" w:rsidRPr="0024194D">
        <w:rPr>
          <w:lang w:val="en-GB"/>
        </w:rPr>
        <w:t>tf-idf</w:t>
      </w:r>
      <w:proofErr w:type="spellEnd"/>
      <w:r w:rsidR="00446842" w:rsidRPr="0024194D">
        <w:rPr>
          <w:lang w:val="en-GB"/>
        </w:rPr>
        <w:t>,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14:paraId="6837638C" w14:textId="77777777" w:rsidR="00AB3EE0" w:rsidRPr="0024194D" w:rsidRDefault="00AB3EE0" w:rsidP="00C30260">
      <w:pPr>
        <w:pStyle w:val="Heading2"/>
        <w:rPr>
          <w:lang w:val="en-GB"/>
        </w:rPr>
      </w:pPr>
      <w:bookmarkStart w:id="188" w:name="_Toc397995085"/>
      <w:r w:rsidRPr="0024194D">
        <w:rPr>
          <w:lang w:val="en-GB"/>
        </w:rPr>
        <w:t>Similarity Measure in Information Retrieval</w:t>
      </w:r>
      <w:bookmarkEnd w:id="188"/>
    </w:p>
    <w:p w14:paraId="2FF2D4B1" w14:textId="77777777" w:rsidR="008A2BCD" w:rsidRPr="0024194D" w:rsidRDefault="00FE5988" w:rsidP="008A2BCD">
      <w:pPr>
        <w:pStyle w:val="ListParagraph"/>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(IR). Similarity is the state or the fact of being similar.</w:t>
      </w:r>
      <w:r w:rsidR="006B58BD"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(Oxford University, 2006)</w:t>
      </w:r>
      <w:r w:rsidR="006B58BD" w:rsidRPr="0024194D">
        <w:rPr>
          <w:rFonts w:cs="Times New Roman"/>
          <w:lang w:val="en-GB"/>
        </w:rPr>
        <w:fldChar w:fldCharType="end"/>
      </w:r>
      <w:r w:rsidR="00B011CD" w:rsidRPr="0024194D">
        <w:rPr>
          <w:lang w:val="en-GB"/>
        </w:rPr>
        <w:t>. To understand what Similarity means, it</w:t>
      </w:r>
      <w:r w:rsidR="00790293">
        <w:rPr>
          <w:lang w:val="en-GB"/>
        </w:rPr>
        <w:t xml:space="preserve"> i</w:t>
      </w:r>
      <w:r w:rsidR="00B011CD" w:rsidRPr="0024194D">
        <w:rPr>
          <w:lang w:val="en-GB"/>
        </w:rPr>
        <w:t xml:space="preserve">s important to understand that each word or concept has a(many)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14:paraId="11D6542F" w14:textId="77777777" w:rsidR="002D2EF9" w:rsidRDefault="002D2EF9" w:rsidP="008A2BCD">
      <w:pPr>
        <w:pStyle w:val="ListParagraph"/>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6B58BD"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(Lin, 1998)</w:t>
      </w:r>
      <w:r w:rsidR="006B58BD"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14:paraId="6668464B" w14:textId="77777777" w:rsidR="006926BE" w:rsidRPr="0024194D" w:rsidRDefault="002D2EF9" w:rsidP="008A2BCD">
      <w:pPr>
        <w:pStyle w:val="ListParagraph"/>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VSM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VSM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Similarity Measure</w:t>
      </w:r>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14:paraId="495DA66E" w14:textId="77777777"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6B58BD">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6B58BD">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6B58BD">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14:paraId="28C6951E" w14:textId="77777777"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r w:rsidR="001274E5" w:rsidRPr="0024194D">
        <w:rPr>
          <w:lang w:val="en-GB"/>
        </w:rPr>
        <w:t>T</w:t>
      </w:r>
      <w:r w:rsidR="006926BE" w:rsidRPr="0024194D">
        <w:rPr>
          <w:lang w:val="en-GB"/>
        </w:rPr>
        <w:t>he corpora</w:t>
      </w:r>
      <w:r w:rsidR="00582854" w:rsidRPr="0024194D">
        <w:rPr>
          <w:lang w:val="en-GB"/>
        </w:rPr>
        <w:t xml:space="preserve"> documents? </w:t>
      </w:r>
      <w:r w:rsidR="001274E5" w:rsidRPr="0024194D">
        <w:rPr>
          <w:lang w:val="en-GB"/>
        </w:rPr>
        <w:t>W</w:t>
      </w:r>
      <w:r w:rsidR="00582854" w:rsidRPr="0024194D">
        <w:rPr>
          <w:lang w:val="en-GB"/>
        </w:rPr>
        <w:t xml:space="preserve">ords? </w:t>
      </w:r>
      <w:r w:rsidR="001274E5" w:rsidRPr="0024194D">
        <w:rPr>
          <w:lang w:val="en-GB"/>
        </w:rPr>
        <w:t>V</w:t>
      </w:r>
      <w:r w:rsidR="00582854" w:rsidRPr="0024194D">
        <w:rPr>
          <w:lang w:val="en-GB"/>
        </w:rPr>
        <w:t xml:space="preserve">ectors?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 xml:space="preserve">In the following lines some of them will be presented and described, namely Euclidean Distance, Cosine Similarity and </w:t>
      </w:r>
      <w:proofErr w:type="spellStart"/>
      <w:r w:rsidR="00FC1162">
        <w:rPr>
          <w:lang w:val="en-GB"/>
        </w:rPr>
        <w:t>Jaccard</w:t>
      </w:r>
      <w:proofErr w:type="spellEnd"/>
      <w:r w:rsidR="00FC1162">
        <w:rPr>
          <w:lang w:val="en-GB"/>
        </w:rPr>
        <w:t xml:space="preserve"> Coefficient</w:t>
      </w:r>
      <w:r w:rsidR="007D76C1" w:rsidRPr="0024194D">
        <w:rPr>
          <w:lang w:val="en-GB"/>
        </w:rPr>
        <w:t xml:space="preserve">. </w:t>
      </w:r>
    </w:p>
    <w:p w14:paraId="65535A7E" w14:textId="77777777" w:rsidR="00EE2C50" w:rsidRDefault="00EE2C50" w:rsidP="00EE2C50">
      <w:pPr>
        <w:pStyle w:val="Heading3"/>
        <w:rPr>
          <w:lang w:val="en-GB"/>
        </w:rPr>
      </w:pPr>
      <w:bookmarkStart w:id="189" w:name="_Toc397995086"/>
      <w:r w:rsidRPr="0024194D">
        <w:rPr>
          <w:lang w:val="en-GB"/>
        </w:rPr>
        <w:t xml:space="preserve">Cosine Similarity </w:t>
      </w:r>
      <w:r w:rsidR="005B75A3" w:rsidRPr="0024194D">
        <w:rPr>
          <w:lang w:val="en-GB"/>
        </w:rPr>
        <w:t xml:space="preserve">Measure </w:t>
      </w:r>
      <w:r w:rsidRPr="0024194D">
        <w:rPr>
          <w:lang w:val="en-GB"/>
        </w:rPr>
        <w:t>Algorithm</w:t>
      </w:r>
      <w:bookmarkEnd w:id="189"/>
    </w:p>
    <w:p w14:paraId="49C36F43" w14:textId="77777777"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14:paraId="45ED78FE" w14:textId="77777777" w:rsidTr="000932C2">
        <w:tc>
          <w:tcPr>
            <w:tcW w:w="675" w:type="dxa"/>
          </w:tcPr>
          <w:p w14:paraId="69902EDC" w14:textId="77777777" w:rsidR="00C46E09" w:rsidRDefault="00C46E09" w:rsidP="00313EC2">
            <w:pPr>
              <w:rPr>
                <w:lang w:val="en-GB"/>
              </w:rPr>
            </w:pPr>
          </w:p>
        </w:tc>
        <w:tc>
          <w:tcPr>
            <w:tcW w:w="7371" w:type="dxa"/>
          </w:tcPr>
          <w:p w14:paraId="5B629FBD" w14:textId="77777777" w:rsidR="00C46E09" w:rsidRDefault="00C905ED"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14:paraId="7196EC20" w14:textId="77777777" w:rsidR="00C46E09" w:rsidRDefault="00C46E09" w:rsidP="00C46E09">
            <w:pPr>
              <w:keepNext/>
              <w:rPr>
                <w:lang w:val="en-GB"/>
              </w:rPr>
            </w:pPr>
            <w:r w:rsidRPr="00C46E09">
              <w:rPr>
                <w:sz w:val="20"/>
                <w:lang w:val="en-GB"/>
              </w:rPr>
              <w:t>(</w:t>
            </w:r>
            <w:r w:rsidR="006B58BD" w:rsidRPr="00C46E09">
              <w:rPr>
                <w:sz w:val="20"/>
                <w:lang w:val="en-GB"/>
              </w:rPr>
              <w:fldChar w:fldCharType="begin"/>
            </w:r>
            <w:r w:rsidRPr="00C46E09">
              <w:rPr>
                <w:sz w:val="20"/>
                <w:lang w:val="en-GB"/>
              </w:rPr>
              <w:instrText xml:space="preserve"> SEQ Equation \* ARABIC </w:instrText>
            </w:r>
            <w:r w:rsidR="006B58BD" w:rsidRPr="00C46E09">
              <w:rPr>
                <w:sz w:val="20"/>
                <w:lang w:val="en-GB"/>
              </w:rPr>
              <w:fldChar w:fldCharType="separate"/>
            </w:r>
            <w:r w:rsidRPr="00C46E09">
              <w:rPr>
                <w:noProof/>
                <w:sz w:val="20"/>
                <w:lang w:val="en-GB"/>
              </w:rPr>
              <w:t>16</w:t>
            </w:r>
            <w:r w:rsidR="006B58BD" w:rsidRPr="00C46E09">
              <w:rPr>
                <w:sz w:val="20"/>
                <w:lang w:val="en-GB"/>
              </w:rPr>
              <w:fldChar w:fldCharType="end"/>
            </w:r>
            <w:r w:rsidRPr="00C46E09">
              <w:rPr>
                <w:sz w:val="20"/>
                <w:lang w:val="en-GB"/>
              </w:rPr>
              <w:t>)</w:t>
            </w:r>
          </w:p>
        </w:tc>
      </w:tr>
    </w:tbl>
    <w:p w14:paraId="42477B5E" w14:textId="77777777" w:rsidR="00447577" w:rsidRDefault="00447577" w:rsidP="00447577">
      <w:pPr>
        <w:rPr>
          <w:rFonts w:eastAsiaTheme="majorEastAsia" w:cstheme="majorBidi"/>
          <w:sz w:val="28"/>
          <w:szCs w:val="28"/>
          <w:lang w:val="en-GB"/>
        </w:rPr>
      </w:pPr>
      <w:r>
        <w:rPr>
          <w:lang w:val="en-GB"/>
        </w:rPr>
        <w:lastRenderedPageBreak/>
        <w:br w:type="page"/>
      </w:r>
    </w:p>
    <w:p w14:paraId="4B54AFD9" w14:textId="77777777" w:rsidR="00AB3EE0" w:rsidRPr="0024194D" w:rsidRDefault="004F2C9F" w:rsidP="00C30260">
      <w:pPr>
        <w:pStyle w:val="Heading1"/>
        <w:rPr>
          <w:lang w:val="en-GB"/>
        </w:rPr>
      </w:pPr>
      <w:bookmarkStart w:id="190" w:name="_Toc397995087"/>
      <w:r w:rsidRPr="0024194D">
        <w:rPr>
          <w:lang w:val="en-GB"/>
        </w:rPr>
        <w:lastRenderedPageBreak/>
        <w:t>Building &amp; Construction Domain Ontology</w:t>
      </w:r>
      <w:bookmarkEnd w:id="190"/>
    </w:p>
    <w:p w14:paraId="0AEAE47D" w14:textId="77777777" w:rsidR="00AC7578" w:rsidRPr="0024194D" w:rsidRDefault="001F02BB" w:rsidP="00AC7578">
      <w:pPr>
        <w:pStyle w:val="Heading2"/>
        <w:numPr>
          <w:ilvl w:val="1"/>
          <w:numId w:val="3"/>
        </w:numPr>
        <w:rPr>
          <w:lang w:val="en-GB"/>
        </w:rPr>
      </w:pPr>
      <w:bookmarkStart w:id="191" w:name="_Toc397995088"/>
      <w:r w:rsidRPr="0024194D">
        <w:rPr>
          <w:lang w:val="en-GB"/>
        </w:rPr>
        <w:t>Ontology</w:t>
      </w:r>
      <w:bookmarkEnd w:id="191"/>
    </w:p>
    <w:p w14:paraId="704C3BEA" w14:textId="77777777" w:rsidR="00AC7578" w:rsidRDefault="00AC7578" w:rsidP="00AC7578">
      <w:pPr>
        <w:rPr>
          <w:lang w:val="en-GB"/>
        </w:rPr>
      </w:pPr>
      <w:r w:rsidRPr="0024194D">
        <w:rPr>
          <w:lang w:val="en-GB"/>
        </w:rPr>
        <w:t xml:space="preserve">The term “Ontology” origins from early 18th century, from the modern Latin </w:t>
      </w:r>
      <w:proofErr w:type="spellStart"/>
      <w:r w:rsidRPr="0024194D">
        <w:rPr>
          <w:i/>
          <w:lang w:val="en-GB"/>
        </w:rPr>
        <w:t>ontologia</w:t>
      </w:r>
      <w:proofErr w:type="spellEnd"/>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6B58BD"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(Oxford University, 2006)</w:t>
      </w:r>
      <w:r w:rsidR="006B58BD" w:rsidRPr="0024194D">
        <w:rPr>
          <w:rFonts w:cs="Times New Roman"/>
          <w:lang w:val="en-GB"/>
        </w:rPr>
        <w:fldChar w:fldCharType="end"/>
      </w:r>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14:paraId="37A37C2A" w14:textId="77777777" w:rsidR="0076762C" w:rsidRDefault="002D2EF9" w:rsidP="00AC7578">
      <w:pPr>
        <w:rPr>
          <w:lang w:val="en-GB"/>
        </w:rPr>
      </w:pPr>
      <w:r>
        <w:rPr>
          <w:lang w:val="en-GB"/>
        </w:rPr>
        <w:tab/>
      </w:r>
      <w:r w:rsidR="000B5DF3" w:rsidRPr="0024194D">
        <w:rPr>
          <w:lang w:val="en-GB"/>
        </w:rPr>
        <w:t xml:space="preserve">In information systems, </w:t>
      </w:r>
      <w:commentRangeStart w:id="192"/>
      <w:r w:rsidR="000B5DF3" w:rsidRPr="0024194D">
        <w:rPr>
          <w:lang w:val="en-GB"/>
        </w:rPr>
        <w:t>the ontology is the study of the representation of knowledge</w:t>
      </w:r>
      <w:commentRangeEnd w:id="192"/>
      <w:r w:rsidR="006B79CB">
        <w:rPr>
          <w:rStyle w:val="CommentReference"/>
        </w:rPr>
        <w:commentReference w:id="192"/>
      </w:r>
      <w:r w:rsidR="000B5DF3" w:rsidRPr="0024194D">
        <w:rPr>
          <w:lang w:val="en-GB"/>
        </w:rPr>
        <w:t>.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r w:rsidR="005870BF">
        <w:rPr>
          <w:lang w:val="en-GB"/>
        </w:rPr>
        <w:t xml:space="preserve">an ontology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an </w:t>
      </w:r>
      <w:r w:rsidR="00E524B8">
        <w:rPr>
          <w:lang w:val="en-GB"/>
        </w:rPr>
        <w:t>ontology</w:t>
      </w:r>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Attributes are the last element in an ontology, these are properties to describe each of the objects, or specifically, individuals</w:t>
      </w:r>
    </w:p>
    <w:p w14:paraId="15DF305A" w14:textId="77777777"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14:paraId="2E4E9F0C" w14:textId="77777777" w:rsidR="00E30B1A" w:rsidRDefault="00DD3E7B" w:rsidP="00DD3E7B">
      <w:pPr>
        <w:pStyle w:val="Heading3"/>
        <w:rPr>
          <w:lang w:val="en-GB"/>
        </w:rPr>
      </w:pPr>
      <w:bookmarkStart w:id="193" w:name="_Toc397995089"/>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193"/>
    </w:p>
    <w:p w14:paraId="19386B99" w14:textId="77777777" w:rsidR="0052534D" w:rsidRDefault="00EB1A22" w:rsidP="00EB1A22">
      <w:pPr>
        <w:rPr>
          <w:lang w:val="en-GB"/>
        </w:rPr>
      </w:pPr>
      <w:r>
        <w:rPr>
          <w:lang w:val="en-GB"/>
        </w:rPr>
        <w:t xml:space="preserve">Being an ontology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domains,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14:paraId="24849710" w14:textId="77777777"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14:paraId="0DA4096C" w14:textId="77777777"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its domain have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6B58BD">
        <w:rPr>
          <w:lang w:val="en-GB"/>
        </w:rPr>
        <w:fldChar w:fldCharType="begin"/>
      </w:r>
      <w:r w:rsidR="00DA6528">
        <w:rPr>
          <w:lang w:val="en-GB"/>
        </w:rPr>
        <w:instrText xml:space="preserve"> REF _Ref397816531 \h </w:instrText>
      </w:r>
      <w:r w:rsidR="006B58BD">
        <w:rPr>
          <w:lang w:val="en-GB"/>
        </w:rPr>
      </w:r>
      <w:r w:rsidR="006B58BD">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6B58BD">
        <w:rPr>
          <w:lang w:val="en-GB"/>
        </w:rPr>
        <w:fldChar w:fldCharType="end"/>
      </w:r>
      <w:r w:rsidR="00DA6528">
        <w:rPr>
          <w:lang w:val="en-GB"/>
        </w:rPr>
        <w:t xml:space="preserve"> the domain represented by the ontology.</w:t>
      </w:r>
    </w:p>
    <w:p w14:paraId="690A2815" w14:textId="77777777"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w:t>
      </w:r>
      <w:proofErr w:type="spellStart"/>
      <w:r w:rsidR="0052534D">
        <w:rPr>
          <w:lang w:val="en-GB"/>
        </w:rPr>
        <w:t>Searchability</w:t>
      </w:r>
      <w:proofErr w:type="spellEnd"/>
      <w:r w:rsidR="0052534D">
        <w:rPr>
          <w:lang w:val="en-GB"/>
        </w:rPr>
        <w:t xml:space="preserve">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14:paraId="45B0A224" w14:textId="77777777" w:rsidR="00816AA8" w:rsidRDefault="00C905ED" w:rsidP="00816AA8">
      <w:pPr>
        <w:spacing w:after="240"/>
        <w:jc w:val="center"/>
        <w:rPr>
          <w:lang w:val="en-GB"/>
        </w:rPr>
      </w:pPr>
      <w:r>
        <w:rPr>
          <w:noProof/>
        </w:rPr>
        <w:pict w14:anchorId="1C4E10F1">
          <v:shape id="_x0000_s2404" type="#_x0000_t202" style="position:absolute;left:0;text-align:left;margin-left:7.6pt;margin-top:350.4pt;width:410.15pt;height:18.65pt;z-index:-251626496" wrapcoords="-39 0 -39 20736 21600 20736 21600 0 -39 0" stroked="f">
            <v:textbox style="mso-next-textbox:#_x0000_s2404;mso-fit-shape-to-text:t" inset="0,0,0,0">
              <w:txbxContent>
                <w:p w14:paraId="6D1FD8FB" w14:textId="77777777" w:rsidR="007753F9" w:rsidRPr="00816AA8" w:rsidRDefault="007753F9" w:rsidP="00816AA8">
                  <w:pPr>
                    <w:pStyle w:val="Caption"/>
                    <w:spacing w:before="0"/>
                    <w:rPr>
                      <w:lang w:val="en-GB"/>
                    </w:rPr>
                  </w:pPr>
                  <w:bookmarkStart w:id="194" w:name="_Ref397976456"/>
                  <w:bookmarkStart w:id="195" w:name="_Toc397995119"/>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194"/>
                  <w:r w:rsidRPr="00816AA8">
                    <w:rPr>
                      <w:lang w:val="en-GB"/>
                    </w:rPr>
                    <w:t xml:space="preserve"> - Ontology example in civil construction domain</w:t>
                  </w:r>
                  <w:bookmarkEnd w:id="195"/>
                </w:p>
              </w:txbxContent>
            </v:textbox>
            <w10:wrap type="tight"/>
          </v:shape>
        </w:pict>
      </w:r>
      <w:r>
        <w:rPr>
          <w:lang w:val="en-GB"/>
        </w:rPr>
      </w:r>
      <w:r>
        <w:rPr>
          <w:lang w:val="en-GB"/>
        </w:rPr>
        <w:pict w14:anchorId="0623D8A2">
          <v:group id="_x0000_s2535" style="width:410.15pt;height:345.9pt;mso-position-horizontal-relative:char;mso-position-vertical-relative:line" coordorigin="2365,5666" coordsize="6945,5858" editas="canvas"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2" o:title=""/>
                </v:shape>
                <v:shape id="_x0000_s2540" type="#_x0000_t75" style="position:absolute;left:6671;top:4744;width:3041;height:5463">
                  <v:imagedata r:id="rId33" o:title=""/>
                </v:shape>
              </v:group>
              <v:shape id="_x0000_s2541" type="#_x0000_t202" style="position:absolute;left:2766;top:9446;width:3609;height:371" stroked="f">
                <v:textbox style="mso-next-textbox:#_x0000_s2541">
                  <w:txbxContent>
                    <w:p w14:paraId="589B84D5" w14:textId="77777777" w:rsidR="007753F9" w:rsidRPr="00B00123" w:rsidRDefault="007753F9" w:rsidP="00447577">
                      <w:pPr>
                        <w:jc w:val="center"/>
                        <w:rPr>
                          <w:sz w:val="20"/>
                          <w:szCs w:val="20"/>
                        </w:rPr>
                      </w:pPr>
                      <w:r w:rsidRPr="00B00123">
                        <w:rPr>
                          <w:sz w:val="20"/>
                          <w:szCs w:val="20"/>
                        </w:rPr>
                        <w:t xml:space="preserve">a) </w:t>
                      </w:r>
                      <w:proofErr w:type="spellStart"/>
                      <w:r w:rsidRPr="00B00123">
                        <w:rPr>
                          <w:sz w:val="20"/>
                          <w:szCs w:val="20"/>
                        </w:rPr>
                        <w:t>Concept</w:t>
                      </w:r>
                      <w:proofErr w:type="spellEnd"/>
                      <w:r w:rsidRPr="00B00123">
                        <w:rPr>
                          <w:sz w:val="20"/>
                          <w:szCs w:val="20"/>
                        </w:rPr>
                        <w:t xml:space="preserve"> </w:t>
                      </w:r>
                      <w:proofErr w:type="spellStart"/>
                      <w:r w:rsidRPr="00B00123">
                        <w:rPr>
                          <w:sz w:val="20"/>
                          <w:szCs w:val="20"/>
                        </w:rPr>
                        <w:t>Sub-Class</w:t>
                      </w:r>
                      <w:r>
                        <w:rPr>
                          <w:sz w:val="20"/>
                          <w:szCs w:val="20"/>
                        </w:rPr>
                        <w:t>es</w:t>
                      </w:r>
                      <w:proofErr w:type="spellEnd"/>
                    </w:p>
                  </w:txbxContent>
                </v:textbox>
              </v:shape>
              <v:shape id="_x0000_s2542" type="#_x0000_t202" style="position:absolute;left:6671;top:10273;width:3041;height:328" stroked="f">
                <v:textbox style="mso-next-textbox:#_x0000_s2542">
                  <w:txbxContent>
                    <w:p w14:paraId="7DDAAE60" w14:textId="77777777" w:rsidR="007753F9" w:rsidRPr="00B00123" w:rsidRDefault="007753F9"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14:paraId="24492A3A" w14:textId="77777777" w:rsidR="005870BF" w:rsidRDefault="0052534D" w:rsidP="00816AA8">
      <w:pPr>
        <w:spacing w:before="240"/>
        <w:rPr>
          <w:lang w:val="en-GB"/>
        </w:rPr>
      </w:pPr>
      <w:r>
        <w:rPr>
          <w:lang w:val="en-GB"/>
        </w:rPr>
        <w:tab/>
      </w:r>
      <w:r w:rsidR="005870BF">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14:paraId="25E5C32C" w14:textId="77777777"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14:paraId="7A7D2920" w14:textId="77777777" w:rsidR="00DD3E7B" w:rsidRDefault="0076762C" w:rsidP="00DD3E7B">
      <w:pPr>
        <w:pStyle w:val="Heading4"/>
        <w:rPr>
          <w:lang w:val="en-GB"/>
        </w:rPr>
      </w:pPr>
      <w:r>
        <w:rPr>
          <w:lang w:val="en-GB"/>
        </w:rPr>
        <w:lastRenderedPageBreak/>
        <w:t>Knowle</w:t>
      </w:r>
      <w:r w:rsidR="000932C2">
        <w:rPr>
          <w:lang w:val="en-GB"/>
        </w:rPr>
        <w:t>dge representation technologies</w:t>
      </w:r>
    </w:p>
    <w:p w14:paraId="2E9FAF08" w14:textId="77777777"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6B58BD"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6B58BD" w:rsidRPr="0024194D">
        <w:rPr>
          <w:rFonts w:cs="Times New Roman"/>
          <w:lang w:val="en-GB"/>
        </w:rPr>
        <w:fldChar w:fldCharType="separate"/>
      </w:r>
      <w:r w:rsidR="00C651E0" w:rsidRPr="0052534D">
        <w:rPr>
          <w:rFonts w:cs="Times New Roman"/>
          <w:lang w:val="en-GB"/>
        </w:rPr>
        <w:t>(W3C, 2004)</w:t>
      </w:r>
      <w:r w:rsidR="006B58BD" w:rsidRPr="0024194D">
        <w:rPr>
          <w:rFonts w:cs="Times New Roman"/>
          <w:lang w:val="en-GB"/>
        </w:rPr>
        <w:fldChar w:fldCharType="end"/>
      </w:r>
    </w:p>
    <w:p w14:paraId="3F0A89DE" w14:textId="77777777" w:rsidR="00E233D7" w:rsidRPr="0024194D" w:rsidRDefault="00C905ED" w:rsidP="00E233D7">
      <w:pPr>
        <w:jc w:val="center"/>
        <w:rPr>
          <w:lang w:val="en-GB"/>
        </w:rPr>
      </w:pPr>
      <w:r>
        <w:rPr>
          <w:noProof/>
        </w:rPr>
        <w:pict w14:anchorId="283A6C56">
          <v:shape id="_x0000_s2260" type="#_x0000_t202" style="position:absolute;left:0;text-align:left;margin-left:16.65pt;margin-top:252.55pt;width:391.85pt;height:24.65pt;z-index:-251632640" wrapcoords="-41 0 -41 20945 21600 20945 21600 0 -41 0" stroked="f">
            <v:textbox style="mso-next-textbox:#_x0000_s2260;mso-fit-shape-to-text:t" inset="0,0,0,0">
              <w:txbxContent>
                <w:p w14:paraId="189B7480" w14:textId="77777777" w:rsidR="007753F9" w:rsidRPr="00E233D7" w:rsidRDefault="007753F9" w:rsidP="00E233D7">
                  <w:pPr>
                    <w:pStyle w:val="Caption"/>
                    <w:rPr>
                      <w:lang w:val="en-GB"/>
                    </w:rPr>
                  </w:pPr>
                  <w:bookmarkStart w:id="196" w:name="_Ref397905383"/>
                  <w:bookmarkStart w:id="197" w:name="_Toc397995120"/>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196"/>
                  <w:r w:rsidRPr="00E233D7">
                    <w:rPr>
                      <w:lang w:val="en-GB"/>
                    </w:rPr>
                    <w:t xml:space="preserve"> - Knowledge representation technologies - layered approach</w:t>
                  </w:r>
                  <w:bookmarkEnd w:id="197"/>
                </w:p>
              </w:txbxContent>
            </v:textbox>
            <w10:wrap type="tight"/>
          </v:shape>
        </w:pict>
      </w:r>
      <w:r>
        <w:rPr>
          <w:noProof/>
          <w:lang w:eastAsia="pt-PT"/>
        </w:rPr>
        <w:pict w14:anchorId="645ADC88">
          <v:group id="_x0000_s2132" style="position:absolute;margin-left:0;margin-top:0;width:391.85pt;height:244.2pt;z-index:8;mso-position-horizontal-relative:char;mso-position-vertical-relative:line" coordorigin="2550,1740" coordsize="6636,4135" editas="canvas"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14:paraId="55072C2C"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14:paraId="0F366AE8"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14:paraId="35AFEE5E"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14:paraId="105300D1"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14:paraId="5B530D91"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14:paraId="53D4EBD4"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14:paraId="2A67F4B7" w14:textId="77777777" w:rsidR="007753F9" w:rsidRPr="00E233D7" w:rsidRDefault="007753F9"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w14:anchorId="0CCB3D94">
          <v:shape id="_x0000_i1030" type="#_x0000_t75" style="width:391.45pt;height:244.25pt">
            <v:imagedata croptop="-65520f" cropbottom="65520f"/>
          </v:shape>
        </w:pict>
      </w:r>
    </w:p>
    <w:p w14:paraId="1257D9D3" w14:textId="77777777"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6B58BD">
        <w:rPr>
          <w:lang w:val="en-GB"/>
        </w:rPr>
        <w:fldChar w:fldCharType="begin"/>
      </w:r>
      <w:r w:rsidR="00E524B8">
        <w:rPr>
          <w:lang w:val="en-GB"/>
        </w:rPr>
        <w:instrText xml:space="preserve"> REF _Ref397905383 </w:instrText>
      </w:r>
      <w:r w:rsidR="006B58BD">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6B58BD">
        <w:rPr>
          <w:lang w:val="en-GB"/>
        </w:rPr>
        <w:fldChar w:fldCharType="end"/>
      </w:r>
      <w:r w:rsidR="00E524B8">
        <w:rPr>
          <w:lang w:val="en-GB"/>
        </w:rPr>
        <w:t xml:space="preserve"> presents a layered approach of the evolution of the knowledge representation technologies on top XML documents.</w:t>
      </w:r>
    </w:p>
    <w:p w14:paraId="4F4C34C4" w14:textId="77777777" w:rsidR="00DD3E7B" w:rsidRDefault="0018459A" w:rsidP="00DD3E7B">
      <w:pPr>
        <w:pStyle w:val="Heading3"/>
        <w:rPr>
          <w:lang w:val="en-GB"/>
        </w:rPr>
      </w:pPr>
      <w:bookmarkStart w:id="198" w:name="_Ref397993968"/>
      <w:bookmarkStart w:id="199" w:name="_Toc397995090"/>
      <w:proofErr w:type="spellStart"/>
      <w:r w:rsidRPr="0024194D">
        <w:rPr>
          <w:lang w:val="en-GB"/>
        </w:rPr>
        <w:t>Ontolog</w:t>
      </w:r>
      <w:r w:rsidR="00DD3E7B" w:rsidRPr="0024194D">
        <w:rPr>
          <w:lang w:val="en-GB"/>
        </w:rPr>
        <w:t>ic</w:t>
      </w:r>
      <w:proofErr w:type="spellEnd"/>
      <w:r w:rsidRPr="0024194D">
        <w:rPr>
          <w:lang w:val="en-GB"/>
        </w:rPr>
        <w:t xml:space="preserve"> </w:t>
      </w:r>
      <w:r w:rsidR="00BE366A">
        <w:rPr>
          <w:lang w:val="en-GB"/>
        </w:rPr>
        <w:t>management challenge</w:t>
      </w:r>
      <w:bookmarkEnd w:id="198"/>
      <w:bookmarkEnd w:id="199"/>
      <w:r w:rsidR="00BE366A">
        <w:rPr>
          <w:lang w:val="en-GB"/>
        </w:rPr>
        <w:t xml:space="preserve"> </w:t>
      </w:r>
      <w:r w:rsidRPr="0024194D">
        <w:rPr>
          <w:lang w:val="en-GB"/>
        </w:rPr>
        <w:t xml:space="preserve"> </w:t>
      </w:r>
    </w:p>
    <w:p w14:paraId="39911720" w14:textId="77777777" w:rsidR="004A0402" w:rsidRDefault="00D408CB" w:rsidP="00D408CB">
      <w:pPr>
        <w:rPr>
          <w:lang w:val="en-GB"/>
        </w:rPr>
      </w:pPr>
      <w:r>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compulsory in an ontology. Nowadays these operations are made by human interaction</w:t>
      </w:r>
      <w:r w:rsidR="004A0402">
        <w:rPr>
          <w:lang w:val="en-GB"/>
        </w:rPr>
        <w:t xml:space="preserve">. It is the person dealing with the ontology who has to make decisions. </w:t>
      </w:r>
      <w:r>
        <w:rPr>
          <w:lang w:val="en-GB"/>
        </w:rPr>
        <w:t xml:space="preserve">After the building of an ontology,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6B58BD">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6B58BD">
        <w:rPr>
          <w:lang w:val="en-GB"/>
        </w:rPr>
        <w:fldChar w:fldCharType="separate"/>
      </w:r>
      <w:r w:rsidR="00E524B8" w:rsidRPr="00E524B8">
        <w:rPr>
          <w:rFonts w:cs="Times New Roman"/>
          <w:lang w:val="en-GB"/>
        </w:rPr>
        <w:t>(Bedini and Nguyen, 2007)</w:t>
      </w:r>
      <w:r w:rsidR="006B58BD">
        <w:rPr>
          <w:lang w:val="en-GB"/>
        </w:rPr>
        <w:fldChar w:fldCharType="end"/>
      </w:r>
      <w:r w:rsidR="00E524B8">
        <w:rPr>
          <w:lang w:val="en-GB"/>
        </w:rPr>
        <w:t xml:space="preserve"> in which are debated several forms of automatic ontology generation. </w:t>
      </w:r>
    </w:p>
    <w:p w14:paraId="0E30EAE3" w14:textId="77777777"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6B58BD">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6B58BD">
        <w:rPr>
          <w:lang w:val="en-GB"/>
        </w:rPr>
        <w:fldChar w:fldCharType="separate"/>
      </w:r>
      <w:r w:rsidR="009A2ED2" w:rsidRPr="009A2ED2">
        <w:rPr>
          <w:rFonts w:cs="Times New Roman"/>
          <w:lang w:val="en-GB"/>
        </w:rPr>
        <w:t>(Lima et al., 2003a)</w:t>
      </w:r>
      <w:r w:rsidR="006B58BD">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14:paraId="05AFCC27" w14:textId="77777777" w:rsidR="00A44CDF" w:rsidRDefault="00DD3E7B" w:rsidP="00E233D7">
      <w:pPr>
        <w:pStyle w:val="Heading2"/>
        <w:rPr>
          <w:lang w:val="en-GB"/>
        </w:rPr>
      </w:pPr>
      <w:bookmarkStart w:id="200" w:name="_Toc397995091"/>
      <w:r w:rsidRPr="0024194D">
        <w:rPr>
          <w:lang w:val="en-GB"/>
        </w:rPr>
        <w:t xml:space="preserve">The E-COGNOS </w:t>
      </w:r>
      <w:r w:rsidR="000A3A45">
        <w:rPr>
          <w:lang w:val="en-GB"/>
        </w:rPr>
        <w:t>Ontology</w:t>
      </w:r>
      <w:bookmarkEnd w:id="200"/>
    </w:p>
    <w:p w14:paraId="4437A4CC" w14:textId="77777777"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6B58B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6B58BD">
        <w:rPr>
          <w:i/>
          <w:lang w:val="en-GB"/>
        </w:rPr>
        <w:fldChar w:fldCharType="separate"/>
      </w:r>
      <w:r w:rsidR="0070772D" w:rsidRPr="0070772D">
        <w:rPr>
          <w:rFonts w:cs="Times New Roman"/>
          <w:lang w:val="en-GB"/>
        </w:rPr>
        <w:t>(Lima et al., 2003b)</w:t>
      </w:r>
      <w:r w:rsidR="006B58B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14:paraId="25B9FB88" w14:textId="77777777" w:rsidR="008D59CC" w:rsidRDefault="00C905ED" w:rsidP="008D59CC">
      <w:pPr>
        <w:jc w:val="center"/>
        <w:rPr>
          <w:lang w:val="en-GB"/>
        </w:rPr>
      </w:pPr>
      <w:r>
        <w:rPr>
          <w:noProof/>
        </w:rPr>
        <w:pict w14:anchorId="6C060704">
          <v:shape id="_x0000_s2513" type="#_x0000_t202" style="position:absolute;left:0;text-align:left;margin-left:-3.65pt;margin-top:169.1pt;width:431.8pt;height:23.5pt;z-index:251695104" stroked="f">
            <v:textbox style="mso-fit-shape-to-text:t" inset="0,0,0,0">
              <w:txbxContent>
                <w:p w14:paraId="07BC162A" w14:textId="77777777" w:rsidR="007753F9" w:rsidRPr="008D59CC" w:rsidRDefault="007753F9" w:rsidP="008D59CC">
                  <w:pPr>
                    <w:pStyle w:val="Caption"/>
                    <w:rPr>
                      <w:sz w:val="20"/>
                      <w:lang w:val="en-GB"/>
                    </w:rPr>
                  </w:pPr>
                  <w:bookmarkStart w:id="201" w:name="_Ref397907909"/>
                  <w:bookmarkStart w:id="202" w:name="_Toc397995121"/>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201"/>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202"/>
                </w:p>
              </w:txbxContent>
            </v:textbox>
          </v:shape>
        </w:pict>
      </w:r>
      <w:r>
        <w:pict w14:anchorId="70909454">
          <v:group id="_x0000_s2499" style="width:188.35pt;height:164.6pt;mso-position-horizontal-relative:char;mso-position-vertical-relative:line" coordorigin="2114,2126" coordsize="3189,2787" editas="canvas">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14:paraId="1E99E859" w14:textId="77777777" w:rsidR="007753F9" w:rsidRPr="001830FD" w:rsidRDefault="007753F9" w:rsidP="008D59CC">
                    <w:pPr>
                      <w:jc w:val="center"/>
                      <w:rPr>
                        <w:sz w:val="20"/>
                        <w:szCs w:val="20"/>
                      </w:rPr>
                    </w:pPr>
                    <w:proofErr w:type="spellStart"/>
                    <w:r w:rsidRPr="001830FD">
                      <w:rPr>
                        <w:sz w:val="20"/>
                        <w:szCs w:val="20"/>
                      </w:rPr>
                      <w:t>Root</w:t>
                    </w:r>
                    <w:proofErr w:type="spellEnd"/>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14:paraId="106C7FFF" w14:textId="77777777" w:rsidR="007753F9" w:rsidRPr="001830FD" w:rsidRDefault="007753F9" w:rsidP="008D59CC">
                    <w:pPr>
                      <w:jc w:val="center"/>
                      <w:rPr>
                        <w:sz w:val="20"/>
                        <w:szCs w:val="20"/>
                      </w:rPr>
                    </w:pPr>
                    <w:proofErr w:type="spellStart"/>
                    <w:r w:rsidRPr="001830FD">
                      <w:rPr>
                        <w:sz w:val="20"/>
                        <w:szCs w:val="20"/>
                      </w:rPr>
                      <w:t>Actor</w:t>
                    </w:r>
                    <w:proofErr w:type="spellEnd"/>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14:paraId="49E5F2BA" w14:textId="77777777" w:rsidR="007753F9" w:rsidRPr="001830FD" w:rsidRDefault="007753F9" w:rsidP="008D59CC">
                    <w:pPr>
                      <w:jc w:val="center"/>
                      <w:rPr>
                        <w:sz w:val="20"/>
                        <w:szCs w:val="20"/>
                      </w:rPr>
                    </w:pPr>
                    <w:proofErr w:type="spellStart"/>
                    <w:r w:rsidRPr="001830FD">
                      <w:rPr>
                        <w:sz w:val="20"/>
                        <w:szCs w:val="20"/>
                      </w:rPr>
                      <w:t>Project</w:t>
                    </w:r>
                    <w:proofErr w:type="spellEnd"/>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14:paraId="5AE08CD5" w14:textId="77777777" w:rsidR="007753F9" w:rsidRPr="001830FD" w:rsidRDefault="007753F9" w:rsidP="008D59CC">
                    <w:pPr>
                      <w:jc w:val="center"/>
                      <w:rPr>
                        <w:sz w:val="20"/>
                        <w:szCs w:val="20"/>
                      </w:rPr>
                    </w:pPr>
                    <w:proofErr w:type="spellStart"/>
                    <w:r w:rsidRPr="001830FD">
                      <w:rPr>
                        <w:sz w:val="20"/>
                        <w:szCs w:val="20"/>
                      </w:rPr>
                      <w:t>Resources</w:t>
                    </w:r>
                    <w:proofErr w:type="spellEnd"/>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14:paraId="38FB0815" w14:textId="77777777" w:rsidR="007753F9" w:rsidRPr="001830FD" w:rsidRDefault="007753F9" w:rsidP="008D59CC">
                    <w:pPr>
                      <w:jc w:val="center"/>
                      <w:rPr>
                        <w:sz w:val="20"/>
                        <w:szCs w:val="20"/>
                      </w:rPr>
                    </w:pPr>
                    <w:proofErr w:type="spellStart"/>
                    <w:r w:rsidRPr="001830FD">
                      <w:rPr>
                        <w:sz w:val="20"/>
                        <w:szCs w:val="20"/>
                      </w:rPr>
                      <w:t>Product</w:t>
                    </w:r>
                    <w:proofErr w:type="spellEnd"/>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14:paraId="55ECE4C1" w14:textId="77777777" w:rsidR="007753F9" w:rsidRPr="001830FD" w:rsidRDefault="007753F9" w:rsidP="008D59CC">
                    <w:pPr>
                      <w:jc w:val="center"/>
                      <w:rPr>
                        <w:sz w:val="20"/>
                        <w:szCs w:val="20"/>
                      </w:rPr>
                    </w:pPr>
                    <w:proofErr w:type="spellStart"/>
                    <w:r w:rsidRPr="001830FD">
                      <w:rPr>
                        <w:sz w:val="20"/>
                        <w:szCs w:val="20"/>
                      </w:rPr>
                      <w:t>Process</w:t>
                    </w:r>
                    <w:proofErr w:type="spellEnd"/>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14:paraId="2398BB32" w14:textId="77777777" w:rsidR="007753F9" w:rsidRPr="001830FD" w:rsidRDefault="007753F9" w:rsidP="008D59CC">
                    <w:pPr>
                      <w:jc w:val="center"/>
                      <w:rPr>
                        <w:sz w:val="20"/>
                        <w:szCs w:val="20"/>
                      </w:rPr>
                    </w:pPr>
                    <w:proofErr w:type="spellStart"/>
                    <w:r w:rsidRPr="001830FD">
                      <w:rPr>
                        <w:sz w:val="20"/>
                        <w:szCs w:val="20"/>
                      </w:rPr>
                      <w:t>Technical</w:t>
                    </w:r>
                    <w:proofErr w:type="spellEnd"/>
                    <w:r w:rsidRPr="001830FD">
                      <w:rPr>
                        <w:sz w:val="20"/>
                        <w:szCs w:val="20"/>
                      </w:rPr>
                      <w:t xml:space="preserve"> </w:t>
                    </w:r>
                    <w:proofErr w:type="spellStart"/>
                    <w:r w:rsidRPr="001830FD">
                      <w:rPr>
                        <w:sz w:val="20"/>
                        <w:szCs w:val="20"/>
                      </w:rPr>
                      <w:t>Topics</w:t>
                    </w:r>
                    <w:proofErr w:type="spellEnd"/>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14:paraId="2BF17749" w14:textId="77777777" w:rsidR="007753F9" w:rsidRPr="001830FD" w:rsidRDefault="007753F9" w:rsidP="008D59CC">
                    <w:pPr>
                      <w:jc w:val="center"/>
                      <w:rPr>
                        <w:sz w:val="20"/>
                        <w:szCs w:val="20"/>
                      </w:rPr>
                    </w:pPr>
                    <w:proofErr w:type="spellStart"/>
                    <w:r>
                      <w:rPr>
                        <w:sz w:val="20"/>
                        <w:szCs w:val="20"/>
                      </w:rPr>
                      <w:t>Related</w:t>
                    </w:r>
                    <w:proofErr w:type="spellEnd"/>
                    <w:r>
                      <w:rPr>
                        <w:sz w:val="20"/>
                        <w:szCs w:val="20"/>
                      </w:rPr>
                      <w:t xml:space="preserve"> </w:t>
                    </w:r>
                    <w:proofErr w:type="spellStart"/>
                    <w:r>
                      <w:rPr>
                        <w:sz w:val="20"/>
                        <w:szCs w:val="20"/>
                      </w:rPr>
                      <w:t>Domains</w:t>
                    </w:r>
                    <w:proofErr w:type="spellEnd"/>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14:paraId="6AF34694" w14:textId="77777777" w:rsidR="008D59CC" w:rsidRPr="0070772D" w:rsidRDefault="008D59CC" w:rsidP="000A3A45">
      <w:pPr>
        <w:rPr>
          <w:i/>
          <w:lang w:val="en-GB"/>
        </w:rPr>
      </w:pPr>
    </w:p>
    <w:p w14:paraId="11E7821F" w14:textId="77777777" w:rsidR="008D59CC" w:rsidRDefault="003A6661" w:rsidP="009A2BAC">
      <w:pPr>
        <w:spacing w:before="240"/>
        <w:rPr>
          <w:lang w:val="en-GB"/>
        </w:rPr>
      </w:pPr>
      <w:r>
        <w:rPr>
          <w:lang w:val="en-GB"/>
        </w:rPr>
        <w:tab/>
      </w:r>
      <w:r w:rsidR="008D59CC">
        <w:rPr>
          <w:lang w:val="en-GB"/>
        </w:rPr>
        <w:t>Each of t</w:t>
      </w:r>
      <w:r w:rsidR="008D59CC" w:rsidRPr="008D59CC">
        <w:rPr>
          <w:lang w:val="en-GB"/>
        </w:rPr>
        <w:t xml:space="preserve">he domain represented in e-COGNOS are the ones of the previous definition. (See </w:t>
      </w:r>
      <w:fldSimple w:instr=" REF _Ref397907909  \* MERGEFORMAT ">
        <w:r w:rsidR="008D59CC" w:rsidRPr="008D59CC">
          <w:rPr>
            <w:lang w:val="en-GB"/>
          </w:rPr>
          <w:t xml:space="preserve">Figure </w:t>
        </w:r>
        <w:r w:rsidR="008D59CC" w:rsidRPr="008D59CC">
          <w:rPr>
            <w:noProof/>
            <w:lang w:val="en-GB"/>
          </w:rPr>
          <w:t>4</w:t>
        </w:r>
        <w:r w:rsidR="008D59CC" w:rsidRPr="008D59CC">
          <w:rPr>
            <w:lang w:val="en-GB"/>
          </w:rPr>
          <w:t>.</w:t>
        </w:r>
        <w:r w:rsidR="008D59CC" w:rsidRPr="008D59CC">
          <w:rPr>
            <w:noProof/>
            <w:lang w:val="en-GB"/>
          </w:rPr>
          <w:t>3</w:t>
        </w:r>
      </w:fldSimple>
      <w:r w:rsidR="008D59CC" w:rsidRPr="008D59CC">
        <w:rPr>
          <w:lang w:val="en-GB"/>
        </w:rPr>
        <w:t>)</w:t>
      </w:r>
      <w:r w:rsidR="008D59CC">
        <w:rPr>
          <w:lang w:val="en-GB"/>
        </w:rPr>
        <w:t xml:space="preserve"> </w:t>
      </w:r>
      <w:r w:rsidR="008D59CC" w:rsidRPr="008D59CC">
        <w:rPr>
          <w:i/>
          <w:lang w:val="en-GB"/>
        </w:rPr>
        <w:t>Actor</w:t>
      </w:r>
      <w:r w:rsidR="008D59CC">
        <w:rPr>
          <w:lang w:val="en-GB"/>
        </w:rPr>
        <w:t xml:space="preserve"> domain is presented in two sub-domains, namely Individuals and Organizations. For </w:t>
      </w:r>
      <w:r w:rsidR="008D59CC" w:rsidRPr="008D59CC">
        <w:rPr>
          <w:i/>
          <w:lang w:val="en-GB"/>
        </w:rPr>
        <w:t>Project</w:t>
      </w:r>
      <w:r w:rsidR="008D59CC">
        <w:rPr>
          <w:lang w:val="en-GB"/>
        </w:rPr>
        <w:t xml:space="preserve"> domain, the definition could be as the procedures made to execute an engineering set of tasks to achieve a bigger solution. The </w:t>
      </w:r>
      <w:r w:rsidR="008D59CC" w:rsidRPr="009A2BAC">
        <w:rPr>
          <w:i/>
          <w:lang w:val="en-GB"/>
        </w:rPr>
        <w:t>Resources</w:t>
      </w:r>
      <w:r w:rsidR="008D59CC">
        <w:rPr>
          <w:lang w:val="en-GB"/>
        </w:rPr>
        <w:t xml:space="preserve"> </w:t>
      </w:r>
      <w:r w:rsidR="009A2BAC">
        <w:rPr>
          <w:lang w:val="en-GB"/>
        </w:rPr>
        <w:t>domain represent</w:t>
      </w:r>
      <w:r w:rsidR="008D59CC">
        <w:rPr>
          <w:lang w:val="en-GB"/>
        </w:rPr>
        <w:t xml:space="preserve"> the classes of the materials, employees and equipment considered. </w:t>
      </w:r>
      <w:r w:rsidR="008D59CC" w:rsidRPr="009A2BAC">
        <w:rPr>
          <w:i/>
          <w:lang w:val="en-GB"/>
        </w:rPr>
        <w:t>Product</w:t>
      </w:r>
      <w:r w:rsidR="008D59CC">
        <w:rPr>
          <w:lang w:val="en-GB"/>
        </w:rPr>
        <w:t xml:space="preserve"> is the domain to </w:t>
      </w:r>
      <w:r w:rsidR="008D59CC">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IFC model.</w:t>
      </w:r>
    </w:p>
    <w:p w14:paraId="79779788" w14:textId="77777777" w:rsidR="0021146A" w:rsidRDefault="0021146A" w:rsidP="009A2BAC">
      <w:pPr>
        <w:rPr>
          <w:lang w:val="en-GB"/>
        </w:rPr>
      </w:pPr>
      <w:r>
        <w:rPr>
          <w:lang w:val="en-GB"/>
        </w:rPr>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Pr>
          <w:lang w:val="en-GB"/>
        </w:rPr>
        <w:t>UniClass</w:t>
      </w:r>
      <w:proofErr w:type="spellEnd"/>
      <w:r>
        <w:rPr>
          <w:lang w:val="en-GB"/>
        </w:rPr>
        <w:t xml:space="preserve">, </w:t>
      </w:r>
      <w:proofErr w:type="spellStart"/>
      <w:r>
        <w:rPr>
          <w:lang w:val="en-GB"/>
        </w:rPr>
        <w:t>bcXML</w:t>
      </w:r>
      <w:proofErr w:type="spellEnd"/>
      <w:r>
        <w:rPr>
          <w:lang w:val="en-GB"/>
        </w:rPr>
        <w:t xml:space="preserve"> and </w:t>
      </w:r>
      <w:proofErr w:type="spellStart"/>
      <w:r>
        <w:rPr>
          <w:lang w:val="en-GB"/>
        </w:rPr>
        <w:t>Talo</w:t>
      </w:r>
      <w:proofErr w:type="spellEnd"/>
      <w:r>
        <w:rPr>
          <w:lang w:val="en-GB"/>
        </w:rPr>
        <w:t xml:space="preserve"> 90.</w:t>
      </w:r>
    </w:p>
    <w:p w14:paraId="7BFD260D" w14:textId="77777777" w:rsidR="008D59CC" w:rsidRDefault="008D59CC" w:rsidP="002C2027">
      <w:pPr>
        <w:rPr>
          <w:lang w:val="en-GB"/>
        </w:rPr>
      </w:pPr>
    </w:p>
    <w:p w14:paraId="39A9C56C" w14:textId="77777777" w:rsidR="008D59CC" w:rsidRDefault="008D59CC" w:rsidP="002C2027">
      <w:pPr>
        <w:rPr>
          <w:lang w:val="en-GB"/>
        </w:rPr>
      </w:pPr>
    </w:p>
    <w:p w14:paraId="41078E16" w14:textId="77777777" w:rsidR="008D59CC" w:rsidRDefault="008D59CC" w:rsidP="002C2027">
      <w:pPr>
        <w:rPr>
          <w:lang w:val="en-GB"/>
        </w:rPr>
      </w:pPr>
    </w:p>
    <w:p w14:paraId="59E2B144" w14:textId="77777777" w:rsidR="003A6661" w:rsidRDefault="00705F92">
      <w:pPr>
        <w:rPr>
          <w:lang w:val="en-GB"/>
        </w:rPr>
      </w:pPr>
      <w:r w:rsidRPr="000A3A45">
        <w:rPr>
          <w:lang w:val="en-GB"/>
        </w:rPr>
        <w:br w:type="page"/>
      </w:r>
      <w:r w:rsidR="003A6661">
        <w:rPr>
          <w:lang w:val="en-GB"/>
        </w:rPr>
        <w:lastRenderedPageBreak/>
        <w:br w:type="page"/>
      </w:r>
    </w:p>
    <w:p w14:paraId="68B75E49" w14:textId="77777777" w:rsidR="004F2C9F" w:rsidRDefault="00667864" w:rsidP="00C30260">
      <w:pPr>
        <w:pStyle w:val="Heading1"/>
        <w:rPr>
          <w:lang w:val="en-GB"/>
        </w:rPr>
      </w:pPr>
      <w:bookmarkStart w:id="203" w:name="_Toc397995092"/>
      <w:r w:rsidRPr="0024194D">
        <w:rPr>
          <w:lang w:val="en-GB"/>
        </w:rPr>
        <w:lastRenderedPageBreak/>
        <w:t>Design and Implementation</w:t>
      </w:r>
      <w:bookmarkEnd w:id="203"/>
    </w:p>
    <w:p w14:paraId="5DA8F587" w14:textId="132ECB36" w:rsidR="00286B31" w:rsidRPr="00295FB7" w:rsidRDefault="00295FB7" w:rsidP="00295FB7">
      <w:pPr>
        <w:rPr>
          <w:lang w:val="en-GB"/>
        </w:rPr>
      </w:pPr>
      <w:r>
        <w:rPr>
          <w:lang w:val="en-GB"/>
        </w:rPr>
        <w:t xml:space="preserve">This chapter </w:t>
      </w:r>
      <w:del w:id="204" w:author="Celson Lima" w:date="2014-09-11T23:27:00Z">
        <w:r w:rsidDel="00E165C8">
          <w:rPr>
            <w:lang w:val="en-GB"/>
          </w:rPr>
          <w:delText>will illustrate</w:delText>
        </w:r>
      </w:del>
      <w:ins w:id="205" w:author="Celson Lima" w:date="2014-09-11T23:27:00Z">
        <w:r w:rsidR="00E165C8">
          <w:rPr>
            <w:lang w:val="en-GB"/>
          </w:rPr>
          <w:t>gives</w:t>
        </w:r>
      </w:ins>
      <w:r>
        <w:rPr>
          <w:lang w:val="en-GB"/>
        </w:rPr>
        <w:t xml:space="preserve"> all the information related to the implementation for the solution of the problem presented in this research</w:t>
      </w:r>
      <w:del w:id="206" w:author="Celson Lima" w:date="2014-09-11T23:27:00Z">
        <w:r w:rsidDel="00E165C8">
          <w:rPr>
            <w:lang w:val="en-GB"/>
          </w:rPr>
          <w:delText>. F</w:delText>
        </w:r>
      </w:del>
      <w:ins w:id="207" w:author="Celson Lima" w:date="2014-09-11T23:27:00Z">
        <w:r w:rsidR="00E165C8">
          <w:rPr>
            <w:lang w:val="en-GB"/>
          </w:rPr>
          <w:t>, f</w:t>
        </w:r>
      </w:ins>
      <w:r>
        <w:rPr>
          <w:lang w:val="en-GB"/>
        </w:rPr>
        <w:t xml:space="preserve">rom the modelling of the problem, design, requirement analysis, and building until the development of a final solution. Based on the </w:t>
      </w:r>
      <w:commentRangeStart w:id="208"/>
      <w:r>
        <w:rPr>
          <w:lang w:val="en-GB"/>
        </w:rPr>
        <w:t xml:space="preserve">model proposal </w:t>
      </w:r>
      <w:commentRangeEnd w:id="208"/>
      <w:r w:rsidR="00E165C8">
        <w:rPr>
          <w:rStyle w:val="CommentReference"/>
        </w:rPr>
        <w:commentReference w:id="208"/>
      </w:r>
      <w:r>
        <w:rPr>
          <w:lang w:val="en-GB"/>
        </w:rPr>
        <w:t xml:space="preserve">of the problem, all the initial requirements were fulfilled in the technical solution. This solution will be illustrated in the following lines with a description and explanation of the technologies adopted. </w:t>
      </w:r>
    </w:p>
    <w:p w14:paraId="35E0222C" w14:textId="77777777" w:rsidR="004F2C9F" w:rsidRPr="0024194D" w:rsidRDefault="004F2C9F" w:rsidP="00C30260">
      <w:pPr>
        <w:pStyle w:val="Heading2"/>
        <w:rPr>
          <w:lang w:val="en-GB"/>
        </w:rPr>
      </w:pPr>
      <w:bookmarkStart w:id="209" w:name="_Toc397995093"/>
      <w:r w:rsidRPr="0024194D">
        <w:rPr>
          <w:lang w:val="en-GB"/>
        </w:rPr>
        <w:t>Tools and Technologies</w:t>
      </w:r>
      <w:bookmarkEnd w:id="209"/>
      <w:r w:rsidRPr="0024194D">
        <w:rPr>
          <w:lang w:val="en-GB"/>
        </w:rPr>
        <w:t xml:space="preserve"> </w:t>
      </w:r>
    </w:p>
    <w:p w14:paraId="728BBB90" w14:textId="75C9957A"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r w:rsidR="003C69AC">
        <w:fldChar w:fldCharType="begin"/>
      </w:r>
      <w:r w:rsidR="003C69AC">
        <w:instrText xml:space="preserve"> REF _Ref396430526 \h  \* MERGEFORMAT </w:instrText>
      </w:r>
      <w:r w:rsidR="003C69AC">
        <w:fldChar w:fldCharType="separate"/>
      </w:r>
      <w:r w:rsidR="005E223A" w:rsidRPr="00A859C8">
        <w:rPr>
          <w:lang w:val="en-GB"/>
        </w:rPr>
        <w:t xml:space="preserve">Figure </w:t>
      </w:r>
      <w:r w:rsidR="005E223A">
        <w:rPr>
          <w:noProof/>
          <w:lang w:val="en-GB"/>
        </w:rPr>
        <w:t>5.1</w:t>
      </w:r>
      <w:r w:rsidR="003C69AC">
        <w:fldChar w:fldCharType="end"/>
      </w:r>
      <w:r w:rsidR="00E0558E" w:rsidRPr="00E0558E">
        <w:rPr>
          <w:lang w:val="en-GB"/>
        </w:rPr>
        <w:t>)</w:t>
      </w:r>
      <w:r w:rsidR="00CC54C7" w:rsidRPr="00E0558E">
        <w:rPr>
          <w:lang w:val="en-GB"/>
        </w:rPr>
        <w:t xml:space="preserve">. </w:t>
      </w:r>
      <w:r w:rsidR="00CC54C7">
        <w:rPr>
          <w:lang w:val="en-GB"/>
        </w:rPr>
        <w:t xml:space="preserve">To model the problem, it was used </w:t>
      </w:r>
      <w:r w:rsidR="00936B53">
        <w:rPr>
          <w:lang w:val="en-GB"/>
        </w:rPr>
        <w:t xml:space="preserve">UML with </w:t>
      </w:r>
      <w:r w:rsidR="00CC54C7">
        <w:rPr>
          <w:lang w:val="en-GB"/>
        </w:rPr>
        <w:t>Visual Paradigm to design and model all respective diagrams. This software is a good design tool to develop projects in UML as it can make all diagrams necessary, namely the diagrams for Classes, Use C</w:t>
      </w:r>
      <w:r>
        <w:rPr>
          <w:lang w:val="en-GB"/>
        </w:rPr>
        <w:t xml:space="preserve">ases and Sequence among others. </w:t>
      </w:r>
      <w:del w:id="210" w:author="Celson Lima" w:date="2014-09-11T23:27:00Z">
        <w:r w:rsidDel="00E165C8">
          <w:rPr>
            <w:lang w:val="en-GB"/>
          </w:rPr>
          <w:delText xml:space="preserve">It is presented with a student version, and other professional ones. </w:delText>
        </w:r>
      </w:del>
      <w:r>
        <w:rPr>
          <w:lang w:val="en-GB"/>
        </w:rPr>
        <w:t>The student was used in this work.</w:t>
      </w:r>
    </w:p>
    <w:p w14:paraId="75A76B63" w14:textId="77777777" w:rsidR="00972C6E" w:rsidRDefault="00C905ED" w:rsidP="00A859C8">
      <w:pPr>
        <w:jc w:val="center"/>
        <w:rPr>
          <w:lang w:val="en-GB"/>
        </w:rPr>
      </w:pPr>
      <w:r>
        <w:pict w14:anchorId="4763DA7D">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4"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5"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6" o:title=""/>
            </v:shape>
            <v:shape id="_x0000_s2075" type="#_x0000_t75" style="position:absolute;left:3238;top:4935;width:769;height:767" wrapcoords="4235 424 2965 7200 3812 18212 5929 20753 9741 20753 11859 20753 15247 20753 18212 17365 18212 4659 16094 424 4235 424">
              <v:imagedata r:id="rId37" o:title=""/>
            </v:shape>
            <v:shape id="_x0000_s2076" type="#_x0000_t75" style="position:absolute;left:3932;top:5225;width:463;height:633" wrapcoords="4181 514 0 4629 1394 18514 6271 20571 9058 20571 12542 20571 16026 20571 20903 18514 20903 4629 17419 514 4181 514">
              <v:imagedata r:id="rId38" o:title=""/>
            </v:shape>
            <v:shape id="_x0000_s2077" type="#_x0000_t75" style="position:absolute;left:4674;top:5027;width:652;height:488" wrapcoords="-502 655 -502 20291 21600 20291 21600 655 -502 655">
              <v:imagedata r:id="rId39" o:title=""/>
            </v:shape>
            <v:shape id="_x0000_s2078" type="#_x0000_t75" style="position:absolute;left:7442;top:5794;width:777;height:693" wrapcoords="-415 470 -415 20661 21600 20661 21600 470 -415 470">
              <v:imagedata r:id="rId40" o:title=""/>
            </v:shape>
            <v:shape id="_x0000_s2079" type="#_x0000_t75" style="position:absolute;left:5326;top:7699;width:633;height:433" wrapcoords="12857 6703 514 8193 0 11917 3600 12662 14914 12662 20057 12662 21086 10428 18514 6703 12857 6703">
              <v:imagedata r:id="rId41" o:title=""/>
            </v:shape>
            <v:shape id="_x0000_s2080" type="#_x0000_t75" style="position:absolute;left:3807;top:6141;width:2083;height:1299" wrapcoords="-155 248 -155 21103 21600 21103 21600 248 -155 248">
              <v:imagedata r:id="rId42"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3" o:title=""/>
            </v:shape>
            <v:shape id="_x0000_s2082" type="#_x0000_t75" style="position:absolute;left:6224;top:4832;width:1441;height:805" wrapcoords="-225 400 -225 20800 21600 20800 21600 400 -225 400">
              <v:imagedata r:id="rId44" o:title=""/>
            </v:shape>
            <v:shape id="_x0000_s2083" type="#_x0000_t75" style="position:absolute;left:7047;top:7440;width:1538;height:546" wrapcoords="-210 600 -210 20400 21600 20400 21600 600 -210 600">
              <v:imagedata r:id="rId45"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6" o:title=""/>
            </v:shape>
            <v:shape id="_x0000_s2085" type="#_x0000_t75" style="position:absolute;left:5326;top:5637;width:1441;height:1027" wrapcoords="-225 318 -225 20965 21600 20965 21600 318 -225 318">
              <v:imagedata r:id="rId47" o:title=""/>
            </v:shape>
            <v:shape id="_x0000_s2086" type="#_x0000_t202" style="position:absolute;left:3310;top:6065;width:1290;height:289" wrapcoords="-251 0 -251 20463 21600 20463 21600 0 -251 0" stroked="f">
              <v:textbox style="mso-next-textbox:#_x0000_s2086">
                <w:txbxContent>
                  <w:p w14:paraId="05A5D4B5" w14:textId="77777777" w:rsidR="007753F9" w:rsidRPr="00490899" w:rsidRDefault="007753F9"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8" o:title="groovy-logo-medium"/>
            </v:shape>
            <w10:wrap type="none"/>
            <w10:anchorlock/>
          </v:group>
        </w:pict>
      </w:r>
      <w:r>
        <w:pict w14:anchorId="11A6ACAF">
          <v:shape id="_x0000_s2516" type="#_x0000_t202" style="width:286.5pt;height:18.95pt;mso-left-percent:-10001;mso-top-percent:-10001;mso-position-horizontal:absolute;mso-position-horizontal-relative:char;mso-position-vertical:absolute;mso-position-vertical-relative:line;mso-left-percent:-10001;mso-top-percent:-10001" stroked="f">
            <v:textbox style="mso-next-textbox:#_x0000_s2516;mso-fit-shape-to-text:t" inset="0,0,0,0">
              <w:txbxContent>
                <w:p w14:paraId="68F8D6BA" w14:textId="77777777" w:rsidR="007753F9" w:rsidRPr="00A859C8" w:rsidRDefault="007753F9" w:rsidP="0025465E">
                  <w:pPr>
                    <w:pStyle w:val="Caption"/>
                    <w:spacing w:before="0" w:after="0" w:line="360" w:lineRule="auto"/>
                    <w:rPr>
                      <w:lang w:val="en-GB"/>
                    </w:rPr>
                  </w:pPr>
                  <w:bookmarkStart w:id="211" w:name="_Ref396430526"/>
                  <w:bookmarkStart w:id="212" w:name="_Toc397995122"/>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11"/>
                  <w:r w:rsidRPr="00A859C8">
                    <w:rPr>
                      <w:lang w:val="en-GB"/>
                    </w:rPr>
                    <w:t xml:space="preserve"> - Tools and Technologies adopted</w:t>
                  </w:r>
                  <w:bookmarkEnd w:id="212"/>
                </w:p>
              </w:txbxContent>
            </v:textbox>
            <w10:wrap type="none"/>
            <w10:anchorlock/>
          </v:shape>
        </w:pict>
      </w:r>
    </w:p>
    <w:p w14:paraId="32CF9A58" w14:textId="77777777" w:rsidR="00CC54C7" w:rsidRDefault="00CC54C7" w:rsidP="00A57A59">
      <w:pPr>
        <w:spacing w:before="240"/>
        <w:rPr>
          <w:lang w:val="en-GB"/>
        </w:rPr>
      </w:pPr>
      <w:r>
        <w:rPr>
          <w:lang w:val="en-GB"/>
        </w:rPr>
        <w:tab/>
        <w:t xml:space="preserve">To model the database necessary to hold all data from the project the technology chosen was SQL with the use of the MySQL </w:t>
      </w:r>
      <w:r w:rsidR="00D636D9">
        <w:rPr>
          <w:lang w:val="en-GB"/>
        </w:rPr>
        <w:t xml:space="preserve">Workbench </w:t>
      </w:r>
      <w:r>
        <w:rPr>
          <w:lang w:val="en-GB"/>
        </w:rPr>
        <w:t xml:space="preserve">tool. This is a good tool to use with database </w:t>
      </w:r>
      <w:r>
        <w:rPr>
          <w:lang w:val="en-GB"/>
        </w:rPr>
        <w:lastRenderedPageBreak/>
        <w:t xml:space="preserve">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XAMPP software package. This package also gives the possibility to maintain the databases through </w:t>
      </w:r>
      <w:proofErr w:type="spellStart"/>
      <w:r w:rsidR="00D636D9">
        <w:rPr>
          <w:lang w:val="en-GB"/>
        </w:rPr>
        <w:t>PHPMyAdmin</w:t>
      </w:r>
      <w:proofErr w:type="spellEnd"/>
      <w:r w:rsidR="00D636D9">
        <w:rPr>
          <w:lang w:val="en-GB"/>
        </w:rPr>
        <w:t xml:space="preserve"> web page.</w:t>
      </w:r>
    </w:p>
    <w:p w14:paraId="6160F2AA" w14:textId="77777777" w:rsidR="00CC54C7" w:rsidRDefault="00CC54C7" w:rsidP="002C2027">
      <w:pPr>
        <w:rPr>
          <w:lang w:val="en-GB"/>
        </w:rPr>
      </w:pPr>
      <w:r>
        <w:rPr>
          <w:lang w:val="en-GB"/>
        </w:rPr>
        <w:tab/>
      </w:r>
      <w:proofErr w:type="spellStart"/>
      <w:r>
        <w:rPr>
          <w:lang w:val="en-GB"/>
        </w:rPr>
        <w:t>Rapidminer</w:t>
      </w:r>
      <w:proofErr w:type="spellEnd"/>
      <w:r>
        <w:rPr>
          <w:lang w:val="en-GB"/>
        </w:rPr>
        <w:t xml:space="preserve">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FootnoteReference"/>
        </w:rPr>
        <w:footnoteReference w:id="6"/>
      </w:r>
      <w:r w:rsidR="00A92AE1">
        <w:rPr>
          <w:lang w:val="en-GB"/>
        </w:rPr>
        <w:t>, an agile and dynamic language for the JVM.</w:t>
      </w:r>
      <w:r w:rsidR="00936B53">
        <w:rPr>
          <w:lang w:val="en-GB"/>
        </w:rPr>
        <w:t xml:space="preserve"> to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w:t>
      </w:r>
      <w:proofErr w:type="spellStart"/>
      <w:r w:rsidR="00A859C8">
        <w:rPr>
          <w:rFonts w:eastAsia="Times New Roman"/>
          <w:lang w:val="en-GB"/>
        </w:rPr>
        <w:t>Rapidminer</w:t>
      </w:r>
      <w:proofErr w:type="spellEnd"/>
      <w:r w:rsidR="00A859C8">
        <w:rPr>
          <w:rFonts w:eastAsia="Times New Roman"/>
          <w:lang w:val="en-GB"/>
        </w:rPr>
        <w:t xml:space="preserve">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 xml:space="preserve">this was used to make the interface between </w:t>
      </w:r>
      <w:proofErr w:type="spellStart"/>
      <w:r w:rsidR="00DD4311">
        <w:rPr>
          <w:lang w:val="en-GB"/>
        </w:rPr>
        <w:t>rapidminer</w:t>
      </w:r>
      <w:proofErr w:type="spellEnd"/>
      <w:r w:rsidR="00DD4311">
        <w:rPr>
          <w:lang w:val="en-GB"/>
        </w:rPr>
        <w:t xml:space="preserve"> and the java code</w:t>
      </w:r>
      <w:r w:rsidR="00936B53">
        <w:rPr>
          <w:lang w:val="en-GB"/>
        </w:rPr>
        <w:t>.</w:t>
      </w:r>
      <w:r w:rsidR="00D636D9">
        <w:rPr>
          <w:lang w:val="en-GB"/>
        </w:rPr>
        <w:t xml:space="preserve"> </w:t>
      </w:r>
    </w:p>
    <w:p w14:paraId="5F4A55A6" w14:textId="77777777"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w:t>
      </w:r>
      <w:proofErr w:type="spellStart"/>
      <w:r w:rsidR="00D636D9">
        <w:rPr>
          <w:lang w:val="en-GB"/>
        </w:rPr>
        <w:t>NetBeans</w:t>
      </w:r>
      <w:proofErr w:type="spellEnd"/>
      <w:r w:rsidR="00D636D9">
        <w:rPr>
          <w:lang w:val="en-GB"/>
        </w:rPr>
        <w:t xml:space="preserve"> IDE. </w:t>
      </w:r>
      <w:r w:rsidR="00DD4311">
        <w:rPr>
          <w:lang w:val="en-GB"/>
        </w:rPr>
        <w:t xml:space="preserve">This IDE is an open tool that is very complete. It allows the coding of Java, compiling of the code directly to JVM and also includes a </w:t>
      </w:r>
      <w:proofErr w:type="spellStart"/>
      <w:r w:rsidR="00DD4311">
        <w:rPr>
          <w:lang w:val="en-GB"/>
        </w:rPr>
        <w:t>debbuger</w:t>
      </w:r>
      <w:proofErr w:type="spellEnd"/>
      <w:r w:rsidR="00DD4311">
        <w:rPr>
          <w:lang w:val="en-GB"/>
        </w:rPr>
        <w:t xml:space="preserve"> to check all the possible errors in the code or in the system run itself. </w:t>
      </w:r>
      <w:r w:rsidR="00D636D9">
        <w:rPr>
          <w:lang w:val="en-GB"/>
        </w:rPr>
        <w:t>All the necessary processes and methods to communicate with the Front-End are in JavaBeans interfaces or through XML data files that is serialized with JDOM on the side of the server and in the client with XPATH/XSLT</w:t>
      </w:r>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213" w:name="OLE_LINK1"/>
      <w:bookmarkStart w:id="214" w:name="OLE_LINK2"/>
      <w:r w:rsidR="00D636D9">
        <w:rPr>
          <w:lang w:val="en-GB"/>
        </w:rPr>
        <w:t>JDBC</w:t>
      </w:r>
      <w:bookmarkEnd w:id="213"/>
      <w:bookmarkEnd w:id="214"/>
      <w:r w:rsidR="00D636D9">
        <w:rPr>
          <w:lang w:val="en-GB"/>
        </w:rPr>
        <w:t xml:space="preserve"> connections</w:t>
      </w:r>
      <w:r w:rsidR="00DD4311">
        <w:rPr>
          <w:lang w:val="en-GB"/>
        </w:rPr>
        <w:t xml:space="preserve"> </w:t>
      </w:r>
      <w:r w:rsidR="00DD4311" w:rsidRPr="00E0558E">
        <w:rPr>
          <w:lang w:val="en-GB"/>
        </w:rPr>
        <w:t>(</w:t>
      </w:r>
      <w:r w:rsidR="003C69AC">
        <w:fldChar w:fldCharType="begin"/>
      </w:r>
      <w:r w:rsidR="003C69AC">
        <w:instrText xml:space="preserve"> REF _Ref396430187 \h  \* MERGEFORMAT </w:instrText>
      </w:r>
      <w:r w:rsidR="003C69AC">
        <w:fldChar w:fldCharType="separate"/>
      </w:r>
      <w:r w:rsidR="005E223A" w:rsidRPr="005E223A">
        <w:rPr>
          <w:lang w:val="en-GB"/>
        </w:rPr>
        <w:t xml:space="preserve">Figure </w:t>
      </w:r>
      <w:r w:rsidR="005E223A" w:rsidRPr="005E223A">
        <w:rPr>
          <w:noProof/>
          <w:lang w:val="en-GB"/>
        </w:rPr>
        <w:t>5.15</w:t>
      </w:r>
      <w:r w:rsidR="003C69AC">
        <w:fldChar w:fldCharType="end"/>
      </w:r>
      <w:r w:rsidR="00DD4311">
        <w:rPr>
          <w:lang w:val="en-GB"/>
        </w:rPr>
        <w:t>)</w:t>
      </w:r>
      <w:r w:rsidR="00D636D9">
        <w:rPr>
          <w:lang w:val="en-GB"/>
        </w:rPr>
        <w:t xml:space="preserve">. </w:t>
      </w:r>
    </w:p>
    <w:p w14:paraId="41C49EBE" w14:textId="77777777" w:rsidR="00E11FBD" w:rsidRDefault="00E11FBD" w:rsidP="002C2027">
      <w:pPr>
        <w:rPr>
          <w:lang w:val="en-GB"/>
        </w:rPr>
      </w:pPr>
      <w:r>
        <w:rPr>
          <w:lang w:val="en-GB"/>
        </w:rPr>
        <w:tab/>
      </w:r>
      <w:proofErr w:type="spellStart"/>
      <w:r>
        <w:rPr>
          <w:lang w:val="en-GB"/>
        </w:rPr>
        <w:t>Protegè</w:t>
      </w:r>
      <w:proofErr w:type="spellEnd"/>
      <w:r>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14:paraId="2F0AA5E8" w14:textId="77777777" w:rsidR="00936B53" w:rsidRDefault="00936B53" w:rsidP="002C2027">
      <w:pPr>
        <w:rPr>
          <w:lang w:val="en-GB"/>
        </w:rPr>
      </w:pPr>
      <w:r>
        <w:rPr>
          <w:lang w:val="en-GB"/>
        </w:rPr>
        <w:tab/>
      </w:r>
      <w:r w:rsidR="000D249C">
        <w:rPr>
          <w:lang w:val="en-GB"/>
        </w:rPr>
        <w:t>In the Front-End application the technologies used were HTML, CSS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JSP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14:paraId="468B88AD" w14:textId="77777777" w:rsidR="00EA7679" w:rsidRDefault="00EA7679" w:rsidP="00951ABB">
      <w:pPr>
        <w:pStyle w:val="Heading2"/>
        <w:rPr>
          <w:lang w:val="en-GB"/>
        </w:rPr>
      </w:pPr>
      <w:bookmarkStart w:id="215" w:name="_Toc397995094"/>
      <w:r>
        <w:rPr>
          <w:lang w:val="en-GB"/>
        </w:rPr>
        <w:t>Requirements</w:t>
      </w:r>
      <w:bookmarkEnd w:id="215"/>
    </w:p>
    <w:p w14:paraId="7207350E" w14:textId="095E1AD7" w:rsidR="00FF5C7E" w:rsidRPr="00FF5C7E" w:rsidRDefault="007913AE" w:rsidP="00FE5DA6">
      <w:pPr>
        <w:rPr>
          <w:lang w:val="en-GB"/>
        </w:rPr>
      </w:pPr>
      <w:r>
        <w:rPr>
          <w:lang w:val="en-GB"/>
        </w:rPr>
        <w:t xml:space="preserve">As a proof of concept </w:t>
      </w:r>
      <w:commentRangeStart w:id="216"/>
      <w:r>
        <w:rPr>
          <w:lang w:val="en-GB"/>
        </w:rPr>
        <w:t xml:space="preserve">the system </w:t>
      </w:r>
      <w:commentRangeEnd w:id="216"/>
      <w:r w:rsidR="0047718A">
        <w:rPr>
          <w:rStyle w:val="CommentReference"/>
        </w:rPr>
        <w:commentReference w:id="216"/>
      </w:r>
      <w:r>
        <w:rPr>
          <w:lang w:val="en-GB"/>
        </w:rPr>
        <w:t>was developed based in requirements</w:t>
      </w:r>
      <w:r w:rsidR="000E28D5">
        <w:rPr>
          <w:lang w:val="en-GB"/>
        </w:rPr>
        <w:t xml:space="preserve">, which were divided in three types, </w:t>
      </w:r>
      <w:del w:id="217" w:author="Celson Lima" w:date="2014-09-11T23:28:00Z">
        <w:r w:rsidR="000E28D5" w:rsidDel="0047718A">
          <w:rPr>
            <w:lang w:val="en-GB"/>
          </w:rPr>
          <w:delText>Functional</w:delText>
        </w:r>
      </w:del>
      <w:ins w:id="218" w:author="Celson Lima" w:date="2014-09-11T23:28:00Z">
        <w:r w:rsidR="0047718A">
          <w:rPr>
            <w:lang w:val="en-GB"/>
          </w:rPr>
          <w:t>f</w:t>
        </w:r>
        <w:r w:rsidR="0047718A">
          <w:rPr>
            <w:lang w:val="en-GB"/>
          </w:rPr>
          <w:t>unctional</w:t>
        </w:r>
      </w:ins>
      <w:r w:rsidR="000E28D5">
        <w:rPr>
          <w:lang w:val="en-GB"/>
        </w:rPr>
        <w:t xml:space="preserve">, </w:t>
      </w:r>
      <w:del w:id="219" w:author="Celson Lima" w:date="2014-09-11T23:28:00Z">
        <w:r w:rsidR="000E28D5" w:rsidDel="0047718A">
          <w:rPr>
            <w:lang w:val="en-GB"/>
          </w:rPr>
          <w:delText>Architectural</w:delText>
        </w:r>
        <w:r w:rsidR="009F6D83" w:rsidDel="0047718A">
          <w:rPr>
            <w:lang w:val="en-GB"/>
          </w:rPr>
          <w:delText xml:space="preserve"> </w:delText>
        </w:r>
      </w:del>
      <w:ins w:id="220" w:author="Celson Lima" w:date="2014-09-11T23:28:00Z">
        <w:r w:rsidR="0047718A">
          <w:rPr>
            <w:lang w:val="en-GB"/>
          </w:rPr>
          <w:t>a</w:t>
        </w:r>
        <w:r w:rsidR="0047718A">
          <w:rPr>
            <w:lang w:val="en-GB"/>
          </w:rPr>
          <w:t>rchitectural</w:t>
        </w:r>
        <w:r w:rsidR="0047718A">
          <w:rPr>
            <w:lang w:val="en-GB"/>
          </w:rPr>
          <w:t>,</w:t>
        </w:r>
        <w:r w:rsidR="0047718A">
          <w:rPr>
            <w:lang w:val="en-GB"/>
          </w:rPr>
          <w:t xml:space="preserve"> </w:t>
        </w:r>
      </w:ins>
      <w:r w:rsidR="009F6D83">
        <w:rPr>
          <w:lang w:val="en-GB"/>
        </w:rPr>
        <w:t>and</w:t>
      </w:r>
      <w:r w:rsidR="000E28D5">
        <w:rPr>
          <w:lang w:val="en-GB"/>
        </w:rPr>
        <w:t xml:space="preserve"> </w:t>
      </w:r>
      <w:del w:id="221" w:author="Celson Lima" w:date="2014-09-11T23:28:00Z">
        <w:r w:rsidR="000E28D5" w:rsidDel="0047718A">
          <w:rPr>
            <w:lang w:val="en-GB"/>
          </w:rPr>
          <w:delText xml:space="preserve">Technical </w:delText>
        </w:r>
      </w:del>
      <w:ins w:id="222" w:author="Celson Lima" w:date="2014-09-11T23:28:00Z">
        <w:r w:rsidR="0047718A">
          <w:rPr>
            <w:lang w:val="en-GB"/>
          </w:rPr>
          <w:t>t</w:t>
        </w:r>
        <w:r w:rsidR="0047718A">
          <w:rPr>
            <w:lang w:val="en-GB"/>
          </w:rPr>
          <w:t xml:space="preserve">echnical </w:t>
        </w:r>
      </w:ins>
      <w:r w:rsidR="000E28D5">
        <w:rPr>
          <w:lang w:val="en-GB"/>
        </w:rPr>
        <w:t xml:space="preserve">(see </w:t>
      </w:r>
      <w:r w:rsidR="006B58BD">
        <w:rPr>
          <w:lang w:val="en-GB"/>
        </w:rPr>
        <w:fldChar w:fldCharType="begin"/>
      </w:r>
      <w:r w:rsidR="000E28D5">
        <w:rPr>
          <w:lang w:val="en-GB"/>
        </w:rPr>
        <w:instrText xml:space="preserve"> REF _Ref396690605 \h </w:instrText>
      </w:r>
      <w:r w:rsidR="006B58BD">
        <w:rPr>
          <w:lang w:val="en-GB"/>
        </w:rPr>
      </w:r>
      <w:r w:rsidR="006B58BD">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6B58BD">
        <w:rPr>
          <w:lang w:val="en-GB"/>
        </w:rPr>
        <w:fldChar w:fldCharType="end"/>
      </w:r>
      <w:r w:rsidR="000E28D5">
        <w:rPr>
          <w:lang w:val="en-GB"/>
        </w:rPr>
        <w:t xml:space="preserve">). </w:t>
      </w:r>
      <w:commentRangeStart w:id="223"/>
      <w:r w:rsidR="000E28D5">
        <w:rPr>
          <w:lang w:val="en-GB"/>
        </w:rPr>
        <w:t xml:space="preserve">The system developed was integrated in the Business and Construction </w:t>
      </w:r>
      <w:r w:rsidR="009F6D83">
        <w:rPr>
          <w:lang w:val="en-GB"/>
        </w:rPr>
        <w:t xml:space="preserve">field of study </w:t>
      </w:r>
      <w:commentRangeEnd w:id="223"/>
      <w:r w:rsidR="0047718A">
        <w:rPr>
          <w:rStyle w:val="CommentReference"/>
        </w:rPr>
        <w:commentReference w:id="223"/>
      </w:r>
      <w:r w:rsidR="009F6D83">
        <w:rPr>
          <w:lang w:val="en-GB"/>
        </w:rPr>
        <w:t>and</w:t>
      </w:r>
      <w:r w:rsidR="000E28D5">
        <w:rPr>
          <w:lang w:val="en-GB"/>
        </w:rPr>
        <w:t xml:space="preserve"> the main idea is to receive </w:t>
      </w:r>
      <w:r w:rsidR="000E28D5">
        <w:rPr>
          <w:lang w:val="en-GB"/>
        </w:rPr>
        <w:lastRenderedPageBreak/>
        <w:t xml:space="preserve">unstructured information and extract knowledge from it that could help to make </w:t>
      </w:r>
      <w:r w:rsidR="009F6D83">
        <w:rPr>
          <w:lang w:val="en-GB"/>
        </w:rPr>
        <w:t xml:space="preserve">automatic </w:t>
      </w:r>
      <w:r w:rsidR="000E28D5">
        <w:rPr>
          <w:lang w:val="en-GB"/>
        </w:rPr>
        <w:t xml:space="preserve">enrichment of </w:t>
      </w:r>
      <w:proofErr w:type="gramStart"/>
      <w:r w:rsidR="009F6D83">
        <w:rPr>
          <w:lang w:val="en-GB"/>
        </w:rPr>
        <w:t>an</w:t>
      </w:r>
      <w:r w:rsidR="000E28D5">
        <w:rPr>
          <w:lang w:val="en-GB"/>
        </w:rPr>
        <w:t xml:space="preserve"> ontology</w:t>
      </w:r>
      <w:proofErr w:type="gramEnd"/>
      <w:r w:rsidR="000E28D5">
        <w:rPr>
          <w:lang w:val="en-GB"/>
        </w:rPr>
        <w:t xml:space="preserve">.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FI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w:t>
      </w:r>
      <w:commentRangeStart w:id="224"/>
      <w:r w:rsidR="00FF5C7E">
        <w:rPr>
          <w:lang w:val="en-GB"/>
        </w:rPr>
        <w:t>updated</w:t>
      </w:r>
      <w:commentRangeEnd w:id="224"/>
      <w:r w:rsidR="0047718A">
        <w:rPr>
          <w:rStyle w:val="CommentReference"/>
        </w:rPr>
        <w:commentReference w:id="224"/>
      </w:r>
      <w:r w:rsidR="00FF5C7E">
        <w:rPr>
          <w:lang w:val="en-GB"/>
        </w:rPr>
        <w:t xml:space="preserve">. </w:t>
      </w:r>
    </w:p>
    <w:p w14:paraId="198B3C9F" w14:textId="77777777" w:rsidR="00FE5DA6" w:rsidRDefault="009F6D83" w:rsidP="00FF5C7E">
      <w:pPr>
        <w:keepNext/>
        <w:spacing w:before="240"/>
      </w:pPr>
      <w:r>
        <w:object w:dxaOrig="8975" w:dyaOrig="4297" w14:anchorId="423B6800">
          <v:shape id="_x0000_i1034" type="#_x0000_t75" style="width:424.55pt;height:203.2pt" o:ole="">
            <v:imagedata r:id="rId49" o:title=""/>
          </v:shape>
          <o:OLEObject Type="Embed" ProgID="Visio.Drawing.11" ShapeID="_x0000_i1034" DrawAspect="Content" ObjectID="_1345839589" r:id="rId50"/>
        </w:object>
      </w:r>
    </w:p>
    <w:p w14:paraId="0DA14DD9" w14:textId="77777777" w:rsidR="00FE5DA6" w:rsidRDefault="00FE5DA6" w:rsidP="00FE5DA6">
      <w:pPr>
        <w:pStyle w:val="Caption"/>
        <w:rPr>
          <w:lang w:val="en-GB"/>
        </w:rPr>
      </w:pPr>
      <w:bookmarkStart w:id="225" w:name="_Ref396690605"/>
      <w:bookmarkStart w:id="226" w:name="_Toc397995123"/>
      <w:r w:rsidRPr="00FF5C7E">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2</w:t>
      </w:r>
      <w:r w:rsidR="006222FB">
        <w:rPr>
          <w:lang w:val="en-GB"/>
        </w:rPr>
        <w:fldChar w:fldCharType="end"/>
      </w:r>
      <w:bookmarkEnd w:id="225"/>
      <w:r w:rsidRPr="00FF5C7E">
        <w:rPr>
          <w:lang w:val="en-GB"/>
        </w:rPr>
        <w:t xml:space="preserve"> - System requirements</w:t>
      </w:r>
      <w:bookmarkEnd w:id="226"/>
    </w:p>
    <w:p w14:paraId="00342626" w14:textId="77777777" w:rsidR="00FF5C7E" w:rsidRDefault="004C1435" w:rsidP="003A6661">
      <w:pPr>
        <w:spacing w:before="240"/>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the solution system and make their own decisions also. The architecture of the system should be built in a </w:t>
      </w:r>
      <w:r w:rsidR="00FF5C7E" w:rsidRPr="00FF5C7E">
        <w:rPr>
          <w:i/>
          <w:lang w:val="en-GB"/>
        </w:rPr>
        <w:t>Modularity</w:t>
      </w:r>
      <w:r w:rsidR="00FF5C7E">
        <w:rPr>
          <w:lang w:val="en-GB"/>
        </w:rPr>
        <w:t xml:space="preserve"> approach. Should allow </w:t>
      </w:r>
      <w:r w:rsidR="00FF5C7E" w:rsidRPr="00FF5C7E">
        <w:rPr>
          <w:i/>
          <w:lang w:val="en-GB"/>
        </w:rPr>
        <w:t>system integration</w:t>
      </w:r>
      <w:r w:rsidR="00FF5C7E">
        <w:rPr>
          <w:lang w:val="en-GB"/>
        </w:rPr>
        <w:t>. And should be intuitive in its use.</w:t>
      </w:r>
    </w:p>
    <w:p w14:paraId="6BA828A3" w14:textId="77777777" w:rsidR="00FE5DA6" w:rsidRPr="00FF5C7E" w:rsidRDefault="00FF5C7E" w:rsidP="0077136B">
      <w:pPr>
        <w:spacing w:after="240"/>
        <w:rPr>
          <w:lang w:val="en-GB"/>
        </w:rPr>
      </w:pPr>
      <w:r>
        <w:rPr>
          <w:lang w:val="en-GB"/>
        </w:rPr>
        <w:lastRenderedPageBreak/>
        <w:tab/>
      </w:r>
      <w:r w:rsidR="009A23A4" w:rsidRPr="009A23A4">
        <w:rPr>
          <w:i/>
          <w:lang w:val="en-GB"/>
        </w:rPr>
        <w:t>FP-Growth application</w:t>
      </w:r>
      <w:r w:rsidR="009A23A4">
        <w:rPr>
          <w:lang w:val="en-GB"/>
        </w:rPr>
        <w:t xml:space="preserve"> and </w:t>
      </w:r>
      <w:r w:rsidR="009A23A4" w:rsidRPr="009A23A4">
        <w:rPr>
          <w:i/>
          <w:lang w:val="en-GB"/>
        </w:rPr>
        <w:t>Association Rule Discovery</w:t>
      </w:r>
      <w:r w:rsidR="009A23A4">
        <w:rPr>
          <w:lang w:val="en-GB"/>
        </w:rPr>
        <w:t xml:space="preserve">, are two requirements that were explained in the previous section </w:t>
      </w:r>
      <w:r w:rsidR="006B58BD">
        <w:rPr>
          <w:lang w:val="en-GB"/>
        </w:rPr>
        <w:fldChar w:fldCharType="begin"/>
      </w:r>
      <w:r w:rsidR="009A23A4">
        <w:rPr>
          <w:lang w:val="en-GB"/>
        </w:rPr>
        <w:instrText xml:space="preserve"> REF _Ref397215040 \r \h </w:instrText>
      </w:r>
      <w:r w:rsidR="006B58BD">
        <w:rPr>
          <w:lang w:val="en-GB"/>
        </w:rPr>
      </w:r>
      <w:r w:rsidR="006B58BD">
        <w:rPr>
          <w:lang w:val="en-GB"/>
        </w:rPr>
        <w:fldChar w:fldCharType="separate"/>
      </w:r>
      <w:r w:rsidR="005E223A">
        <w:rPr>
          <w:lang w:val="en-GB"/>
        </w:rPr>
        <w:t>3.1</w:t>
      </w:r>
      <w:r w:rsidR="006B58BD">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requirements that is necessary for a user be able to visualize the rules and be able to select the best one for its intents. </w:t>
      </w:r>
      <w:proofErr w:type="spellStart"/>
      <w:r w:rsidR="009A23A4" w:rsidRPr="009A23A4">
        <w:rPr>
          <w:i/>
          <w:lang w:val="en-GB"/>
        </w:rPr>
        <w:t>Rapidminer</w:t>
      </w:r>
      <w:proofErr w:type="spellEnd"/>
      <w:r w:rsidR="009A23A4" w:rsidRPr="009A23A4">
        <w:rPr>
          <w:i/>
          <w:lang w:val="en-GB"/>
        </w:rPr>
        <w:t xml:space="preserve"> Integration</w:t>
      </w:r>
      <w:r w:rsidR="009A23A4">
        <w:rPr>
          <w:lang w:val="en-GB"/>
        </w:rPr>
        <w:t xml:space="preserve"> is the use of its API in order that </w:t>
      </w:r>
      <w:proofErr w:type="spellStart"/>
      <w:r w:rsidR="009A23A4">
        <w:rPr>
          <w:lang w:val="en-GB"/>
        </w:rPr>
        <w:t>Rapidminer</w:t>
      </w:r>
      <w:proofErr w:type="spellEnd"/>
      <w:r w:rsidR="009A23A4">
        <w:rPr>
          <w:lang w:val="en-GB"/>
        </w:rPr>
        <w:t xml:space="preserve">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14:paraId="2D2BF532" w14:textId="77777777" w:rsidR="00E0558E" w:rsidRDefault="00E0558E" w:rsidP="00951ABB">
      <w:pPr>
        <w:pStyle w:val="Heading2"/>
        <w:rPr>
          <w:lang w:val="en-GB"/>
        </w:rPr>
      </w:pPr>
      <w:bookmarkStart w:id="227" w:name="_Toc397995095"/>
      <w:r w:rsidRPr="0024194D">
        <w:rPr>
          <w:lang w:val="en-GB"/>
        </w:rPr>
        <w:t>Conceptual &amp; Technical Architectures</w:t>
      </w:r>
      <w:bookmarkEnd w:id="227"/>
    </w:p>
    <w:p w14:paraId="0A6A4A52" w14:textId="77777777"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 xml:space="preserve">is based on a Model View Controller (MVC) methodology. </w:t>
      </w:r>
      <w:commentRangeStart w:id="228"/>
      <w:r>
        <w:rPr>
          <w:lang w:val="en-GB"/>
        </w:rPr>
        <w:t xml:space="preserve">An MVC methodology is a method to present and organize the model </w:t>
      </w:r>
      <w:commentRangeEnd w:id="228"/>
      <w:r w:rsidR="00E60DAC">
        <w:rPr>
          <w:rStyle w:val="CommentReference"/>
        </w:rPr>
        <w:commentReference w:id="228"/>
      </w:r>
      <w:r>
        <w:rPr>
          <w:lang w:val="en-GB"/>
        </w:rPr>
        <w:t xml:space="preserve">in three components. </w:t>
      </w:r>
    </w:p>
    <w:p w14:paraId="2AB1E662" w14:textId="77777777" w:rsidR="00B947F6" w:rsidRDefault="00B947F6" w:rsidP="00B947F6">
      <w:pPr>
        <w:keepNext/>
        <w:spacing w:before="240"/>
        <w:jc w:val="center"/>
      </w:pPr>
      <w:r>
        <w:rPr>
          <w:noProof/>
          <w:lang w:val="en-US"/>
        </w:rPr>
        <w:drawing>
          <wp:inline distT="0" distB="0" distL="0" distR="0" wp14:anchorId="7C11AB34" wp14:editId="4CE1D69C">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14:paraId="05E01918" w14:textId="2B1B99E6" w:rsidR="00B947F6" w:rsidRPr="00B947F6" w:rsidRDefault="00B947F6" w:rsidP="00B947F6">
      <w:pPr>
        <w:pStyle w:val="Caption"/>
        <w:spacing w:line="360" w:lineRule="auto"/>
        <w:rPr>
          <w:sz w:val="20"/>
          <w:lang w:val="en-GB"/>
        </w:rPr>
      </w:pPr>
      <w:bookmarkStart w:id="229" w:name="_Ref397879437"/>
      <w:bookmarkStart w:id="230" w:name="_Toc397995124"/>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B947F6">
        <w:rPr>
          <w:sz w:val="20"/>
          <w:lang w:val="en-GB"/>
        </w:rPr>
        <w:t xml:space="preserve"> – System Architecture </w:t>
      </w:r>
      <w:del w:id="231" w:author="Celson Lima" w:date="2014-09-11T23:29:00Z">
        <w:r w:rsidRPr="00B947F6" w:rsidDel="006B79CB">
          <w:rPr>
            <w:sz w:val="20"/>
            <w:lang w:val="en-GB"/>
          </w:rPr>
          <w:delText>– MVC Methodology</w:delText>
        </w:r>
      </w:del>
      <w:bookmarkEnd w:id="229"/>
      <w:bookmarkEnd w:id="230"/>
    </w:p>
    <w:p w14:paraId="012F58E2" w14:textId="77777777"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first one, Document Repository, is the initial repository 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w:t>
      </w:r>
      <w:r w:rsidR="008A04F5">
        <w:rPr>
          <w:lang w:val="en-GB"/>
        </w:rPr>
        <w:lastRenderedPageBreak/>
        <w:t>measures used to classify them.</w:t>
      </w:r>
      <w:r w:rsidR="007A3970">
        <w:rPr>
          <w:lang w:val="en-GB"/>
        </w:rPr>
        <w:t xml:space="preserve"> It follows the model of </w:t>
      </w:r>
      <w:r w:rsidR="006B58BD">
        <w:rPr>
          <w:lang w:val="en-GB"/>
        </w:rPr>
        <w:fldChar w:fldCharType="begin"/>
      </w:r>
      <w:r w:rsidR="001F2F8C">
        <w:rPr>
          <w:lang w:val="en-GB"/>
        </w:rPr>
        <w:instrText xml:space="preserve"> REF _Ref396430187 </w:instrText>
      </w:r>
      <w:r w:rsidR="006B58BD">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6B58BD">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proofErr w:type="spellStart"/>
      <w:r w:rsidR="001F2F8C" w:rsidRPr="001F2F8C">
        <w:rPr>
          <w:i/>
          <w:lang w:val="en-GB"/>
        </w:rPr>
        <w:t>rules_stemmed</w:t>
      </w:r>
      <w:proofErr w:type="spellEnd"/>
      <w:r w:rsidR="001F2F8C">
        <w:rPr>
          <w:lang w:val="en-GB"/>
        </w:rPr>
        <w:t xml:space="preserve"> is the table that supports all the rule data that arrives from the </w:t>
      </w:r>
      <w:proofErr w:type="spellStart"/>
      <w:r w:rsidR="001F2F8C">
        <w:rPr>
          <w:lang w:val="en-GB"/>
        </w:rPr>
        <w:t>rapidminer</w:t>
      </w:r>
      <w:proofErr w:type="spellEnd"/>
      <w:r w:rsidR="001F2F8C">
        <w:rPr>
          <w:lang w:val="en-GB"/>
        </w:rPr>
        <w:t xml:space="preserve"> core and </w:t>
      </w:r>
      <w:proofErr w:type="spellStart"/>
      <w:r w:rsidR="001F2F8C" w:rsidRPr="003A6661">
        <w:rPr>
          <w:i/>
          <w:lang w:val="en-GB"/>
        </w:rPr>
        <w:t>stemmed_words</w:t>
      </w:r>
      <w:proofErr w:type="spellEnd"/>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14:paraId="10717B32" w14:textId="77777777" w:rsidR="007A3970" w:rsidRPr="0024194D" w:rsidRDefault="007A3970" w:rsidP="007A3970">
      <w:pPr>
        <w:keepNext/>
        <w:jc w:val="center"/>
        <w:rPr>
          <w:lang w:val="en-GB"/>
        </w:rPr>
      </w:pPr>
      <w:r w:rsidRPr="0024194D">
        <w:rPr>
          <w:noProof/>
          <w:lang w:val="en-US"/>
        </w:rPr>
        <w:drawing>
          <wp:inline distT="0" distB="0" distL="0" distR="0" wp14:anchorId="0EF30E18" wp14:editId="1D706605">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2" cstate="print"/>
                    <a:stretch>
                      <a:fillRect/>
                    </a:stretch>
                  </pic:blipFill>
                  <pic:spPr>
                    <a:xfrm>
                      <a:off x="0" y="0"/>
                      <a:ext cx="5400040" cy="2852420"/>
                    </a:xfrm>
                    <a:prstGeom prst="rect">
                      <a:avLst/>
                    </a:prstGeom>
                  </pic:spPr>
                </pic:pic>
              </a:graphicData>
            </a:graphic>
          </wp:inline>
        </w:drawing>
      </w:r>
    </w:p>
    <w:p w14:paraId="6C8FDD44" w14:textId="77777777" w:rsidR="007A3970" w:rsidRPr="00E452D9" w:rsidRDefault="007A3970" w:rsidP="001F2F8C">
      <w:pPr>
        <w:pStyle w:val="Caption"/>
        <w:spacing w:line="360" w:lineRule="auto"/>
        <w:rPr>
          <w:sz w:val="20"/>
          <w:lang w:val="en-GB"/>
        </w:rPr>
      </w:pPr>
      <w:bookmarkStart w:id="232" w:name="_Ref396430187"/>
      <w:bookmarkStart w:id="233" w:name="_Ref396430156"/>
      <w:bookmarkStart w:id="234" w:name="_Toc397995125"/>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4</w:t>
      </w:r>
      <w:r w:rsidR="006222FB">
        <w:rPr>
          <w:sz w:val="20"/>
          <w:lang w:val="en-GB"/>
        </w:rPr>
        <w:fldChar w:fldCharType="end"/>
      </w:r>
      <w:bookmarkEnd w:id="232"/>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233"/>
      <w:bookmarkEnd w:id="234"/>
    </w:p>
    <w:p w14:paraId="66287692" w14:textId="77777777"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14:paraId="3959A0D2" w14:textId="77777777" w:rsidR="00953DD5" w:rsidRDefault="00953DD5" w:rsidP="00953DD5">
      <w:pPr>
        <w:keepNext/>
        <w:jc w:val="center"/>
      </w:pPr>
      <w:r>
        <w:object w:dxaOrig="4099" w:dyaOrig="3419" w14:anchorId="7C06833D">
          <v:shape id="_x0000_i1035" type="#_x0000_t75" style="width:205.35pt;height:169.6pt" o:ole="">
            <v:imagedata r:id="rId53" o:title=""/>
          </v:shape>
          <o:OLEObject Type="Embed" ProgID="Visio.Drawing.11" ShapeID="_x0000_i1035" DrawAspect="Content" ObjectID="_1345839590" r:id="rId54"/>
        </w:object>
      </w:r>
    </w:p>
    <w:p w14:paraId="3E7B73B4" w14:textId="77777777" w:rsidR="00953DD5" w:rsidRPr="00B947F6" w:rsidRDefault="00953DD5" w:rsidP="00953DD5">
      <w:pPr>
        <w:pStyle w:val="Caption"/>
        <w:spacing w:before="0"/>
        <w:rPr>
          <w:sz w:val="20"/>
          <w:lang w:val="en-GB"/>
        </w:rPr>
      </w:pPr>
      <w:bookmarkStart w:id="235" w:name="_Ref397881094"/>
      <w:bookmarkStart w:id="236" w:name="_Ref397881081"/>
      <w:bookmarkStart w:id="237" w:name="_Toc397995126"/>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235"/>
      <w:r w:rsidRPr="00B947F6">
        <w:rPr>
          <w:sz w:val="20"/>
          <w:lang w:val="en-GB"/>
        </w:rPr>
        <w:t xml:space="preserve"> – Knowledge layer architecture</w:t>
      </w:r>
      <w:bookmarkEnd w:id="236"/>
      <w:bookmarkEnd w:id="237"/>
    </w:p>
    <w:p w14:paraId="21128AF2" w14:textId="77777777" w:rsidR="003108D7" w:rsidRDefault="00322CE7" w:rsidP="003A6661">
      <w:pPr>
        <w:spacing w:before="240"/>
        <w:rPr>
          <w:lang w:val="en-GB"/>
        </w:rPr>
      </w:pPr>
      <w:r>
        <w:rPr>
          <w:lang w:val="en-GB"/>
        </w:rPr>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rtificial intelligent component where all the thinking, analysis and process is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fldSimple w:instr=" REF _Ref397881094  \* MERGEFORMAT ">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fldSimple>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 xml:space="preserve">The first core is the </w:t>
      </w:r>
      <w:proofErr w:type="spellStart"/>
      <w:r w:rsidRPr="001F2F8C">
        <w:rPr>
          <w:lang w:val="en-GB"/>
        </w:rPr>
        <w:t>Rapidminer</w:t>
      </w:r>
      <w:proofErr w:type="spellEnd"/>
      <w:r w:rsidRPr="001F2F8C">
        <w:rPr>
          <w:lang w:val="en-GB"/>
        </w:rPr>
        <w:t xml:space="preserve"> Core, is responsible to make all the steps from the unstructured data until the association rules</w:t>
      </w:r>
      <w:r>
        <w:rPr>
          <w:lang w:val="en-GB"/>
        </w:rPr>
        <w:t xml:space="preserve"> discovery process</w:t>
      </w:r>
      <w:r w:rsidR="00B947F6">
        <w:rPr>
          <w:lang w:val="en-GB"/>
        </w:rPr>
        <w:t xml:space="preserve">. This element is connected to the server core by means of an API provided by </w:t>
      </w:r>
      <w:proofErr w:type="spellStart"/>
      <w:r w:rsidR="00B947F6">
        <w:rPr>
          <w:lang w:val="en-GB"/>
        </w:rPr>
        <w:t>Rapidminer</w:t>
      </w:r>
      <w:proofErr w:type="spellEnd"/>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14:paraId="5F69357C" w14:textId="77777777"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fldSimple w:instr=" REF _Ref397881556  \* MERGEFORMAT ">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fldSimple>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 xml:space="preserve">Frequent </w:t>
      </w:r>
      <w:proofErr w:type="spellStart"/>
      <w:r w:rsidRPr="003108D7">
        <w:rPr>
          <w:i/>
          <w:lang w:val="en-GB"/>
        </w:rPr>
        <w:t>Itemset</w:t>
      </w:r>
      <w:proofErr w:type="spellEnd"/>
      <w:r w:rsidRPr="003108D7">
        <w:rPr>
          <w:i/>
          <w:lang w:val="en-GB"/>
        </w:rPr>
        <w:t xml:space="preserve"> Mapping</w:t>
      </w:r>
      <w:r>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Pr>
          <w:lang w:val="en-GB"/>
        </w:rPr>
        <w:t>capable</w:t>
      </w:r>
      <w:r>
        <w:rPr>
          <w:lang w:val="en-GB"/>
        </w:rPr>
        <w:t xml:space="preserve"> to enrich the ontology with new knowledge. </w:t>
      </w:r>
    </w:p>
    <w:p w14:paraId="6235D280" w14:textId="77777777" w:rsidR="00953DD5" w:rsidRDefault="00C905ED" w:rsidP="00953DD5">
      <w:pPr>
        <w:pStyle w:val="ListParagraph"/>
        <w:ind w:left="0"/>
        <w:jc w:val="center"/>
        <w:rPr>
          <w:lang w:val="en-GB"/>
        </w:rPr>
      </w:pPr>
      <w:r>
        <w:rPr>
          <w:noProof/>
        </w:rPr>
        <w:lastRenderedPageBreak/>
        <w:pict w14:anchorId="20E5A88F">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14:paraId="525C6A8E" w14:textId="77777777" w:rsidR="007753F9" w:rsidRPr="00015C0B" w:rsidRDefault="007753F9" w:rsidP="00953DD5">
                  <w:pPr>
                    <w:pStyle w:val="Caption"/>
                    <w:rPr>
                      <w:sz w:val="18"/>
                      <w:lang w:val="en-GB"/>
                    </w:rPr>
                  </w:pPr>
                  <w:bookmarkStart w:id="238" w:name="_Ref397881556"/>
                  <w:bookmarkStart w:id="239" w:name="_Toc397995128"/>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238"/>
                  <w:r w:rsidRPr="00015C0B">
                    <w:rPr>
                      <w:sz w:val="20"/>
                      <w:lang w:val="en-GB"/>
                    </w:rPr>
                    <w:t xml:space="preserve"> – Core Conceptual Architecture</w:t>
                  </w:r>
                  <w:bookmarkEnd w:id="239"/>
                </w:p>
              </w:txbxContent>
            </v:textbox>
            <w10:wrap type="tight"/>
          </v:shape>
        </w:pict>
      </w:r>
      <w:r>
        <w:rPr>
          <w:lang w:val="en-GB"/>
        </w:rPr>
      </w:r>
      <w:r>
        <w:rPr>
          <w:lang w:val="en-GB"/>
        </w:rPr>
        <w:pict w14:anchorId="41E17F56">
          <v:group id="_x0000_s2476" style="width:224.5pt;height:166.3pt;mso-position-horizontal-relative:char;mso-position-vertical-relative:line" coordorigin="4059,3360" coordsize="3801,2816" editas="canvas">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14:paraId="015FE81A" w14:textId="77777777" w:rsidR="007753F9" w:rsidRDefault="007753F9"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14:paraId="5757E6C4" w14:textId="77777777" w:rsidR="007753F9" w:rsidRDefault="007753F9"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14:paraId="506AB11B" w14:textId="77777777" w:rsidR="007753F9" w:rsidRDefault="007753F9"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14:paraId="6B28CB6C" w14:textId="77777777" w:rsidR="007753F9" w:rsidRDefault="007753F9"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14:paraId="7B3702DE" w14:textId="77777777" w:rsidR="007753F9" w:rsidRDefault="007753F9"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14:paraId="321D9E9A" w14:textId="77777777" w:rsidR="007753F9" w:rsidRDefault="007753F9"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14:paraId="6219DC8C" w14:textId="77777777" w:rsidR="007753F9" w:rsidRDefault="007753F9"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14:paraId="411B9CBD" w14:textId="77777777" w:rsidR="007753F9" w:rsidRDefault="007753F9"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14:paraId="7948A5BF" w14:textId="77777777" w:rsidR="007753F9" w:rsidRDefault="007753F9"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14:paraId="1F4090D0" w14:textId="77777777" w:rsidR="007753F9" w:rsidRDefault="007753F9"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14:paraId="22ABD233" w14:textId="77777777" w:rsidR="007753F9" w:rsidRDefault="007753F9"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14:paraId="3CE7D32F" w14:textId="77777777" w:rsidR="007753F9" w:rsidRDefault="007753F9"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14:paraId="49CB702A" w14:textId="77777777" w:rsidR="007753F9" w:rsidRDefault="007753F9"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14:paraId="7B0AB075" w14:textId="77777777" w:rsidR="007753F9" w:rsidRDefault="007753F9"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14:paraId="4C450F31" w14:textId="77777777" w:rsidR="007753F9" w:rsidRDefault="007753F9"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14:paraId="7F74A01A" w14:textId="77777777" w:rsidR="007753F9" w:rsidRDefault="007753F9"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14:paraId="7D23F80E" w14:textId="77777777" w:rsidR="007753F9" w:rsidRDefault="007753F9" w:rsidP="00953DD5">
                      <w:pPr>
                        <w:rPr>
                          <w:rFonts w:eastAsia="Times New Roman"/>
                        </w:rPr>
                      </w:pPr>
                    </w:p>
                  </w:txbxContent>
                </v:textbox>
              </v:shape>
            </v:group>
            <w10:wrap type="none"/>
            <w10:anchorlock/>
          </v:group>
        </w:pict>
      </w:r>
    </w:p>
    <w:p w14:paraId="45D96D63" w14:textId="77777777" w:rsidR="00953DD5" w:rsidRDefault="00953DD5" w:rsidP="00953DD5">
      <w:pPr>
        <w:pStyle w:val="ListParagraph"/>
        <w:ind w:left="0"/>
        <w:jc w:val="center"/>
        <w:rPr>
          <w:lang w:val="en-GB"/>
        </w:rPr>
      </w:pPr>
    </w:p>
    <w:p w14:paraId="41465697" w14:textId="77777777" w:rsidR="0025465E" w:rsidRDefault="00E55903" w:rsidP="007913AE">
      <w:pPr>
        <w:pStyle w:val="Heading2"/>
        <w:rPr>
          <w:lang w:val="en-GB"/>
        </w:rPr>
      </w:pPr>
      <w:bookmarkStart w:id="240" w:name="_Toc397995096"/>
      <w:r>
        <w:rPr>
          <w:lang w:val="en-GB"/>
        </w:rPr>
        <w:t>Implementation and Development</w:t>
      </w:r>
      <w:bookmarkEnd w:id="240"/>
    </w:p>
    <w:p w14:paraId="4274C0B6" w14:textId="77777777"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fldSimple w:instr=" REF _Ref362391448  \* MERGEFORMAT ">
        <w:r w:rsidRPr="00015C0B">
          <w:rPr>
            <w:lang w:val="en-GB"/>
          </w:rPr>
          <w:t xml:space="preserve">Figure </w:t>
        </w:r>
        <w:r w:rsidRPr="00015C0B">
          <w:rPr>
            <w:noProof/>
            <w:lang w:val="en-GB"/>
          </w:rPr>
          <w:t>5</w:t>
        </w:r>
        <w:r w:rsidRPr="00015C0B">
          <w:rPr>
            <w:lang w:val="en-GB"/>
          </w:rPr>
          <w:t>.</w:t>
        </w:r>
        <w:r w:rsidRPr="00015C0B">
          <w:rPr>
            <w:noProof/>
            <w:lang w:val="en-GB"/>
          </w:rPr>
          <w:t>7</w:t>
        </w:r>
      </w:fldSimple>
      <w:r w:rsidRPr="00015C0B">
        <w:rPr>
          <w:lang w:val="en-GB"/>
        </w:rPr>
        <w:t>, a screenshot</w:t>
      </w:r>
      <w:r>
        <w:rPr>
          <w:lang w:val="en-GB"/>
        </w:rPr>
        <w:t xml:space="preserve"> of the process of association rule generation. Although this process is delivered by the </w:t>
      </w:r>
      <w:proofErr w:type="spellStart"/>
      <w:r>
        <w:rPr>
          <w:lang w:val="en-GB"/>
        </w:rPr>
        <w:t>Rapidminer</w:t>
      </w:r>
      <w:proofErr w:type="spellEnd"/>
      <w:r>
        <w:rPr>
          <w:lang w:val="en-GB"/>
        </w:rPr>
        <w:t xml:space="preserve">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14:paraId="1411E880" w14:textId="77777777" w:rsidR="005C59D6" w:rsidRPr="0024194D" w:rsidRDefault="005C59D6" w:rsidP="005C59D6">
      <w:pPr>
        <w:pStyle w:val="Caption"/>
        <w:rPr>
          <w:lang w:val="en-GB"/>
        </w:rPr>
      </w:pPr>
      <w:r w:rsidRPr="0024194D">
        <w:rPr>
          <w:noProof/>
          <w:lang w:val="en-US"/>
        </w:rPr>
        <w:drawing>
          <wp:inline distT="0" distB="0" distL="0" distR="0" wp14:anchorId="02DEE987" wp14:editId="3CB18702">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5" cstate="print"/>
                    <a:stretch>
                      <a:fillRect/>
                    </a:stretch>
                  </pic:blipFill>
                  <pic:spPr>
                    <a:xfrm>
                      <a:off x="0" y="0"/>
                      <a:ext cx="4791075" cy="2209800"/>
                    </a:xfrm>
                    <a:prstGeom prst="rect">
                      <a:avLst/>
                    </a:prstGeom>
                  </pic:spPr>
                </pic:pic>
              </a:graphicData>
            </a:graphic>
          </wp:inline>
        </w:drawing>
      </w:r>
    </w:p>
    <w:p w14:paraId="0E113CF0" w14:textId="77777777" w:rsidR="005C59D6" w:rsidRPr="00E452D9" w:rsidRDefault="005C59D6" w:rsidP="005C59D6">
      <w:pPr>
        <w:pStyle w:val="Caption"/>
        <w:rPr>
          <w:sz w:val="20"/>
          <w:lang w:val="en-GB"/>
        </w:rPr>
      </w:pPr>
      <w:bookmarkStart w:id="241" w:name="_Ref362391448"/>
      <w:bookmarkStart w:id="242" w:name="_Toc397995127"/>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7</w:t>
      </w:r>
      <w:r w:rsidR="006222FB">
        <w:rPr>
          <w:sz w:val="20"/>
          <w:lang w:val="en-GB"/>
        </w:rPr>
        <w:fldChar w:fldCharType="end"/>
      </w:r>
      <w:bookmarkEnd w:id="241"/>
      <w:r w:rsidRPr="00E452D9">
        <w:rPr>
          <w:sz w:val="20"/>
          <w:lang w:val="en-GB"/>
        </w:rPr>
        <w:t xml:space="preserve"> </w:t>
      </w:r>
      <w:r>
        <w:rPr>
          <w:sz w:val="20"/>
          <w:lang w:val="en-GB"/>
        </w:rPr>
        <w:t>–</w:t>
      </w:r>
      <w:r w:rsidRPr="00E452D9">
        <w:rPr>
          <w:sz w:val="20"/>
          <w:lang w:val="en-GB"/>
        </w:rPr>
        <w:t xml:space="preserve"> </w:t>
      </w:r>
      <w:proofErr w:type="spellStart"/>
      <w:r w:rsidRPr="00E452D9">
        <w:rPr>
          <w:sz w:val="20"/>
          <w:lang w:val="en-GB"/>
        </w:rPr>
        <w:t>Rapidminer</w:t>
      </w:r>
      <w:proofErr w:type="spellEnd"/>
      <w:r>
        <w:rPr>
          <w:sz w:val="20"/>
          <w:lang w:val="en-GB"/>
        </w:rPr>
        <w:t xml:space="preserve"> </w:t>
      </w:r>
      <w:r w:rsidRPr="00E452D9">
        <w:rPr>
          <w:sz w:val="20"/>
          <w:lang w:val="en-GB"/>
        </w:rPr>
        <w:t>Main Process</w:t>
      </w:r>
      <w:r w:rsidR="007B6335">
        <w:rPr>
          <w:sz w:val="20"/>
          <w:lang w:val="en-GB"/>
        </w:rPr>
        <w:t xml:space="preserve"> screenshot</w:t>
      </w:r>
      <w:bookmarkEnd w:id="242"/>
    </w:p>
    <w:p w14:paraId="465B6CC6" w14:textId="77777777" w:rsidR="002A1E86" w:rsidRPr="0024194D" w:rsidRDefault="002A1E86" w:rsidP="00C30260">
      <w:pPr>
        <w:pStyle w:val="Heading3"/>
        <w:rPr>
          <w:lang w:val="en-GB"/>
        </w:rPr>
      </w:pPr>
      <w:bookmarkStart w:id="243" w:name="_Toc397995097"/>
      <w:r w:rsidRPr="0024194D">
        <w:rPr>
          <w:lang w:val="en-GB"/>
        </w:rPr>
        <w:t>Document Analysis</w:t>
      </w:r>
      <w:bookmarkEnd w:id="243"/>
    </w:p>
    <w:p w14:paraId="3C68BA80" w14:textId="77777777" w:rsidR="0096269A" w:rsidRDefault="0096269A" w:rsidP="0096269A">
      <w:pPr>
        <w:rPr>
          <w:lang w:val="en-GB"/>
        </w:rPr>
      </w:pPr>
      <w:r w:rsidRPr="0024194D">
        <w:rPr>
          <w:lang w:val="en-GB"/>
        </w:rPr>
        <w:t xml:space="preserve">Before one can discover the earlier </w:t>
      </w:r>
      <w:proofErr w:type="spellStart"/>
      <w:r w:rsidRPr="0024194D">
        <w:rPr>
          <w:lang w:val="en-GB"/>
        </w:rPr>
        <w:t>ontologic</w:t>
      </w:r>
      <w:proofErr w:type="spellEnd"/>
      <w:r w:rsidRPr="0024194D">
        <w:rPr>
          <w:lang w:val="en-GB"/>
        </w:rPr>
        <w:t xml:space="preserve">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w:t>
      </w:r>
      <w:proofErr w:type="gramStart"/>
      <w:r w:rsidR="00911F0E">
        <w:rPr>
          <w:lang w:val="en-GB"/>
        </w:rPr>
        <w:t xml:space="preserve">a </w:t>
      </w:r>
      <w:r w:rsidR="005313BD">
        <w:rPr>
          <w:lang w:val="en-GB"/>
        </w:rPr>
        <w:t>processed</w:t>
      </w:r>
      <w:proofErr w:type="gramEnd"/>
      <w:r w:rsidR="005313BD">
        <w:rPr>
          <w:lang w:val="en-GB"/>
        </w:rPr>
        <w:t xml:space="preserve">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w:t>
      </w:r>
      <w:proofErr w:type="spellStart"/>
      <w:r w:rsidR="00801D57" w:rsidRPr="00911F0E">
        <w:rPr>
          <w:lang w:val="en-GB"/>
        </w:rPr>
        <w:t>rapi</w:t>
      </w:r>
      <w:r w:rsidR="00E767EB" w:rsidRPr="00911F0E">
        <w:rPr>
          <w:lang w:val="en-GB"/>
        </w:rPr>
        <w:t>d</w:t>
      </w:r>
      <w:r w:rsidR="00801D57" w:rsidRPr="00911F0E">
        <w:rPr>
          <w:lang w:val="en-GB"/>
        </w:rPr>
        <w:t>miner</w:t>
      </w:r>
      <w:proofErr w:type="spellEnd"/>
      <w:r w:rsidR="00801D57" w:rsidRPr="00911F0E">
        <w:rPr>
          <w:lang w:val="en-GB"/>
        </w:rPr>
        <w:t xml:space="preserve"> </w:t>
      </w:r>
      <w:r w:rsidR="00911F0E" w:rsidRPr="00911F0E">
        <w:rPr>
          <w:lang w:val="en-GB"/>
        </w:rPr>
        <w:t xml:space="preserve">API </w:t>
      </w:r>
      <w:r w:rsidR="00801D57" w:rsidRPr="00911F0E">
        <w:rPr>
          <w:lang w:val="en-GB"/>
        </w:rPr>
        <w:t xml:space="preserve">(see </w:t>
      </w:r>
      <w:fldSimple w:instr=" REF _Ref397895675  \* MERGEFORMAT ">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fldSimple>
      <w:r w:rsidR="00801D57" w:rsidRPr="005313BD">
        <w:rPr>
          <w:lang w:val="en-GB"/>
        </w:rPr>
        <w:t>)</w:t>
      </w:r>
      <w:r w:rsidR="004814A5" w:rsidRPr="005313BD">
        <w:rPr>
          <w:lang w:val="en-GB"/>
        </w:rPr>
        <w:t xml:space="preserve">. </w:t>
      </w:r>
      <w:r w:rsidR="00911F0E">
        <w:rPr>
          <w:lang w:val="en-GB"/>
        </w:rPr>
        <w:t>This set of procedures is the Document Analysis Block. And is composed by 6 blocks following a specific order.</w:t>
      </w:r>
    </w:p>
    <w:p w14:paraId="18C7A0C9" w14:textId="77777777" w:rsidR="00816AA8" w:rsidRDefault="00C905ED" w:rsidP="00816AA8">
      <w:pPr>
        <w:pStyle w:val="Caption"/>
        <w:rPr>
          <w:lang w:val="en-GB"/>
        </w:rPr>
      </w:pPr>
      <w:r>
        <w:rPr>
          <w:noProof/>
        </w:rPr>
        <w:lastRenderedPageBreak/>
        <w:pict w14:anchorId="01951C98">
          <v:shape id="_x0000_s2498" type="#_x0000_t202" style="position:absolute;left:0;text-align:left;margin-left:56.65pt;margin-top:147.35pt;width:311.9pt;height:23.5pt;z-index:251692032" wrapcoords="-52 0 -52 20903 21600 20903 21600 0 -52 0" stroked="f">
            <v:textbox style="mso-fit-shape-to-text:t" inset="0,0,0,0">
              <w:txbxContent>
                <w:p w14:paraId="01BCF6F2" w14:textId="77777777" w:rsidR="007753F9" w:rsidRPr="000E2D12" w:rsidRDefault="007753F9" w:rsidP="000E2D12">
                  <w:pPr>
                    <w:pStyle w:val="Caption"/>
                    <w:rPr>
                      <w:sz w:val="18"/>
                      <w:lang w:val="en-GB"/>
                    </w:rPr>
                  </w:pPr>
                  <w:bookmarkStart w:id="244" w:name="_Ref397895675"/>
                  <w:bookmarkStart w:id="245"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244"/>
                  <w:r w:rsidRPr="000E2D12">
                    <w:rPr>
                      <w:sz w:val="20"/>
                    </w:rPr>
                    <w:t xml:space="preserve"> - </w:t>
                  </w:r>
                  <w:proofErr w:type="spellStart"/>
                  <w:r w:rsidRPr="000E2D12">
                    <w:rPr>
                      <w:sz w:val="20"/>
                    </w:rPr>
                    <w:t>Document</w:t>
                  </w:r>
                  <w:proofErr w:type="spellEnd"/>
                  <w:r w:rsidRPr="000E2D12">
                    <w:rPr>
                      <w:sz w:val="20"/>
                    </w:rPr>
                    <w:t xml:space="preserve"> </w:t>
                  </w:r>
                  <w:proofErr w:type="spellStart"/>
                  <w:r w:rsidRPr="000E2D12">
                    <w:rPr>
                      <w:sz w:val="20"/>
                    </w:rPr>
                    <w:t>Analysis</w:t>
                  </w:r>
                  <w:proofErr w:type="spellEnd"/>
                  <w:r w:rsidRPr="000E2D12">
                    <w:rPr>
                      <w:sz w:val="20"/>
                    </w:rPr>
                    <w:t xml:space="preserve"> Pipeline </w:t>
                  </w:r>
                  <w:proofErr w:type="spellStart"/>
                  <w:r w:rsidRPr="000E2D12">
                    <w:rPr>
                      <w:sz w:val="20"/>
                    </w:rPr>
                    <w:t>Block</w:t>
                  </w:r>
                  <w:bookmarkEnd w:id="245"/>
                  <w:proofErr w:type="spellEnd"/>
                </w:p>
              </w:txbxContent>
            </v:textbox>
            <w10:wrap type="topAndBottom"/>
          </v:shape>
        </w:pict>
      </w:r>
      <w:r>
        <w:rPr>
          <w:lang w:val="en-GB"/>
        </w:rPr>
        <w:pict w14:anchorId="50769490">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14:paraId="294E51B8" w14:textId="77777777" w:rsidR="007753F9" w:rsidRPr="000F39A7" w:rsidRDefault="007753F9"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14:paraId="2742EA98" w14:textId="77777777" w:rsidR="007753F9" w:rsidRPr="000F39A7" w:rsidRDefault="007753F9" w:rsidP="00816AA8">
                    <w:pPr>
                      <w:jc w:val="center"/>
                      <w:rPr>
                        <w:rFonts w:asciiTheme="minorHAnsi" w:hAnsiTheme="minorHAnsi"/>
                        <w:sz w:val="20"/>
                        <w:szCs w:val="12"/>
                      </w:rPr>
                    </w:pPr>
                    <w:proofErr w:type="spellStart"/>
                    <w:r w:rsidRPr="000F39A7">
                      <w:rPr>
                        <w:rFonts w:asciiTheme="minorHAnsi" w:hAnsiTheme="minorHAnsi"/>
                        <w:sz w:val="20"/>
                        <w:szCs w:val="12"/>
                      </w:rPr>
                      <w:t>Tokenize</w:t>
                    </w:r>
                    <w:proofErr w:type="spellEnd"/>
                  </w:p>
                </w:txbxContent>
              </v:textbox>
            </v:shape>
            <v:shape id="_x0000_s2408" type="#_x0000_t202" style="position:absolute;left:6351;top:3119;width:957;height:376">
              <v:textbox style="mso-next-textbox:#_x0000_s2408" inset="0,0,0,0">
                <w:txbxContent>
                  <w:p w14:paraId="0ECB23CD" w14:textId="77777777" w:rsidR="007753F9" w:rsidRPr="000F39A7" w:rsidRDefault="007753F9" w:rsidP="00816AA8">
                    <w:pPr>
                      <w:spacing w:line="240" w:lineRule="auto"/>
                      <w:jc w:val="center"/>
                      <w:rPr>
                        <w:rFonts w:asciiTheme="minorHAnsi" w:hAnsiTheme="minorHAnsi"/>
                        <w:sz w:val="20"/>
                        <w:szCs w:val="28"/>
                      </w:rPr>
                    </w:pPr>
                    <w:proofErr w:type="spellStart"/>
                    <w:r w:rsidRPr="000F39A7">
                      <w:rPr>
                        <w:rFonts w:asciiTheme="minorHAnsi" w:hAnsiTheme="minorHAnsi"/>
                        <w:sz w:val="20"/>
                        <w:szCs w:val="28"/>
                      </w:rPr>
                      <w:t>Transform</w:t>
                    </w:r>
                    <w:proofErr w:type="spellEnd"/>
                    <w:r w:rsidRPr="000F39A7">
                      <w:rPr>
                        <w:rFonts w:asciiTheme="minorHAnsi" w:hAnsiTheme="minorHAnsi"/>
                        <w:sz w:val="20"/>
                        <w:szCs w:val="28"/>
                      </w:rPr>
                      <w:t xml:space="preserve"> Cases</w:t>
                    </w:r>
                  </w:p>
                  <w:p w14:paraId="2229220D" w14:textId="77777777" w:rsidR="007753F9" w:rsidRPr="000F39A7" w:rsidRDefault="007753F9" w:rsidP="00816AA8">
                    <w:pPr>
                      <w:spacing w:line="240" w:lineRule="auto"/>
                      <w:jc w:val="center"/>
                      <w:rPr>
                        <w:rFonts w:asciiTheme="minorHAnsi" w:hAnsiTheme="minorHAnsi"/>
                        <w:sz w:val="20"/>
                        <w:szCs w:val="28"/>
                      </w:rPr>
                    </w:pPr>
                    <w:r w:rsidRPr="000F39A7">
                      <w:rPr>
                        <w:rFonts w:asciiTheme="minorHAnsi" w:hAnsiTheme="minorHAnsi"/>
                        <w:sz w:val="20"/>
                        <w:szCs w:val="28"/>
                      </w:rPr>
                      <w:t>(</w:t>
                    </w:r>
                    <w:proofErr w:type="spellStart"/>
                    <w:r w:rsidRPr="000F39A7">
                      <w:rPr>
                        <w:rFonts w:asciiTheme="minorHAnsi" w:hAnsiTheme="minorHAnsi"/>
                        <w:sz w:val="20"/>
                        <w:szCs w:val="28"/>
                      </w:rPr>
                      <w:t>lower</w:t>
                    </w:r>
                    <w:proofErr w:type="spellEnd"/>
                    <w:r w:rsidRPr="000F39A7">
                      <w:rPr>
                        <w:rFonts w:asciiTheme="minorHAnsi" w:hAnsiTheme="minorHAnsi"/>
                        <w:sz w:val="20"/>
                        <w:szCs w:val="28"/>
                      </w:rPr>
                      <w:t xml:space="preserve"> cases)</w:t>
                    </w:r>
                  </w:p>
                </w:txbxContent>
              </v:textbox>
            </v:shape>
            <v:shape id="_x0000_s2409" type="#_x0000_t202" style="position:absolute;left:7462;top:3119;width:691;height:376">
              <v:textbox style="mso-next-textbox:#_x0000_s2409" inset="0,0,0,0">
                <w:txbxContent>
                  <w:p w14:paraId="2DEE6DFB" w14:textId="77777777" w:rsidR="007753F9" w:rsidRPr="000F39A7" w:rsidRDefault="007753F9"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Filter</w:t>
                    </w:r>
                    <w:proofErr w:type="spellEnd"/>
                  </w:p>
                  <w:p w14:paraId="2EFDFFEA" w14:textId="77777777" w:rsidR="007753F9" w:rsidRPr="000F39A7" w:rsidRDefault="007753F9"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Stopwords</w:t>
                    </w:r>
                    <w:proofErr w:type="spellEnd"/>
                  </w:p>
                </w:txbxContent>
              </v:textbox>
            </v:shape>
            <v:shape id="_x0000_s2410" type="#_x0000_t202" style="position:absolute;left:7462;top:3659;width:687;height:361">
              <v:textbox style="mso-next-textbox:#_x0000_s2410" inset="0,0,0,0">
                <w:txbxContent>
                  <w:p w14:paraId="427AA118" w14:textId="77777777" w:rsidR="007753F9" w:rsidRPr="000F39A7" w:rsidRDefault="007753F9" w:rsidP="00816AA8">
                    <w:pPr>
                      <w:spacing w:line="240" w:lineRule="auto"/>
                      <w:jc w:val="center"/>
                      <w:rPr>
                        <w:sz w:val="20"/>
                        <w:szCs w:val="24"/>
                      </w:rPr>
                    </w:pPr>
                    <w:proofErr w:type="spellStart"/>
                    <w:r w:rsidRPr="000F39A7">
                      <w:rPr>
                        <w:sz w:val="20"/>
                        <w:szCs w:val="24"/>
                      </w:rPr>
                      <w:t>Stemming</w:t>
                    </w:r>
                    <w:proofErr w:type="spellEnd"/>
                  </w:p>
                  <w:p w14:paraId="7582E01F" w14:textId="77777777" w:rsidR="007753F9" w:rsidRPr="000F39A7" w:rsidRDefault="007753F9" w:rsidP="00816AA8">
                    <w:pPr>
                      <w:spacing w:line="240" w:lineRule="auto"/>
                      <w:jc w:val="center"/>
                      <w:rPr>
                        <w:sz w:val="20"/>
                        <w:szCs w:val="24"/>
                      </w:rPr>
                    </w:pPr>
                    <w:r w:rsidRPr="000F39A7">
                      <w:rPr>
                        <w:sz w:val="20"/>
                        <w:szCs w:val="24"/>
                      </w:rPr>
                      <w:t>(</w:t>
                    </w:r>
                    <w:proofErr w:type="spellStart"/>
                    <w:r w:rsidRPr="000F39A7">
                      <w:rPr>
                        <w:sz w:val="20"/>
                        <w:szCs w:val="24"/>
                      </w:rPr>
                      <w:t>Snowball</w:t>
                    </w:r>
                    <w:proofErr w:type="spellEnd"/>
                    <w:r w:rsidRPr="000F39A7">
                      <w:rPr>
                        <w:sz w:val="20"/>
                        <w:szCs w:val="24"/>
                      </w:rPr>
                      <w:t>)</w:t>
                    </w:r>
                  </w:p>
                </w:txbxContent>
              </v:textbox>
            </v:shape>
            <v:shape id="_x0000_s2411" type="#_x0000_t202" style="position:absolute;left:6514;top:3659;width:790;height:361">
              <v:textbox style="mso-next-textbox:#_x0000_s2411" inset="0,0,0,0">
                <w:txbxContent>
                  <w:p w14:paraId="0E8701AE" w14:textId="77777777" w:rsidR="007753F9" w:rsidRPr="000F39A7" w:rsidRDefault="007753F9"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Filter</w:t>
                    </w:r>
                    <w:proofErr w:type="spellEnd"/>
                    <w:r w:rsidRPr="000F39A7">
                      <w:rPr>
                        <w:rFonts w:asciiTheme="minorHAnsi" w:hAnsiTheme="minorHAnsi"/>
                        <w:sz w:val="20"/>
                        <w:szCs w:val="24"/>
                      </w:rPr>
                      <w:t xml:space="preserve"> </w:t>
                    </w:r>
                    <w:proofErr w:type="spellStart"/>
                    <w:r w:rsidRPr="000F39A7">
                      <w:rPr>
                        <w:rFonts w:asciiTheme="minorHAnsi" w:hAnsiTheme="minorHAnsi"/>
                        <w:sz w:val="20"/>
                        <w:szCs w:val="24"/>
                      </w:rPr>
                      <w:t>Tokens</w:t>
                    </w:r>
                    <w:proofErr w:type="spellEnd"/>
                  </w:p>
                  <w:p w14:paraId="6C58179F" w14:textId="77777777" w:rsidR="007753F9" w:rsidRPr="000F39A7" w:rsidRDefault="007753F9"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14:paraId="2F68E9BE" w14:textId="77777777" w:rsidR="007753F9" w:rsidRPr="000F39A7" w:rsidRDefault="007753F9"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Generate</w:t>
                    </w:r>
                    <w:proofErr w:type="spellEnd"/>
                  </w:p>
                  <w:p w14:paraId="66DBDD43" w14:textId="77777777" w:rsidR="007753F9" w:rsidRPr="000F39A7" w:rsidRDefault="007753F9" w:rsidP="00816AA8">
                    <w:pPr>
                      <w:spacing w:line="240" w:lineRule="auto"/>
                      <w:jc w:val="center"/>
                      <w:rPr>
                        <w:rFonts w:asciiTheme="minorHAnsi" w:hAnsiTheme="minorHAnsi"/>
                        <w:sz w:val="20"/>
                        <w:szCs w:val="24"/>
                      </w:rPr>
                    </w:pPr>
                    <w:r w:rsidRPr="000F39A7">
                      <w:rPr>
                        <w:rFonts w:asciiTheme="minorHAnsi" w:hAnsiTheme="minorHAnsi"/>
                        <w:sz w:val="20"/>
                        <w:szCs w:val="24"/>
                      </w:rPr>
                      <w:t>n-</w:t>
                    </w:r>
                    <w:proofErr w:type="spellStart"/>
                    <w:r w:rsidRPr="000F39A7">
                      <w:rPr>
                        <w:rFonts w:asciiTheme="minorHAnsi" w:hAnsiTheme="minorHAnsi"/>
                        <w:sz w:val="20"/>
                        <w:szCs w:val="24"/>
                      </w:rPr>
                      <w:t>grams</w:t>
                    </w:r>
                    <w:proofErr w:type="spellEnd"/>
                    <w:r w:rsidRPr="000F39A7">
                      <w:rPr>
                        <w:rFonts w:asciiTheme="minorHAnsi" w:hAnsiTheme="minorHAnsi"/>
                        <w:sz w:val="20"/>
                        <w:szCs w:val="24"/>
                      </w:rPr>
                      <w:t xml:space="preserve">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14:paraId="3D700228" w14:textId="77777777"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14:paraId="0D0F88C8" w14:textId="77777777" w:rsidR="00911F0E" w:rsidRDefault="00911F0E" w:rsidP="00911F0E">
      <w:pPr>
        <w:rPr>
          <w:lang w:val="en-GB"/>
        </w:rPr>
      </w:pPr>
      <w:r>
        <w:rPr>
          <w:lang w:val="en-GB"/>
        </w:rPr>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14:paraId="27FF28BD" w14:textId="77777777" w:rsidR="00E767EB" w:rsidRPr="0024194D" w:rsidRDefault="00E767EB" w:rsidP="002743B1">
      <w:pPr>
        <w:pStyle w:val="Caption"/>
        <w:rPr>
          <w:lang w:val="en-GB"/>
        </w:rPr>
      </w:pPr>
      <w:r w:rsidRPr="0024194D">
        <w:rPr>
          <w:noProof/>
          <w:lang w:val="en-US"/>
        </w:rPr>
        <w:drawing>
          <wp:inline distT="0" distB="0" distL="0" distR="0" wp14:anchorId="702E2BA2" wp14:editId="364CCA8E">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6" cstate="print"/>
                    <a:stretch>
                      <a:fillRect/>
                    </a:stretch>
                  </pic:blipFill>
                  <pic:spPr>
                    <a:xfrm>
                      <a:off x="0" y="0"/>
                      <a:ext cx="4591050" cy="2181225"/>
                    </a:xfrm>
                    <a:prstGeom prst="rect">
                      <a:avLst/>
                    </a:prstGeom>
                  </pic:spPr>
                </pic:pic>
              </a:graphicData>
            </a:graphic>
          </wp:inline>
        </w:drawing>
      </w:r>
    </w:p>
    <w:p w14:paraId="02CAAA76" w14:textId="77777777" w:rsidR="00E767EB" w:rsidRPr="00E452D9" w:rsidRDefault="00E767EB" w:rsidP="002743B1">
      <w:pPr>
        <w:pStyle w:val="Caption"/>
        <w:rPr>
          <w:sz w:val="20"/>
          <w:lang w:val="en-GB"/>
        </w:rPr>
      </w:pPr>
      <w:bookmarkStart w:id="246" w:name="_Ref362392864"/>
      <w:bookmarkStart w:id="247" w:name="_Toc397995129"/>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9</w:t>
      </w:r>
      <w:r w:rsidR="006222FB">
        <w:rPr>
          <w:sz w:val="20"/>
          <w:lang w:val="en-GB"/>
        </w:rPr>
        <w:fldChar w:fldCharType="end"/>
      </w:r>
      <w:bookmarkEnd w:id="246"/>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w:t>
      </w:r>
      <w:proofErr w:type="spellStart"/>
      <w:r w:rsidR="00467A78">
        <w:rPr>
          <w:sz w:val="20"/>
          <w:lang w:val="en-GB"/>
        </w:rPr>
        <w:t>Rapidminer</w:t>
      </w:r>
      <w:proofErr w:type="spellEnd"/>
      <w:r w:rsidR="00467A78">
        <w:rPr>
          <w:sz w:val="20"/>
          <w:lang w:val="en-GB"/>
        </w:rPr>
        <w:t xml:space="preserve"> Process</w:t>
      </w:r>
      <w:bookmarkEnd w:id="247"/>
    </w:p>
    <w:p w14:paraId="33FA3581" w14:textId="77777777" w:rsidR="003E59B8" w:rsidRPr="0024194D" w:rsidRDefault="005313BD" w:rsidP="003A6661">
      <w:pPr>
        <w:spacing w:before="240"/>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 xml:space="preserve">Filter </w:t>
      </w:r>
      <w:proofErr w:type="spellStart"/>
      <w:r w:rsidRPr="005313BD">
        <w:rPr>
          <w:i/>
          <w:lang w:val="en-GB"/>
        </w:rPr>
        <w:t>Stopwords</w:t>
      </w:r>
      <w:proofErr w:type="spellEnd"/>
      <w:r w:rsidRPr="005313BD">
        <w:rPr>
          <w:lang w:val="en-GB"/>
        </w:rPr>
        <w:t xml:space="preserve"> that is responsible </w:t>
      </w:r>
      <w:r w:rsidR="0089763D">
        <w:rPr>
          <w:lang w:val="en-GB"/>
        </w:rPr>
        <w:t xml:space="preserve">for the </w:t>
      </w:r>
      <w:proofErr w:type="spellStart"/>
      <w:r>
        <w:rPr>
          <w:lang w:val="en-GB"/>
        </w:rPr>
        <w:t>stopwords</w:t>
      </w:r>
      <w:proofErr w:type="spellEnd"/>
      <w:r>
        <w:rPr>
          <w:lang w:val="en-GB"/>
        </w:rPr>
        <w:t xml:space="preserve"> filtration. </w:t>
      </w:r>
      <w:r w:rsidR="003E59B8" w:rsidRPr="0024194D">
        <w:rPr>
          <w:lang w:val="en-GB"/>
        </w:rPr>
        <w:t xml:space="preserve">These </w:t>
      </w:r>
      <w:proofErr w:type="spellStart"/>
      <w:r>
        <w:rPr>
          <w:lang w:val="en-GB"/>
        </w:rPr>
        <w:t>stop</w:t>
      </w:r>
      <w:r w:rsidR="003E59B8" w:rsidRPr="0024194D">
        <w:rPr>
          <w:lang w:val="en-GB"/>
        </w:rPr>
        <w:t>words</w:t>
      </w:r>
      <w:proofErr w:type="spellEnd"/>
      <w:r w:rsidR="003E59B8" w:rsidRPr="0024194D">
        <w:rPr>
          <w:lang w:val="en-GB"/>
        </w:rPr>
        <w:t xml:space="preserve">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proofErr w:type="spellStart"/>
      <w:r w:rsidR="003E59B8" w:rsidRPr="0024194D">
        <w:rPr>
          <w:lang w:val="en-GB"/>
        </w:rPr>
        <w:t>stopwords</w:t>
      </w:r>
      <w:proofErr w:type="spellEnd"/>
      <w:r w:rsidR="003E59B8" w:rsidRPr="0024194D">
        <w:rPr>
          <w:lang w:val="en-GB"/>
        </w:rPr>
        <w:t xml:space="preserve"> are removed of the set of tokens</w:t>
      </w:r>
      <w:r w:rsidR="0089763D">
        <w:rPr>
          <w:lang w:val="en-GB"/>
        </w:rPr>
        <w:t xml:space="preserve"> delivering them to the next process of the pipeline</w:t>
      </w:r>
      <w:r w:rsidR="003E59B8" w:rsidRPr="0024194D">
        <w:rPr>
          <w:lang w:val="en-GB"/>
        </w:rPr>
        <w:t>.</w:t>
      </w:r>
    </w:p>
    <w:p w14:paraId="20E35808" w14:textId="77777777" w:rsidR="009E6EA7" w:rsidRPr="0024194D" w:rsidRDefault="005313BD" w:rsidP="002743B1">
      <w:pPr>
        <w:rPr>
          <w:lang w:val="en-GB"/>
        </w:rPr>
      </w:pPr>
      <w:r>
        <w:rPr>
          <w:lang w:val="en-GB"/>
        </w:rPr>
        <w:lastRenderedPageBreak/>
        <w:tab/>
      </w:r>
      <w:r w:rsidRPr="005313BD">
        <w:rPr>
          <w:i/>
          <w:lang w:val="en-GB"/>
        </w:rPr>
        <w:t>Stem (Snowball)</w:t>
      </w:r>
      <w:del w:id="248" w:author="Celson Lima" w:date="2014-09-11T23:17:00Z">
        <w:r w:rsidR="00F87527" w:rsidDel="00E60DAC">
          <w:rPr>
            <w:lang w:val="en-GB"/>
          </w:rPr>
          <w:delText>,</w:delText>
        </w:r>
      </w:del>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representative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14:paraId="4CB4DDEF" w14:textId="77777777"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stemmed, however this value was maintained for testing purpose.</w:t>
      </w:r>
      <w:r w:rsidR="00467A78">
        <w:rPr>
          <w:lang w:val="en-GB"/>
        </w:rPr>
        <w:t xml:space="preserve"> As an example, one can consider one of these tokens, for instance, the token “</w:t>
      </w:r>
      <w:proofErr w:type="spellStart"/>
      <w:r w:rsidR="00467A78">
        <w:rPr>
          <w:lang w:val="en-GB"/>
        </w:rPr>
        <w:t>aaaaaaa</w:t>
      </w:r>
      <w:proofErr w:type="spellEnd"/>
      <w:r w:rsidR="00467A78">
        <w:rPr>
          <w:lang w:val="en-GB"/>
        </w:rPr>
        <w:t xml:space="preserve">”. It is bigger than 4 chars, and don’t have any relevant </w:t>
      </w:r>
      <w:r w:rsidR="003D652A">
        <w:rPr>
          <w:lang w:val="en-GB"/>
        </w:rPr>
        <w:t xml:space="preserve">semantic </w:t>
      </w:r>
      <w:r w:rsidR="00467A78">
        <w:rPr>
          <w:lang w:val="en-GB"/>
        </w:rPr>
        <w:t>value for this project.</w:t>
      </w:r>
    </w:p>
    <w:p w14:paraId="51B2E80C" w14:textId="77777777"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w:t>
      </w:r>
      <w:proofErr w:type="spellStart"/>
      <w:r w:rsidR="00B51BA5" w:rsidRPr="0024194D">
        <w:rPr>
          <w:lang w:val="en-GB"/>
        </w:rPr>
        <w:t>eg</w:t>
      </w:r>
      <w:proofErr w:type="spellEnd"/>
      <w:r w:rsidR="00B51BA5" w:rsidRPr="0024194D">
        <w:rPr>
          <w:lang w:val="en-GB"/>
        </w:rPr>
        <w:t>.</w:t>
      </w:r>
      <w:r w:rsidR="00497A70" w:rsidRPr="0024194D">
        <w:rPr>
          <w:lang w:val="en-GB"/>
        </w:rPr>
        <w:t xml:space="preserve"> </w:t>
      </w:r>
      <w:r w:rsidR="00B51BA5" w:rsidRPr="0024194D">
        <w:rPr>
          <w:lang w:val="en-GB"/>
        </w:rPr>
        <w:t>Waste Management) and trigrams (e.g. Electric Power Product</w:t>
      </w:r>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14:paraId="577D0679" w14:textId="77777777" w:rsidR="00E452D9" w:rsidRPr="0078766D" w:rsidRDefault="00E452D9" w:rsidP="003A6661">
      <w:pPr>
        <w:pStyle w:val="Caption"/>
        <w:keepNext/>
        <w:spacing w:before="0"/>
        <w:rPr>
          <w:sz w:val="20"/>
          <w:lang w:val="en-GB"/>
        </w:rPr>
      </w:pPr>
      <w:bookmarkStart w:id="249" w:name="_Ref394258767"/>
      <w:bookmarkStart w:id="250" w:name="_Ref394258758"/>
      <w:bookmarkStart w:id="251" w:name="_Toc397995145"/>
      <w:r w:rsidRPr="0078766D">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49"/>
      <w:r w:rsidRPr="0078766D">
        <w:rPr>
          <w:sz w:val="20"/>
          <w:lang w:val="en-GB"/>
        </w:rPr>
        <w:t xml:space="preserve"> – Numerical</w:t>
      </w:r>
      <w:r w:rsidR="00B2109B">
        <w:rPr>
          <w:sz w:val="20"/>
          <w:lang w:val="en-GB"/>
        </w:rPr>
        <w:t xml:space="preserve"> </w:t>
      </w:r>
      <w:r w:rsidRPr="0078766D">
        <w:rPr>
          <w:sz w:val="20"/>
          <w:lang w:val="en-GB"/>
        </w:rPr>
        <w:t>to Binomial regulation</w:t>
      </w:r>
      <w:bookmarkEnd w:id="250"/>
      <w:bookmarkEnd w:id="251"/>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0F39A7" w14:paraId="044F05CD" w14:textId="77777777"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26E424B" w14:textId="77777777" w:rsidR="009472E0" w:rsidRPr="000F39A7"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0F39A7">
              <w:rPr>
                <w:rFonts w:ascii="Calibri" w:eastAsia="Times New Roman" w:hAnsi="Calibri" w:cs="Times New Roman"/>
                <w:color w:val="FFFFFF"/>
                <w:sz w:val="20"/>
                <w:szCs w:val="24"/>
                <w:lang w:val="en-GB" w:eastAsia="pt-PT"/>
              </w:rPr>
              <w:t>NumBinMax</w:t>
            </w:r>
            <w:proofErr w:type="spellEnd"/>
          </w:p>
        </w:tc>
        <w:tc>
          <w:tcPr>
            <w:tcW w:w="905" w:type="dxa"/>
            <w:noWrap/>
            <w:hideMark/>
          </w:tcPr>
          <w:p w14:paraId="0AF23E7F" w14:textId="77777777"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14:paraId="0A543C5F" w14:textId="77777777"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14:paraId="5C9CBEC2" w14:textId="77777777"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14:paraId="204FB9BF"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9E3D79"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14:paraId="5FA9270B"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14:paraId="774BB3E6"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14:paraId="2E4175C4"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14:paraId="70AC398F"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958A30"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14:paraId="5CE316F2"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14:paraId="0EF43502"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14:paraId="49A24134"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14:paraId="04F5F688"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2922B4"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14:paraId="372521B1"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14:paraId="268A5606"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14:paraId="2412EC0A"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14:paraId="3136C1AA"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14:paraId="6AFF6A0A"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14:paraId="6393E908"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14:paraId="3C5FCB39"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14:paraId="42041217"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14:paraId="7CF55D00"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CB07146"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14:paraId="37F64E17"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14:paraId="7F1EA304"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14:paraId="5560C86A"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14:paraId="46DA1B76"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FDC8AD"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14:paraId="02088279"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14:paraId="1B82058B"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14:paraId="661B7811" w14:textId="77777777"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14:paraId="5B6BC4F0"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85C5E4D" w14:textId="77777777"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14:paraId="4A9A810B"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14:paraId="2455715E" w14:textId="77777777"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14:paraId="7CEAEBFA" w14:textId="77777777" w:rsidR="009472E0" w:rsidRPr="000F39A7"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14:paraId="506F1369" w14:textId="77777777" w:rsidR="003A6661" w:rsidRPr="0024194D" w:rsidRDefault="003A6661" w:rsidP="003A6661">
      <w:pPr>
        <w:spacing w:before="240"/>
        <w:rPr>
          <w:lang w:val="en-GB"/>
        </w:rPr>
      </w:pPr>
      <w:r>
        <w:rPr>
          <w:lang w:val="en-GB"/>
        </w:rPr>
        <w:tab/>
      </w:r>
      <w:r w:rsidRPr="0024194D">
        <w:rPr>
          <w:lang w:val="en-GB"/>
        </w:rPr>
        <w:t xml:space="preserve">In the interface between the analysis and the FP-growth process, the results enters afterwards in a sub-auxiliary process </w:t>
      </w:r>
      <w:r w:rsidRPr="0089763D">
        <w:rPr>
          <w:i/>
          <w:lang w:val="en-GB"/>
        </w:rPr>
        <w:t>Numerical to Binomial</w:t>
      </w:r>
      <w:r w:rsidRPr="0024194D">
        <w:rPr>
          <w:lang w:val="en-GB"/>
        </w:rPr>
        <w:t xml:space="preserve">, whose function is to change the nominal values of the vector to binomial values, which changes to false every value inside an </w:t>
      </w:r>
      <w:r w:rsidRPr="0024194D">
        <w:rPr>
          <w:lang w:val="en-GB"/>
        </w:rPr>
        <w:lastRenderedPageBreak/>
        <w:t xml:space="preserve">interval, and to true the ones outside. This means that words that have no significant </w:t>
      </w:r>
      <w:proofErr w:type="spellStart"/>
      <w:r w:rsidRPr="0024194D">
        <w:rPr>
          <w:lang w:val="en-GB"/>
        </w:rPr>
        <w:t>ontologic</w:t>
      </w:r>
      <w:proofErr w:type="spellEnd"/>
      <w:r w:rsidRPr="0024194D">
        <w:rPr>
          <w:lang w:val="en-GB"/>
        </w:rPr>
        <w:t xml:space="preserve"> meaning are filtered out of the document corpus.  </w:t>
      </w:r>
    </w:p>
    <w:p w14:paraId="50489662" w14:textId="77777777" w:rsidR="0075018E" w:rsidRPr="0024194D" w:rsidRDefault="002B2796" w:rsidP="000F39A7">
      <w:pPr>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r w:rsidR="003C69AC">
        <w:fldChar w:fldCharType="begin"/>
      </w:r>
      <w:r w:rsidR="003C69AC">
        <w:instrText xml:space="preserve"> REF _Ref394258767 \h  \* MERGEFORMAT </w:instrText>
      </w:r>
      <w:r w:rsidR="003C69AC">
        <w:fldChar w:fldCharType="separate"/>
      </w:r>
      <w:r w:rsidR="005E223A" w:rsidRPr="005E223A">
        <w:rPr>
          <w:lang w:val="en-GB"/>
        </w:rPr>
        <w:t xml:space="preserve">Table </w:t>
      </w:r>
      <w:r w:rsidR="005E223A" w:rsidRPr="005E223A">
        <w:rPr>
          <w:noProof/>
          <w:lang w:val="en-GB"/>
        </w:rPr>
        <w:t>5</w:t>
      </w:r>
      <w:r w:rsidR="005E223A" w:rsidRPr="005E223A">
        <w:rPr>
          <w:noProof/>
          <w:lang w:val="en-GB"/>
        </w:rPr>
        <w:noBreakHyphen/>
        <w:t>1</w:t>
      </w:r>
      <w:r w:rsidR="003C69AC">
        <w:fldChar w:fldCharType="end"/>
      </w:r>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14:paraId="0BBE1561" w14:textId="77777777" w:rsidR="002A1E86" w:rsidRPr="0024194D" w:rsidRDefault="002A1E86" w:rsidP="00C30260">
      <w:pPr>
        <w:pStyle w:val="Heading3"/>
        <w:rPr>
          <w:lang w:val="en-GB"/>
        </w:rPr>
      </w:pPr>
      <w:bookmarkStart w:id="252" w:name="_Toc397995098"/>
      <w:r w:rsidRPr="0024194D">
        <w:rPr>
          <w:lang w:val="en-GB"/>
        </w:rPr>
        <w:t>FP-Growth</w:t>
      </w:r>
      <w:bookmarkEnd w:id="252"/>
    </w:p>
    <w:p w14:paraId="1646F3AC" w14:textId="77777777"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proofErr w:type="spellStart"/>
      <w:r w:rsidR="002D72F8" w:rsidRPr="002D72F8">
        <w:rPr>
          <w:i/>
          <w:lang w:val="en-GB"/>
        </w:rPr>
        <w:t>minSup</w:t>
      </w:r>
      <w:proofErr w:type="spellEnd"/>
      <w:r w:rsidR="001A293E">
        <w:rPr>
          <w:lang w:val="en-GB"/>
        </w:rPr>
        <w:t xml:space="preserve"> for each FI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FI that were below this frequency were not considered frequent and as a result pruned from the word set. </w:t>
      </w:r>
    </w:p>
    <w:p w14:paraId="3AFEC143" w14:textId="77777777" w:rsidR="002A1E86" w:rsidRPr="0024194D" w:rsidRDefault="002A1E86" w:rsidP="00C30260">
      <w:pPr>
        <w:pStyle w:val="Heading3"/>
        <w:rPr>
          <w:lang w:val="en-GB"/>
        </w:rPr>
      </w:pPr>
      <w:bookmarkStart w:id="253" w:name="_Toc397995099"/>
      <w:r w:rsidRPr="0024194D">
        <w:rPr>
          <w:lang w:val="en-GB"/>
        </w:rPr>
        <w:t>Association Rules</w:t>
      </w:r>
      <w:bookmarkEnd w:id="253"/>
    </w:p>
    <w:p w14:paraId="5A48EE85" w14:textId="77777777"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254" w:name="_Ref349199265"/>
      <w:bookmarkStart w:id="255" w:name="_Ref349199231"/>
      <w:r>
        <w:rPr>
          <w:lang w:val="en-GB"/>
        </w:rPr>
        <w:t xml:space="preserve">It receives the frequent items from the FP-Growth block and generates all AR based in the item set. The result is a new set with the rules discovered and six metrics used to classify them. </w:t>
      </w:r>
      <w:r w:rsidR="002D72F8">
        <w:rPr>
          <w:lang w:val="en-GB"/>
        </w:rPr>
        <w:t>This process</w:t>
      </w:r>
      <w:r>
        <w:rPr>
          <w:lang w:val="en-GB"/>
        </w:rPr>
        <w:t xml:space="preserve"> takes advantage 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w:t>
      </w:r>
      <w:proofErr w:type="spellStart"/>
      <w:r>
        <w:rPr>
          <w:lang w:val="en-GB"/>
        </w:rPr>
        <w:t>rapidminer</w:t>
      </w:r>
      <w:proofErr w:type="spellEnd"/>
      <w:r>
        <w:rPr>
          <w:lang w:val="en-GB"/>
        </w:rPr>
        <w:t xml:space="preserve"> main process. </w:t>
      </w:r>
      <w:r w:rsidR="002D72F8">
        <w:rPr>
          <w:lang w:val="en-GB"/>
        </w:rPr>
        <w:t xml:space="preserve">For a bigger number of rules discovered, the </w:t>
      </w:r>
      <w:proofErr w:type="spellStart"/>
      <w:r w:rsidR="002D72F8" w:rsidRPr="002D72F8">
        <w:rPr>
          <w:i/>
          <w:lang w:val="en-GB"/>
        </w:rPr>
        <w:t>minConf</w:t>
      </w:r>
      <w:proofErr w:type="spellEnd"/>
      <w:r w:rsidR="002D72F8">
        <w:rPr>
          <w:lang w:val="en-GB"/>
        </w:rPr>
        <w:t xml:space="preserve"> value to filter the Confidence was made 1%. It was concluded that could also go higher until 65% as the lowest value of confidence in the result set was 66,7%.</w:t>
      </w:r>
      <w:bookmarkEnd w:id="254"/>
      <w:bookmarkEnd w:id="255"/>
    </w:p>
    <w:p w14:paraId="3AF35396" w14:textId="77777777" w:rsidR="002A1E86" w:rsidRPr="0024194D" w:rsidRDefault="002A1E86" w:rsidP="000F39A7">
      <w:pPr>
        <w:pStyle w:val="Heading3"/>
        <w:rPr>
          <w:lang w:val="en-GB"/>
        </w:rPr>
      </w:pPr>
      <w:bookmarkStart w:id="256" w:name="_Toc397995100"/>
      <w:r w:rsidRPr="0024194D">
        <w:rPr>
          <w:lang w:val="en-GB"/>
        </w:rPr>
        <w:t xml:space="preserve">Frequent </w:t>
      </w:r>
      <w:proofErr w:type="spellStart"/>
      <w:r w:rsidRPr="0024194D">
        <w:rPr>
          <w:lang w:val="en-GB"/>
        </w:rPr>
        <w:t>Itemset</w:t>
      </w:r>
      <w:proofErr w:type="spellEnd"/>
      <w:r w:rsidRPr="0024194D">
        <w:rPr>
          <w:lang w:val="en-GB"/>
        </w:rPr>
        <w:t xml:space="preserve"> Mapping</w:t>
      </w:r>
      <w:bookmarkEnd w:id="256"/>
    </w:p>
    <w:p w14:paraId="23DA7138" w14:textId="77777777" w:rsidR="00091E41" w:rsidRDefault="005204DE" w:rsidP="00D41D34">
      <w:pPr>
        <w:rPr>
          <w:lang w:val="en-GB"/>
        </w:rPr>
      </w:pPr>
      <w:r w:rsidRPr="0024194D">
        <w:rPr>
          <w:lang w:val="en-GB"/>
        </w:rPr>
        <w:t xml:space="preserve">Frequent </w:t>
      </w:r>
      <w:proofErr w:type="spellStart"/>
      <w:r w:rsidRPr="0024194D">
        <w:rPr>
          <w:lang w:val="en-GB"/>
        </w:rPr>
        <w:t>Itemset</w:t>
      </w:r>
      <w:proofErr w:type="spellEnd"/>
      <w:r w:rsidRPr="0024194D">
        <w:rPr>
          <w:lang w:val="en-GB"/>
        </w:rPr>
        <w:t xml:space="preserve">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 xml:space="preserve">after the </w:t>
      </w:r>
      <w:proofErr w:type="spellStart"/>
      <w:r w:rsidRPr="0024194D">
        <w:rPr>
          <w:lang w:val="en-GB"/>
        </w:rPr>
        <w:t>rapidminer</w:t>
      </w:r>
      <w:proofErr w:type="spellEnd"/>
      <w:r w:rsidRPr="0024194D">
        <w:rPr>
          <w:lang w:val="en-GB"/>
        </w:rPr>
        <w:t xml:space="preserve"> processing.</w:t>
      </w:r>
      <w:r w:rsidR="002D72F8">
        <w:rPr>
          <w:lang w:val="en-GB"/>
        </w:rPr>
        <w:t xml:space="preserve"> Applied to the FI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r w:rsidR="002D72F8">
        <w:rPr>
          <w:lang w:val="en-GB"/>
        </w:rPr>
        <w:t xml:space="preserve">FI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w:t>
      </w:r>
      <w:proofErr w:type="spellStart"/>
      <w:r w:rsidR="00B53858" w:rsidRPr="0024194D">
        <w:rPr>
          <w:lang w:val="en-GB"/>
        </w:rPr>
        <w:t>itemsets</w:t>
      </w:r>
      <w:proofErr w:type="spellEnd"/>
      <w:r w:rsidR="00B53858" w:rsidRPr="0024194D">
        <w:rPr>
          <w:lang w:val="en-GB"/>
        </w:rPr>
        <w:t xml:space="preserve">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FI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FI stem discovered is </w:t>
      </w:r>
      <w:proofErr w:type="spellStart"/>
      <w:r w:rsidR="00BB1944">
        <w:rPr>
          <w:i/>
          <w:lang w:val="en-GB"/>
        </w:rPr>
        <w:t>manag</w:t>
      </w:r>
      <w:proofErr w:type="spellEnd"/>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14:paraId="0E362F03" w14:textId="77777777" w:rsidR="003A6661" w:rsidRDefault="003A6661" w:rsidP="003A6661">
      <w:pPr>
        <w:rPr>
          <w:lang w:val="en-GB"/>
        </w:rPr>
      </w:pPr>
      <w:r w:rsidRPr="00F9744A">
        <w:rPr>
          <w:lang w:val="en-GB"/>
        </w:rPr>
        <w:tab/>
      </w:r>
      <w:fldSimple w:instr=" REF _Ref397898173  \* MERGEFORMAT ">
        <w:r w:rsidRPr="00630560">
          <w:rPr>
            <w:lang w:val="en-GB"/>
          </w:rPr>
          <w:t xml:space="preserve">Table </w:t>
        </w:r>
        <w:r w:rsidRPr="00630560">
          <w:rPr>
            <w:noProof/>
            <w:lang w:val="en-GB"/>
          </w:rPr>
          <w:t>5</w:t>
        </w:r>
        <w:r w:rsidRPr="00630560">
          <w:rPr>
            <w:lang w:val="en-GB"/>
          </w:rPr>
          <w:noBreakHyphen/>
        </w:r>
        <w:r w:rsidRPr="00630560">
          <w:rPr>
            <w:noProof/>
            <w:lang w:val="en-GB"/>
          </w:rPr>
          <w:t>2</w:t>
        </w:r>
      </w:fldSimple>
      <w:r w:rsidRPr="00630560">
        <w:rPr>
          <w:lang w:val="en-GB"/>
        </w:rPr>
        <w:t xml:space="preserve"> gives an example of the results</w:t>
      </w:r>
      <w:r>
        <w:rPr>
          <w:lang w:val="en-GB"/>
        </w:rPr>
        <w:t xml:space="preserve"> of a FI to Ontology Concept Keyword comparison. It can be seen a list with all the concepts that have associated keywords starting with the FI </w:t>
      </w:r>
      <w:proofErr w:type="spellStart"/>
      <w:r w:rsidRPr="00BB1944">
        <w:rPr>
          <w:i/>
          <w:lang w:val="en-GB"/>
        </w:rPr>
        <w:t>manag</w:t>
      </w:r>
      <w:proofErr w:type="spellEnd"/>
      <w:r>
        <w:rPr>
          <w:lang w:val="en-GB"/>
        </w:rPr>
        <w:t xml:space="preserve">. It should be noted that these procedure finds the exact matches as well as candidate concepts. These are defined by the result of the Cosine </w:t>
      </w:r>
      <w:proofErr w:type="spellStart"/>
      <w:r>
        <w:rPr>
          <w:lang w:val="en-GB"/>
        </w:rPr>
        <w:t>Sinilarity</w:t>
      </w:r>
      <w:proofErr w:type="spellEnd"/>
      <w:r>
        <w:rPr>
          <w:lang w:val="en-GB"/>
        </w:rPr>
        <w:t xml:space="preserve"> Distance applied as </w:t>
      </w:r>
      <w:r>
        <w:rPr>
          <w:lang w:val="en-GB"/>
        </w:rPr>
        <w:lastRenderedPageBreak/>
        <w:t xml:space="preserve">obviously follows: 100% corresponds to exact matches, and below that as lower the value, farther is the concept from the FI. </w:t>
      </w:r>
    </w:p>
    <w:p w14:paraId="4FB64C5F" w14:textId="77777777" w:rsidR="0096410B" w:rsidRPr="0096410B" w:rsidRDefault="0096410B" w:rsidP="0096410B">
      <w:pPr>
        <w:pStyle w:val="Caption"/>
        <w:keepNext/>
        <w:rPr>
          <w:sz w:val="20"/>
          <w:lang w:val="en-GB"/>
        </w:rPr>
      </w:pPr>
      <w:bookmarkStart w:id="257" w:name="_Ref397898173"/>
      <w:bookmarkStart w:id="258" w:name="_Toc397995146"/>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257"/>
      <w:r w:rsidRPr="0096410B">
        <w:rPr>
          <w:sz w:val="20"/>
          <w:lang w:val="en-GB"/>
        </w:rPr>
        <w:t xml:space="preserve"> – Concept matches </w:t>
      </w:r>
      <w:r w:rsidR="00AD14F2">
        <w:rPr>
          <w:sz w:val="20"/>
          <w:lang w:val="en-GB"/>
        </w:rPr>
        <w:t xml:space="preserve">map </w:t>
      </w:r>
      <w:r w:rsidRPr="0096410B">
        <w:rPr>
          <w:sz w:val="20"/>
          <w:lang w:val="en-GB"/>
        </w:rPr>
        <w:t xml:space="preserve">for </w:t>
      </w:r>
      <w:r>
        <w:rPr>
          <w:sz w:val="20"/>
          <w:lang w:val="en-GB"/>
        </w:rPr>
        <w:t xml:space="preserve">FI </w:t>
      </w:r>
      <w:proofErr w:type="spellStart"/>
      <w:r w:rsidRPr="0096410B">
        <w:rPr>
          <w:i/>
          <w:sz w:val="20"/>
          <w:lang w:val="en-GB"/>
        </w:rPr>
        <w:t>manag</w:t>
      </w:r>
      <w:bookmarkEnd w:id="258"/>
      <w:proofErr w:type="spellEnd"/>
    </w:p>
    <w:tbl>
      <w:tblPr>
        <w:tblStyle w:val="SombreadoMdio11"/>
        <w:tblW w:w="0" w:type="auto"/>
        <w:jc w:val="center"/>
        <w:tblLook w:val="04A0" w:firstRow="1" w:lastRow="0" w:firstColumn="1" w:lastColumn="0" w:noHBand="0" w:noVBand="1"/>
      </w:tblPr>
      <w:tblGrid>
        <w:gridCol w:w="3227"/>
        <w:gridCol w:w="2900"/>
      </w:tblGrid>
      <w:tr w:rsidR="00D772CE" w:rsidRPr="00BB1944" w14:paraId="3C0B4654" w14:textId="77777777"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F9CC0E4" w14:textId="77777777" w:rsidR="00D772CE" w:rsidRPr="00BB1944" w:rsidRDefault="00D772CE" w:rsidP="0096410B">
            <w:pPr>
              <w:rPr>
                <w:sz w:val="20"/>
                <w:szCs w:val="20"/>
                <w:lang w:val="en-GB"/>
              </w:rPr>
            </w:pPr>
            <w:r w:rsidRPr="00BB1944">
              <w:rPr>
                <w:sz w:val="20"/>
                <w:szCs w:val="20"/>
                <w:lang w:val="en-GB"/>
              </w:rPr>
              <w:t xml:space="preserve">Concept match for </w:t>
            </w:r>
            <w:proofErr w:type="spellStart"/>
            <w:r w:rsidRPr="00BB1944">
              <w:rPr>
                <w:sz w:val="20"/>
                <w:szCs w:val="20"/>
                <w:lang w:val="en-GB"/>
              </w:rPr>
              <w:t>manag</w:t>
            </w:r>
            <w:proofErr w:type="spellEnd"/>
          </w:p>
        </w:tc>
        <w:tc>
          <w:tcPr>
            <w:tcW w:w="2900" w:type="dxa"/>
          </w:tcPr>
          <w:p w14:paraId="5BA09F47" w14:textId="77777777" w:rsidR="00D772CE" w:rsidRPr="00BB19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BB1944">
              <w:rPr>
                <w:sz w:val="20"/>
                <w:szCs w:val="20"/>
                <w:lang w:val="en-GB"/>
              </w:rPr>
              <w:t>Cosine similarity distance (%)</w:t>
            </w:r>
          </w:p>
        </w:tc>
      </w:tr>
      <w:tr w:rsidR="00D772CE" w:rsidRPr="00BB1944" w14:paraId="2511DE2D"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795CEB3" w14:textId="77777777" w:rsidR="00D772CE" w:rsidRPr="00BB1944" w:rsidRDefault="00D772CE" w:rsidP="0096410B">
            <w:pPr>
              <w:rPr>
                <w:sz w:val="20"/>
                <w:szCs w:val="20"/>
                <w:lang w:val="en-GB"/>
              </w:rPr>
            </w:pPr>
            <w:r w:rsidRPr="00BB1944">
              <w:rPr>
                <w:sz w:val="20"/>
                <w:szCs w:val="20"/>
                <w:lang w:val="en-GB"/>
              </w:rPr>
              <w:t>Management Actor</w:t>
            </w:r>
          </w:p>
        </w:tc>
        <w:tc>
          <w:tcPr>
            <w:tcW w:w="2900" w:type="dxa"/>
          </w:tcPr>
          <w:p w14:paraId="692755C2"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100</w:t>
            </w:r>
          </w:p>
        </w:tc>
      </w:tr>
      <w:tr w:rsidR="00D772CE" w:rsidRPr="00BB1944" w14:paraId="63C303CE"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9853100" w14:textId="77777777" w:rsidR="00D772CE" w:rsidRPr="00BB1944" w:rsidRDefault="00D772CE" w:rsidP="0096410B">
            <w:pPr>
              <w:rPr>
                <w:sz w:val="20"/>
                <w:szCs w:val="20"/>
                <w:lang w:val="en-GB"/>
              </w:rPr>
            </w:pPr>
            <w:r w:rsidRPr="00BB1944">
              <w:rPr>
                <w:sz w:val="20"/>
                <w:szCs w:val="20"/>
                <w:lang w:val="en-GB"/>
              </w:rPr>
              <w:t>Trainer</w:t>
            </w:r>
          </w:p>
        </w:tc>
        <w:tc>
          <w:tcPr>
            <w:tcW w:w="2900" w:type="dxa"/>
          </w:tcPr>
          <w:p w14:paraId="45B59FDF"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100</w:t>
            </w:r>
          </w:p>
        </w:tc>
      </w:tr>
      <w:tr w:rsidR="00D772CE" w:rsidRPr="00BB1944" w14:paraId="25B3C7E9"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4B75CEDA" w14:textId="77777777" w:rsidR="00D772CE" w:rsidRPr="00BB1944" w:rsidRDefault="00D772CE" w:rsidP="0096410B">
            <w:pPr>
              <w:rPr>
                <w:sz w:val="20"/>
                <w:szCs w:val="20"/>
                <w:lang w:val="en-GB"/>
              </w:rPr>
            </w:pPr>
            <w:r w:rsidRPr="00BB1944">
              <w:rPr>
                <w:sz w:val="20"/>
                <w:szCs w:val="20"/>
                <w:lang w:val="en-GB"/>
              </w:rPr>
              <w:t>Manual</w:t>
            </w:r>
          </w:p>
        </w:tc>
        <w:tc>
          <w:tcPr>
            <w:tcW w:w="2900" w:type="dxa"/>
          </w:tcPr>
          <w:p w14:paraId="018D52F2"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14:paraId="37DAA061"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7D08FFBF" w14:textId="77777777" w:rsidR="00D772CE" w:rsidRPr="00BB1944" w:rsidRDefault="00D772CE" w:rsidP="0096410B">
            <w:pPr>
              <w:rPr>
                <w:sz w:val="20"/>
                <w:szCs w:val="20"/>
                <w:lang w:val="en-GB"/>
              </w:rPr>
            </w:pPr>
            <w:r w:rsidRPr="00BB1944">
              <w:rPr>
                <w:sz w:val="20"/>
                <w:szCs w:val="20"/>
                <w:lang w:val="en-GB"/>
              </w:rPr>
              <w:t>Waste Management Product</w:t>
            </w:r>
          </w:p>
        </w:tc>
        <w:tc>
          <w:tcPr>
            <w:tcW w:w="2900" w:type="dxa"/>
          </w:tcPr>
          <w:p w14:paraId="5D484061"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14:paraId="1F9AC3B2"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59478C98" w14:textId="77777777" w:rsidR="00D772CE" w:rsidRPr="00BB1944" w:rsidRDefault="00D772CE" w:rsidP="0096410B">
            <w:pPr>
              <w:rPr>
                <w:sz w:val="20"/>
                <w:szCs w:val="20"/>
                <w:lang w:val="en-GB"/>
              </w:rPr>
            </w:pPr>
            <w:r w:rsidRPr="00BB1944">
              <w:rPr>
                <w:sz w:val="20"/>
                <w:szCs w:val="20"/>
                <w:lang w:val="en-GB"/>
              </w:rPr>
              <w:t>Chief Executive</w:t>
            </w:r>
          </w:p>
        </w:tc>
        <w:tc>
          <w:tcPr>
            <w:tcW w:w="2900" w:type="dxa"/>
          </w:tcPr>
          <w:p w14:paraId="28E97784"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14:paraId="1F262FA4"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F5234BF" w14:textId="77777777" w:rsidR="00D772CE" w:rsidRPr="00BB1944" w:rsidRDefault="00D772CE" w:rsidP="0096410B">
            <w:pPr>
              <w:rPr>
                <w:sz w:val="20"/>
                <w:szCs w:val="20"/>
                <w:lang w:val="en-GB"/>
              </w:rPr>
            </w:pPr>
            <w:r w:rsidRPr="00BB1944">
              <w:rPr>
                <w:sz w:val="20"/>
                <w:szCs w:val="20"/>
                <w:lang w:val="en-GB"/>
              </w:rPr>
              <w:t>President</w:t>
            </w:r>
          </w:p>
        </w:tc>
        <w:tc>
          <w:tcPr>
            <w:tcW w:w="2900" w:type="dxa"/>
          </w:tcPr>
          <w:p w14:paraId="5FBE35E3"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14:paraId="7EA71453"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6FE68D1" w14:textId="77777777" w:rsidR="00D772CE" w:rsidRPr="00BB1944" w:rsidRDefault="00D772CE" w:rsidP="0096410B">
            <w:pPr>
              <w:rPr>
                <w:sz w:val="20"/>
                <w:szCs w:val="20"/>
                <w:lang w:val="en-GB"/>
              </w:rPr>
            </w:pPr>
            <w:r w:rsidRPr="00BB1944">
              <w:rPr>
                <w:sz w:val="20"/>
                <w:szCs w:val="20"/>
                <w:lang w:val="en-GB"/>
              </w:rPr>
              <w:t>Facility Manager</w:t>
            </w:r>
          </w:p>
        </w:tc>
        <w:tc>
          <w:tcPr>
            <w:tcW w:w="2900" w:type="dxa"/>
          </w:tcPr>
          <w:p w14:paraId="3907E348"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14:paraId="6B2FF867"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AC3A5D1" w14:textId="77777777"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14:paraId="6EBD31E4"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46FBC4A4"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2A597BEF" w14:textId="77777777" w:rsidR="00D772CE" w:rsidRPr="00BB1944" w:rsidRDefault="00D772CE" w:rsidP="0096410B">
            <w:pPr>
              <w:rPr>
                <w:sz w:val="20"/>
                <w:szCs w:val="20"/>
                <w:lang w:val="en-GB"/>
              </w:rPr>
            </w:pPr>
            <w:r w:rsidRPr="00BB1944">
              <w:rPr>
                <w:sz w:val="20"/>
                <w:szCs w:val="20"/>
                <w:lang w:val="en-GB"/>
              </w:rPr>
              <w:t>Middle Management Actor</w:t>
            </w:r>
          </w:p>
        </w:tc>
        <w:tc>
          <w:tcPr>
            <w:tcW w:w="2900" w:type="dxa"/>
          </w:tcPr>
          <w:p w14:paraId="45F444AF"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4739592B"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43B3A3F7" w14:textId="77777777"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14:paraId="5DA61325"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7481DBF4"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7E1EA195" w14:textId="77777777"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14:paraId="7829BE99"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5354AFCF"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4E020E5" w14:textId="77777777"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14:paraId="155AB168"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6144902E"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72E9678C" w14:textId="77777777"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14:paraId="7F364D68"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18F853A9"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E5C293A" w14:textId="77777777" w:rsidR="00D772CE" w:rsidRPr="00BB1944" w:rsidRDefault="00D772CE" w:rsidP="0096410B">
            <w:pPr>
              <w:rPr>
                <w:sz w:val="20"/>
                <w:szCs w:val="20"/>
                <w:lang w:val="en-GB"/>
              </w:rPr>
            </w:pPr>
            <w:r w:rsidRPr="00BB1944">
              <w:rPr>
                <w:sz w:val="20"/>
                <w:szCs w:val="20"/>
                <w:lang w:val="en-GB"/>
              </w:rPr>
              <w:t>Report</w:t>
            </w:r>
          </w:p>
        </w:tc>
        <w:tc>
          <w:tcPr>
            <w:tcW w:w="2900" w:type="dxa"/>
          </w:tcPr>
          <w:p w14:paraId="50A65ADB"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7250043B"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9AE348B" w14:textId="77777777" w:rsidR="00D772CE" w:rsidRPr="00BB1944" w:rsidRDefault="00D772CE" w:rsidP="0096410B">
            <w:pPr>
              <w:rPr>
                <w:sz w:val="20"/>
                <w:szCs w:val="20"/>
                <w:lang w:val="en-GB"/>
              </w:rPr>
            </w:pPr>
            <w:r w:rsidRPr="00BB1944">
              <w:rPr>
                <w:sz w:val="20"/>
                <w:szCs w:val="20"/>
                <w:lang w:val="en-GB"/>
              </w:rPr>
              <w:t>Team Assembly Phase</w:t>
            </w:r>
          </w:p>
        </w:tc>
        <w:tc>
          <w:tcPr>
            <w:tcW w:w="2900" w:type="dxa"/>
          </w:tcPr>
          <w:p w14:paraId="7B226A2C"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11FB26C9"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2BF3B28" w14:textId="77777777"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14:paraId="7D4D1A69"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2B416D2F"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B0BA224" w14:textId="77777777" w:rsidR="00D772CE" w:rsidRPr="00BB1944" w:rsidRDefault="00D772CE" w:rsidP="0096410B">
            <w:pPr>
              <w:rPr>
                <w:sz w:val="20"/>
                <w:szCs w:val="20"/>
                <w:lang w:val="en-GB"/>
              </w:rPr>
            </w:pPr>
            <w:r w:rsidRPr="00BB1944">
              <w:rPr>
                <w:sz w:val="20"/>
                <w:szCs w:val="20"/>
                <w:lang w:val="en-GB"/>
              </w:rPr>
              <w:t>Resource Management Skill</w:t>
            </w:r>
          </w:p>
        </w:tc>
        <w:tc>
          <w:tcPr>
            <w:tcW w:w="2900" w:type="dxa"/>
          </w:tcPr>
          <w:p w14:paraId="385836F7"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0F188E86"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8067A8C" w14:textId="77777777" w:rsidR="00D772CE" w:rsidRPr="00BB1944" w:rsidRDefault="00D772CE" w:rsidP="0096410B">
            <w:pPr>
              <w:rPr>
                <w:sz w:val="20"/>
                <w:szCs w:val="20"/>
                <w:lang w:val="en-GB"/>
              </w:rPr>
            </w:pPr>
            <w:r w:rsidRPr="00BB1944">
              <w:rPr>
                <w:sz w:val="20"/>
                <w:szCs w:val="20"/>
                <w:lang w:val="en-GB"/>
              </w:rPr>
              <w:t>Managing Time</w:t>
            </w:r>
          </w:p>
        </w:tc>
        <w:tc>
          <w:tcPr>
            <w:tcW w:w="2900" w:type="dxa"/>
          </w:tcPr>
          <w:p w14:paraId="7B97F17F" w14:textId="77777777"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14:paraId="54E89BD9"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C20680C" w14:textId="77777777" w:rsidR="00D772CE" w:rsidRPr="00BB1944" w:rsidRDefault="00D772CE" w:rsidP="0096410B">
            <w:pPr>
              <w:rPr>
                <w:sz w:val="20"/>
                <w:szCs w:val="20"/>
                <w:lang w:val="en-GB"/>
              </w:rPr>
            </w:pPr>
            <w:r w:rsidRPr="00BB1944">
              <w:rPr>
                <w:sz w:val="20"/>
                <w:szCs w:val="20"/>
                <w:lang w:val="en-GB"/>
              </w:rPr>
              <w:t>Waste Management Facility</w:t>
            </w:r>
          </w:p>
        </w:tc>
        <w:tc>
          <w:tcPr>
            <w:tcW w:w="2900" w:type="dxa"/>
          </w:tcPr>
          <w:p w14:paraId="42446522" w14:textId="77777777"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bl>
    <w:p w14:paraId="7AAFAD25" w14:textId="77777777" w:rsidR="00630560" w:rsidRDefault="00630560" w:rsidP="00630560">
      <w:pPr>
        <w:spacing w:before="240"/>
        <w:rPr>
          <w:lang w:val="en-GB"/>
        </w:rPr>
      </w:pPr>
      <w:r>
        <w:rPr>
          <w:lang w:val="en-GB"/>
        </w:rPr>
        <w:t xml:space="preserve">Other example of FI mapping is </w:t>
      </w:r>
      <w:r w:rsidRPr="00C7107F">
        <w:rPr>
          <w:lang w:val="en-GB"/>
        </w:rPr>
        <w:t xml:space="preserve">given in </w:t>
      </w:r>
      <w:fldSimple w:instr=" REF _Ref397898678  \* MERGEFORMAT ">
        <w:r w:rsidRPr="00C7107F">
          <w:rPr>
            <w:lang w:val="en-GB"/>
          </w:rPr>
          <w:t xml:space="preserve">Table </w:t>
        </w:r>
        <w:r w:rsidRPr="00C7107F">
          <w:rPr>
            <w:noProof/>
            <w:lang w:val="en-GB"/>
          </w:rPr>
          <w:t>5</w:t>
        </w:r>
        <w:r w:rsidRPr="00C7107F">
          <w:rPr>
            <w:lang w:val="en-GB"/>
          </w:rPr>
          <w:noBreakHyphen/>
        </w:r>
        <w:r w:rsidRPr="00C7107F">
          <w:rPr>
            <w:noProof/>
            <w:lang w:val="en-GB"/>
          </w:rPr>
          <w:t>3</w:t>
        </w:r>
      </w:fldSimple>
      <w:r w:rsidRPr="00C7107F">
        <w:rPr>
          <w:lang w:val="en-GB"/>
        </w:rPr>
        <w:t xml:space="preserve">. This is for </w:t>
      </w:r>
      <w:r w:rsidRPr="00C7107F">
        <w:rPr>
          <w:i/>
          <w:lang w:val="en-GB"/>
        </w:rPr>
        <w:t>temperature</w:t>
      </w:r>
      <w:r>
        <w:rPr>
          <w:lang w:val="en-GB"/>
        </w:rPr>
        <w:t xml:space="preserve"> FI, and this presents some significant differences from the previous example. There are no exact matches found in the ontology, but are candidates that can be chosen.</w:t>
      </w:r>
    </w:p>
    <w:p w14:paraId="40925210" w14:textId="77777777" w:rsidR="0096410B" w:rsidRPr="00630560" w:rsidRDefault="0096410B" w:rsidP="0096410B">
      <w:pPr>
        <w:pStyle w:val="Caption"/>
        <w:keepNext/>
        <w:rPr>
          <w:sz w:val="20"/>
          <w:lang w:val="en-GB"/>
        </w:rPr>
      </w:pPr>
      <w:bookmarkStart w:id="259" w:name="_Ref397898678"/>
      <w:bookmarkStart w:id="260" w:name="_Toc397995147"/>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259"/>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FI</w:t>
      </w:r>
      <w:bookmarkEnd w:id="260"/>
    </w:p>
    <w:tbl>
      <w:tblPr>
        <w:tblStyle w:val="SombreadoMdio11"/>
        <w:tblW w:w="0" w:type="auto"/>
        <w:jc w:val="center"/>
        <w:tblLook w:val="04A0" w:firstRow="1" w:lastRow="0" w:firstColumn="1" w:lastColumn="0" w:noHBand="0" w:noVBand="1"/>
      </w:tblPr>
      <w:tblGrid>
        <w:gridCol w:w="4464"/>
        <w:gridCol w:w="3168"/>
      </w:tblGrid>
      <w:tr w:rsidR="009036A2" w:rsidRPr="00AD14F2" w14:paraId="6401D26D" w14:textId="77777777"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4862FFC3" w14:textId="77777777"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14:paraId="18FAAE6A" w14:textId="77777777" w:rsidR="009036A2" w:rsidRPr="00AD14F2"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AD14F2">
              <w:rPr>
                <w:sz w:val="20"/>
                <w:lang w:val="en-GB"/>
              </w:rPr>
              <w:t>Cosine similarity distance (%)</w:t>
            </w:r>
          </w:p>
        </w:tc>
      </w:tr>
      <w:tr w:rsidR="009036A2" w:rsidRPr="00AD14F2" w14:paraId="3DEA08F6" w14:textId="77777777"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34F28919" w14:textId="77777777" w:rsidR="009036A2" w:rsidRPr="00AD14F2" w:rsidRDefault="009036A2" w:rsidP="0096410B">
            <w:pPr>
              <w:rPr>
                <w:sz w:val="20"/>
                <w:lang w:val="en-GB"/>
              </w:rPr>
            </w:pPr>
            <w:r w:rsidRPr="00AD14F2">
              <w:rPr>
                <w:sz w:val="20"/>
                <w:lang w:val="en-GB"/>
              </w:rPr>
              <w:t>Monitoring and Control of Internal Climate</w:t>
            </w:r>
          </w:p>
        </w:tc>
        <w:tc>
          <w:tcPr>
            <w:tcW w:w="3168" w:type="dxa"/>
          </w:tcPr>
          <w:p w14:paraId="57825454" w14:textId="77777777"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14:paraId="08A14124" w14:textId="77777777"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5666952A" w14:textId="77777777" w:rsidR="009036A2" w:rsidRPr="00AD14F2" w:rsidRDefault="009036A2" w:rsidP="0096410B">
            <w:pPr>
              <w:rPr>
                <w:sz w:val="20"/>
                <w:lang w:val="en-GB"/>
              </w:rPr>
            </w:pPr>
            <w:r w:rsidRPr="00AD14F2">
              <w:rPr>
                <w:sz w:val="20"/>
                <w:lang w:val="en-GB"/>
              </w:rPr>
              <w:t>Industrial Plant Performance Control</w:t>
            </w:r>
          </w:p>
        </w:tc>
        <w:tc>
          <w:tcPr>
            <w:tcW w:w="3168" w:type="dxa"/>
          </w:tcPr>
          <w:p w14:paraId="38755742" w14:textId="77777777"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50.00</w:t>
            </w:r>
          </w:p>
        </w:tc>
      </w:tr>
      <w:tr w:rsidR="009036A2" w:rsidRPr="00AD14F2" w14:paraId="7CC73F9B" w14:textId="77777777"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2D4CC477" w14:textId="77777777" w:rsidR="009036A2" w:rsidRPr="00AD14F2" w:rsidRDefault="009036A2" w:rsidP="0096410B">
            <w:pPr>
              <w:rPr>
                <w:sz w:val="20"/>
                <w:lang w:val="en-GB"/>
              </w:rPr>
            </w:pPr>
            <w:r w:rsidRPr="00AD14F2">
              <w:rPr>
                <w:sz w:val="20"/>
                <w:lang w:val="en-GB"/>
              </w:rPr>
              <w:t>Environmental Detection And Registration</w:t>
            </w:r>
          </w:p>
        </w:tc>
        <w:tc>
          <w:tcPr>
            <w:tcW w:w="3168" w:type="dxa"/>
          </w:tcPr>
          <w:p w14:paraId="7519E085" w14:textId="77777777"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14:paraId="5EB933B8" w14:textId="77777777"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02E00FBA" w14:textId="77777777" w:rsidR="009036A2" w:rsidRPr="00AD14F2" w:rsidRDefault="009036A2" w:rsidP="0096410B">
            <w:pPr>
              <w:rPr>
                <w:sz w:val="20"/>
                <w:lang w:val="en-GB"/>
              </w:rPr>
            </w:pPr>
            <w:r w:rsidRPr="00AD14F2">
              <w:rPr>
                <w:sz w:val="20"/>
                <w:lang w:val="en-GB"/>
              </w:rPr>
              <w:t>Temperature Measure Instrument</w:t>
            </w:r>
          </w:p>
        </w:tc>
        <w:tc>
          <w:tcPr>
            <w:tcW w:w="3168" w:type="dxa"/>
          </w:tcPr>
          <w:p w14:paraId="68C81421" w14:textId="77777777"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33.00</w:t>
            </w:r>
          </w:p>
        </w:tc>
      </w:tr>
    </w:tbl>
    <w:p w14:paraId="020202BF" w14:textId="77777777" w:rsidR="009036A2" w:rsidRPr="00630560" w:rsidRDefault="003A6661" w:rsidP="00EB04B9">
      <w:pPr>
        <w:pStyle w:val="Heading4"/>
        <w:numPr>
          <w:ilvl w:val="0"/>
          <w:numId w:val="0"/>
        </w:numPr>
        <w:rPr>
          <w:b w:val="0"/>
          <w:i w:val="0"/>
          <w:lang w:val="en-GB"/>
        </w:rPr>
      </w:pPr>
      <w:r>
        <w:rPr>
          <w:b w:val="0"/>
          <w:i w:val="0"/>
          <w:lang w:val="en-GB"/>
        </w:rPr>
        <w:tab/>
      </w:r>
      <w:r w:rsidR="00630560">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14:paraId="22301841" w14:textId="77777777" w:rsidR="002A1E86" w:rsidRPr="0024194D" w:rsidRDefault="002A1E86" w:rsidP="00C30260">
      <w:pPr>
        <w:pStyle w:val="Heading3"/>
        <w:rPr>
          <w:lang w:val="en-GB"/>
        </w:rPr>
      </w:pPr>
      <w:bookmarkStart w:id="261" w:name="_Toc397995101"/>
      <w:r w:rsidRPr="0024194D">
        <w:rPr>
          <w:lang w:val="en-GB"/>
        </w:rPr>
        <w:t>Ontology Enrichment</w:t>
      </w:r>
      <w:bookmarkEnd w:id="261"/>
    </w:p>
    <w:p w14:paraId="2A1F384E" w14:textId="77777777" w:rsidR="007775CF" w:rsidRDefault="002D20AE" w:rsidP="001A293E">
      <w:pPr>
        <w:rPr>
          <w:lang w:val="en-GB"/>
        </w:rPr>
      </w:pPr>
      <w:r>
        <w:rPr>
          <w:lang w:val="en-GB"/>
        </w:rPr>
        <w:t xml:space="preserve">Ontology management, and precisely ontology enrichment is a great challenge for an ontology. </w:t>
      </w:r>
    </w:p>
    <w:p w14:paraId="0ABFC5C8" w14:textId="77777777" w:rsidR="001A293E" w:rsidRDefault="007775CF" w:rsidP="001A293E">
      <w:pPr>
        <w:rPr>
          <w:lang w:val="en-GB"/>
        </w:rPr>
      </w:pPr>
      <w:r>
        <w:rPr>
          <w:lang w:val="en-GB"/>
        </w:rPr>
        <w:t xml:space="preserve">These challenges and opportunities already discussed in Sub-Chapter </w:t>
      </w:r>
      <w:r>
        <w:rPr>
          <w:lang w:val="en-GB"/>
        </w:rPr>
        <w:fldChar w:fldCharType="begin"/>
      </w:r>
      <w:r>
        <w:rPr>
          <w:lang w:val="en-GB"/>
        </w:rPr>
        <w:instrText xml:space="preserve"> REF _Ref397993968 \r \h </w:instrText>
      </w:r>
      <w:r>
        <w:rPr>
          <w:lang w:val="en-GB"/>
        </w:rPr>
      </w:r>
      <w:r>
        <w:rPr>
          <w:lang w:val="en-GB"/>
        </w:rPr>
        <w:fldChar w:fldCharType="separate"/>
      </w:r>
      <w:r>
        <w:rPr>
          <w:lang w:val="en-GB"/>
        </w:rPr>
        <w:t>4.1.2</w:t>
      </w:r>
      <w:r>
        <w:rPr>
          <w:lang w:val="en-GB"/>
        </w:rPr>
        <w:fldChar w:fldCharType="end"/>
      </w:r>
      <w:r>
        <w:rPr>
          <w:lang w:val="en-GB"/>
        </w:rPr>
        <w:t xml:space="preserve"> present the goal to </w:t>
      </w:r>
      <w:r w:rsidR="003A6661" w:rsidRPr="003A6661">
        <w:rPr>
          <w:lang w:val="en-GB"/>
        </w:rPr>
        <w:t xml:space="preserve">better </w:t>
      </w:r>
      <w:r w:rsidR="003A6661">
        <w:rPr>
          <w:lang w:val="en-GB"/>
        </w:rPr>
        <w:t xml:space="preserve">aid </w:t>
      </w:r>
      <w:r w:rsidR="003A6661" w:rsidRPr="003A6661">
        <w:rPr>
          <w:lang w:val="en-GB"/>
        </w:rPr>
        <w:t>the o</w:t>
      </w:r>
      <w:r w:rsidR="003A6661">
        <w:rPr>
          <w:lang w:val="en-GB"/>
        </w:rPr>
        <w:t xml:space="preserve">ntology administrator to enrich </w:t>
      </w:r>
      <w:r>
        <w:rPr>
          <w:lang w:val="en-GB"/>
        </w:rPr>
        <w:t>its ontology. As a result, t</w:t>
      </w:r>
      <w:r w:rsidR="003A6661">
        <w:rPr>
          <w:lang w:val="en-GB"/>
        </w:rPr>
        <w:t xml:space="preserve">his </w:t>
      </w:r>
      <w:r>
        <w:rPr>
          <w:lang w:val="en-GB"/>
        </w:rPr>
        <w:t xml:space="preserve">document </w:t>
      </w:r>
      <w:r w:rsidR="003A6661">
        <w:rPr>
          <w:lang w:val="en-GB"/>
        </w:rPr>
        <w:t xml:space="preserve">proposes two scenarios. </w:t>
      </w:r>
    </w:p>
    <w:p w14:paraId="7A133B08" w14:textId="77777777" w:rsidR="003A6661" w:rsidRDefault="003A6661" w:rsidP="001A293E">
      <w:pPr>
        <w:rPr>
          <w:lang w:val="en-GB"/>
        </w:rPr>
      </w:pPr>
      <w:r>
        <w:rPr>
          <w:lang w:val="en-GB"/>
        </w:rPr>
        <w:tab/>
        <w:t xml:space="preserve">The first scenario is the discovering of rules of association to propose some update or creation of the relations </w:t>
      </w:r>
      <w:r w:rsidR="002D20AE">
        <w:rPr>
          <w:lang w:val="en-GB"/>
        </w:rPr>
        <w:t xml:space="preserve">of the present Ontology. </w:t>
      </w:r>
      <w:r w:rsidR="007775CF">
        <w:rPr>
          <w:lang w:val="en-GB"/>
        </w:rPr>
        <w:t xml:space="preserve">And for a better organization of this knowledge, the author proposes a table structure presented in </w:t>
      </w:r>
      <w:r w:rsidR="007775CF">
        <w:rPr>
          <w:lang w:val="en-GB"/>
        </w:rPr>
        <w:fldChar w:fldCharType="begin"/>
      </w:r>
      <w:r w:rsidR="007775CF">
        <w:rPr>
          <w:lang w:val="en-GB"/>
        </w:rPr>
        <w:instrText xml:space="preserve"> REF _Ref397994159 \h </w:instrText>
      </w:r>
      <w:r w:rsidR="007775CF">
        <w:rPr>
          <w:lang w:val="en-GB"/>
        </w:rPr>
      </w:r>
      <w:r w:rsidR="007775CF">
        <w:rPr>
          <w:lang w:val="en-GB"/>
        </w:rPr>
        <w:fldChar w:fldCharType="separate"/>
      </w:r>
      <w:r w:rsidR="007775CF" w:rsidRPr="001A293E">
        <w:rPr>
          <w:sz w:val="20"/>
          <w:szCs w:val="20"/>
          <w:lang w:val="en-GB"/>
        </w:rPr>
        <w:t xml:space="preserve">Table </w:t>
      </w:r>
      <w:r w:rsidR="007775CF">
        <w:rPr>
          <w:noProof/>
          <w:sz w:val="20"/>
          <w:szCs w:val="20"/>
          <w:lang w:val="en-GB"/>
        </w:rPr>
        <w:t>5</w:t>
      </w:r>
      <w:r w:rsidR="007775CF">
        <w:rPr>
          <w:sz w:val="20"/>
          <w:szCs w:val="20"/>
          <w:lang w:val="en-GB"/>
        </w:rPr>
        <w:t>.</w:t>
      </w:r>
      <w:r w:rsidR="007775CF">
        <w:rPr>
          <w:noProof/>
          <w:sz w:val="20"/>
          <w:szCs w:val="20"/>
          <w:lang w:val="en-GB"/>
        </w:rPr>
        <w:t>4</w:t>
      </w:r>
      <w:r w:rsidR="007775CF">
        <w:rPr>
          <w:lang w:val="en-GB"/>
        </w:rPr>
        <w:fldChar w:fldCharType="end"/>
      </w:r>
      <w:r w:rsidR="007775CF">
        <w:rPr>
          <w:lang w:val="en-GB"/>
        </w:rPr>
        <w:t xml:space="preserve">. This table will store </w:t>
      </w:r>
      <w:r w:rsidR="007775CF">
        <w:rPr>
          <w:lang w:val="en-GB"/>
        </w:rPr>
        <w:lastRenderedPageBreak/>
        <w:t xml:space="preserve">each of the rules, one in each line, with all the associated information, namely the concepts, premise and conclusion already mapped, and the measure results of the respective rule. </w:t>
      </w:r>
      <w:r w:rsidR="00C6675C">
        <w:rPr>
          <w:lang w:val="en-GB"/>
        </w:rPr>
        <w:t xml:space="preserve"> The administrator have a good organized way to see the association discovered, and thus choose to update the existing relations, based on this new knowledge.</w:t>
      </w:r>
    </w:p>
    <w:p w14:paraId="4ECC96A5" w14:textId="77777777" w:rsidR="001A293E" w:rsidRPr="001A293E" w:rsidRDefault="001A293E" w:rsidP="001A293E">
      <w:pPr>
        <w:pStyle w:val="Caption"/>
        <w:keepNext/>
        <w:rPr>
          <w:sz w:val="20"/>
          <w:szCs w:val="20"/>
          <w:lang w:val="en-GB"/>
        </w:rPr>
      </w:pPr>
      <w:bookmarkStart w:id="262" w:name="_Ref397994159"/>
      <w:bookmarkStart w:id="263" w:name="_Ref397994153"/>
      <w:bookmarkStart w:id="264" w:name="_Toc397995148"/>
      <w:r w:rsidRPr="001A293E">
        <w:rPr>
          <w:sz w:val="20"/>
          <w:szCs w:val="20"/>
          <w:lang w:val="en-GB"/>
        </w:rPr>
        <w:t xml:space="preserve">Table </w:t>
      </w:r>
      <w:r w:rsidR="007F5634">
        <w:rPr>
          <w:sz w:val="20"/>
          <w:szCs w:val="20"/>
          <w:lang w:val="en-GB"/>
        </w:rPr>
        <w:fldChar w:fldCharType="begin"/>
      </w:r>
      <w:r w:rsidR="007F5634">
        <w:rPr>
          <w:sz w:val="20"/>
          <w:szCs w:val="20"/>
          <w:lang w:val="en-GB"/>
        </w:rPr>
        <w:instrText xml:space="preserve"> STYLEREF 1 \s </w:instrText>
      </w:r>
      <w:r w:rsidR="007F5634">
        <w:rPr>
          <w:sz w:val="20"/>
          <w:szCs w:val="20"/>
          <w:lang w:val="en-GB"/>
        </w:rPr>
        <w:fldChar w:fldCharType="separate"/>
      </w:r>
      <w:r w:rsidR="007F5634">
        <w:rPr>
          <w:noProof/>
          <w:sz w:val="20"/>
          <w:szCs w:val="20"/>
          <w:lang w:val="en-GB"/>
        </w:rPr>
        <w:t>5</w:t>
      </w:r>
      <w:r w:rsidR="007F5634">
        <w:rPr>
          <w:sz w:val="20"/>
          <w:szCs w:val="20"/>
          <w:lang w:val="en-GB"/>
        </w:rPr>
        <w:fldChar w:fldCharType="end"/>
      </w:r>
      <w:r w:rsidR="007F5634">
        <w:rPr>
          <w:sz w:val="20"/>
          <w:szCs w:val="20"/>
          <w:lang w:val="en-GB"/>
        </w:rPr>
        <w:t>.</w:t>
      </w:r>
      <w:r w:rsidR="007F5634">
        <w:rPr>
          <w:sz w:val="20"/>
          <w:szCs w:val="20"/>
          <w:lang w:val="en-GB"/>
        </w:rPr>
        <w:fldChar w:fldCharType="begin"/>
      </w:r>
      <w:r w:rsidR="007F5634">
        <w:rPr>
          <w:sz w:val="20"/>
          <w:szCs w:val="20"/>
          <w:lang w:val="en-GB"/>
        </w:rPr>
        <w:instrText xml:space="preserve"> SEQ Table \* ARABIC \s 1 </w:instrText>
      </w:r>
      <w:r w:rsidR="007F5634">
        <w:rPr>
          <w:sz w:val="20"/>
          <w:szCs w:val="20"/>
          <w:lang w:val="en-GB"/>
        </w:rPr>
        <w:fldChar w:fldCharType="separate"/>
      </w:r>
      <w:r w:rsidR="007F5634">
        <w:rPr>
          <w:noProof/>
          <w:sz w:val="20"/>
          <w:szCs w:val="20"/>
          <w:lang w:val="en-GB"/>
        </w:rPr>
        <w:t>4</w:t>
      </w:r>
      <w:r w:rsidR="007F5634">
        <w:rPr>
          <w:sz w:val="20"/>
          <w:szCs w:val="20"/>
          <w:lang w:val="en-GB"/>
        </w:rPr>
        <w:fldChar w:fldCharType="end"/>
      </w:r>
      <w:bookmarkEnd w:id="262"/>
      <w:r w:rsidRPr="001A293E">
        <w:rPr>
          <w:sz w:val="20"/>
          <w:szCs w:val="20"/>
          <w:lang w:val="en-GB"/>
        </w:rPr>
        <w:t xml:space="preserve"> – Association Rules Database Structure</w:t>
      </w:r>
      <w:bookmarkEnd w:id="263"/>
      <w:bookmarkEnd w:id="264"/>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D524A0" w14:paraId="766A4DBC" w14:textId="77777777"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14:paraId="19BC11C8" w14:textId="77777777" w:rsidR="001A293E" w:rsidRPr="00D524A0" w:rsidRDefault="001A293E" w:rsidP="001A293E">
            <w:pPr>
              <w:pStyle w:val="Caption"/>
              <w:spacing w:before="0" w:after="0"/>
              <w:rPr>
                <w:sz w:val="20"/>
                <w:szCs w:val="20"/>
                <w:lang w:val="en-GB"/>
              </w:rPr>
            </w:pPr>
            <w:r w:rsidRPr="00D524A0">
              <w:rPr>
                <w:sz w:val="20"/>
                <w:szCs w:val="20"/>
                <w:lang w:val="en-GB"/>
              </w:rPr>
              <w:t>#</w:t>
            </w:r>
          </w:p>
        </w:tc>
        <w:tc>
          <w:tcPr>
            <w:tcW w:w="619" w:type="pct"/>
            <w:vAlign w:val="center"/>
          </w:tcPr>
          <w:p w14:paraId="5F02F754"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677" w:type="pct"/>
            <w:vAlign w:val="center"/>
          </w:tcPr>
          <w:p w14:paraId="0FD72AE9"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83" w:type="pct"/>
            <w:vAlign w:val="center"/>
          </w:tcPr>
          <w:p w14:paraId="4C95D482"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64" w:type="pct"/>
            <w:vAlign w:val="center"/>
          </w:tcPr>
          <w:p w14:paraId="2B064AFB"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82" w:type="pct"/>
            <w:vAlign w:val="center"/>
          </w:tcPr>
          <w:p w14:paraId="2B774B2A"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17" w:type="pct"/>
            <w:vAlign w:val="center"/>
          </w:tcPr>
          <w:p w14:paraId="1A8B44C8"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76" w:type="pct"/>
            <w:vAlign w:val="center"/>
          </w:tcPr>
          <w:p w14:paraId="6BDA5ACF"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9" w:type="pct"/>
            <w:vAlign w:val="center"/>
          </w:tcPr>
          <w:p w14:paraId="32DAB335"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30" w:type="pct"/>
            <w:vAlign w:val="center"/>
          </w:tcPr>
          <w:p w14:paraId="0B19C369"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14:paraId="7B1A24C2" w14:textId="77777777"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14:paraId="67352725" w14:textId="77777777" w:rsidR="001A293E" w:rsidRPr="00D524A0" w:rsidRDefault="001A293E" w:rsidP="001A293E">
            <w:pPr>
              <w:pStyle w:val="Caption"/>
              <w:spacing w:before="0" w:after="0"/>
              <w:rPr>
                <w:sz w:val="20"/>
                <w:szCs w:val="20"/>
                <w:lang w:val="en-GB"/>
              </w:rPr>
            </w:pPr>
            <w:r w:rsidRPr="00D524A0">
              <w:rPr>
                <w:sz w:val="20"/>
                <w:szCs w:val="20"/>
                <w:lang w:val="en-GB"/>
              </w:rPr>
              <w:t>1</w:t>
            </w:r>
          </w:p>
        </w:tc>
        <w:tc>
          <w:tcPr>
            <w:tcW w:w="619" w:type="pct"/>
            <w:tcBorders>
              <w:left w:val="single" w:sz="4" w:space="0" w:color="auto"/>
              <w:right w:val="single" w:sz="4" w:space="0" w:color="auto"/>
            </w:tcBorders>
            <w:shd w:val="clear" w:color="auto" w:fill="auto"/>
            <w:vAlign w:val="center"/>
          </w:tcPr>
          <w:p w14:paraId="7D2BAE6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ConceptA</w:t>
            </w:r>
            <w:proofErr w:type="spellEnd"/>
          </w:p>
        </w:tc>
        <w:tc>
          <w:tcPr>
            <w:tcW w:w="677" w:type="pct"/>
            <w:tcBorders>
              <w:left w:val="single" w:sz="4" w:space="0" w:color="auto"/>
              <w:right w:val="single" w:sz="4" w:space="0" w:color="auto"/>
            </w:tcBorders>
            <w:shd w:val="clear" w:color="auto" w:fill="auto"/>
            <w:vAlign w:val="center"/>
          </w:tcPr>
          <w:p w14:paraId="0FCE77D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ConceptB</w:t>
            </w:r>
            <w:proofErr w:type="spellEnd"/>
          </w:p>
        </w:tc>
        <w:tc>
          <w:tcPr>
            <w:tcW w:w="683" w:type="pct"/>
            <w:tcBorders>
              <w:left w:val="single" w:sz="4" w:space="0" w:color="auto"/>
              <w:right w:val="single" w:sz="4" w:space="0" w:color="auto"/>
            </w:tcBorders>
            <w:shd w:val="clear" w:color="auto" w:fill="auto"/>
            <w:vAlign w:val="center"/>
          </w:tcPr>
          <w:p w14:paraId="7ED8457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ValA</w:t>
            </w:r>
            <w:proofErr w:type="spellEnd"/>
          </w:p>
        </w:tc>
        <w:tc>
          <w:tcPr>
            <w:tcW w:w="664" w:type="pct"/>
            <w:tcBorders>
              <w:left w:val="single" w:sz="4" w:space="0" w:color="auto"/>
              <w:right w:val="single" w:sz="4" w:space="0" w:color="auto"/>
            </w:tcBorders>
            <w:shd w:val="clear" w:color="auto" w:fill="auto"/>
            <w:vAlign w:val="center"/>
          </w:tcPr>
          <w:p w14:paraId="49ED3E85"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ValB</w:t>
            </w:r>
            <w:proofErr w:type="spellEnd"/>
          </w:p>
        </w:tc>
        <w:tc>
          <w:tcPr>
            <w:tcW w:w="382" w:type="pct"/>
            <w:tcBorders>
              <w:left w:val="single" w:sz="4" w:space="0" w:color="auto"/>
              <w:right w:val="single" w:sz="4" w:space="0" w:color="auto"/>
            </w:tcBorders>
            <w:shd w:val="clear" w:color="auto" w:fill="auto"/>
            <w:vAlign w:val="center"/>
          </w:tcPr>
          <w:p w14:paraId="2D8443F7"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ValC</w:t>
            </w:r>
            <w:proofErr w:type="spellEnd"/>
          </w:p>
        </w:tc>
        <w:tc>
          <w:tcPr>
            <w:tcW w:w="517" w:type="pct"/>
            <w:tcBorders>
              <w:left w:val="single" w:sz="4" w:space="0" w:color="auto"/>
              <w:right w:val="single" w:sz="4" w:space="0" w:color="auto"/>
            </w:tcBorders>
            <w:shd w:val="clear" w:color="auto" w:fill="auto"/>
            <w:vAlign w:val="center"/>
          </w:tcPr>
          <w:p w14:paraId="463037C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ValD</w:t>
            </w:r>
            <w:proofErr w:type="spellEnd"/>
          </w:p>
        </w:tc>
        <w:tc>
          <w:tcPr>
            <w:tcW w:w="376" w:type="pct"/>
            <w:tcBorders>
              <w:left w:val="single" w:sz="4" w:space="0" w:color="auto"/>
              <w:right w:val="single" w:sz="4" w:space="0" w:color="auto"/>
            </w:tcBorders>
            <w:shd w:val="clear" w:color="auto" w:fill="auto"/>
            <w:vAlign w:val="center"/>
          </w:tcPr>
          <w:p w14:paraId="42D9312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ValE</w:t>
            </w:r>
            <w:proofErr w:type="spellEnd"/>
          </w:p>
        </w:tc>
        <w:tc>
          <w:tcPr>
            <w:tcW w:w="369" w:type="pct"/>
            <w:tcBorders>
              <w:left w:val="single" w:sz="4" w:space="0" w:color="auto"/>
              <w:right w:val="single" w:sz="4" w:space="0" w:color="auto"/>
            </w:tcBorders>
            <w:shd w:val="clear" w:color="auto" w:fill="auto"/>
            <w:vAlign w:val="center"/>
          </w:tcPr>
          <w:p w14:paraId="213F66C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ValF</w:t>
            </w:r>
            <w:proofErr w:type="spellEnd"/>
          </w:p>
        </w:tc>
        <w:tc>
          <w:tcPr>
            <w:tcW w:w="530" w:type="pct"/>
            <w:tcBorders>
              <w:left w:val="single" w:sz="4" w:space="0" w:color="auto"/>
            </w:tcBorders>
            <w:shd w:val="clear" w:color="auto" w:fill="auto"/>
            <w:vAlign w:val="center"/>
          </w:tcPr>
          <w:p w14:paraId="1857CB2C"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D524A0">
              <w:rPr>
                <w:sz w:val="20"/>
                <w:szCs w:val="20"/>
                <w:lang w:val="en-GB"/>
              </w:rPr>
              <w:t>ValG</w:t>
            </w:r>
            <w:proofErr w:type="spellEnd"/>
          </w:p>
        </w:tc>
      </w:tr>
    </w:tbl>
    <w:p w14:paraId="35011526" w14:textId="77777777" w:rsidR="007775CF" w:rsidRDefault="007775CF" w:rsidP="007775CF">
      <w:pPr>
        <w:spacing w:before="240"/>
        <w:rPr>
          <w:lang w:val="en-GB"/>
        </w:rPr>
      </w:pPr>
      <w:r>
        <w:rPr>
          <w:lang w:val="en-GB"/>
        </w:rPr>
        <w:tab/>
        <w:t>The second scenario is the mapping of frequent items with keywords associated with concepts of the ontology to discover new concepts to enrich it. This scenario was explained in the previous sub-chapter.</w:t>
      </w:r>
    </w:p>
    <w:p w14:paraId="05951139" w14:textId="77777777" w:rsidR="007775CF" w:rsidRDefault="007775CF" w:rsidP="007775CF">
      <w:pPr>
        <w:rPr>
          <w:lang w:val="en-GB"/>
        </w:rPr>
      </w:pPr>
      <w:r>
        <w:rPr>
          <w:lang w:val="en-GB"/>
        </w:rPr>
        <w:tab/>
        <w:t xml:space="preserve">These two scenarios are the proposed to enrich the ontology. </w:t>
      </w:r>
      <w:r w:rsidR="00C6675C">
        <w:rPr>
          <w:lang w:val="en-GB"/>
        </w:rPr>
        <w:t xml:space="preserve"> </w:t>
      </w:r>
    </w:p>
    <w:p w14:paraId="42C276F2" w14:textId="77777777" w:rsidR="00DF6579" w:rsidRPr="0024194D" w:rsidRDefault="00083C8A" w:rsidP="00C30260">
      <w:pPr>
        <w:pStyle w:val="Heading2"/>
        <w:rPr>
          <w:lang w:val="en-GB"/>
        </w:rPr>
      </w:pPr>
      <w:bookmarkStart w:id="265" w:name="_Toc397995102"/>
      <w:r w:rsidRPr="0024194D">
        <w:rPr>
          <w:lang w:val="en-GB"/>
        </w:rPr>
        <w:t>Front end</w:t>
      </w:r>
      <w:bookmarkEnd w:id="265"/>
      <w:r w:rsidRPr="0024194D">
        <w:rPr>
          <w:lang w:val="en-GB"/>
        </w:rPr>
        <w:t xml:space="preserve"> </w:t>
      </w:r>
    </w:p>
    <w:p w14:paraId="395A0771" w14:textId="632A9652" w:rsidR="00B92B8F" w:rsidRDefault="006C63FE" w:rsidP="003A6661">
      <w:pPr>
        <w:spacing w:after="240"/>
        <w:rPr>
          <w:lang w:val="en-GB"/>
        </w:rPr>
      </w:pPr>
      <w:r w:rsidRPr="006C63FE">
        <w:rPr>
          <w:lang w:val="en-GB"/>
        </w:rPr>
        <w:t xml:space="preserve">This </w:t>
      </w:r>
      <w:del w:id="266" w:author="Celson Lima" w:date="2014-09-11T23:15:00Z">
        <w:r w:rsidRPr="006C63FE" w:rsidDel="004A7B4A">
          <w:rPr>
            <w:lang w:val="en-GB"/>
          </w:rPr>
          <w:delText>chapter will</w:delText>
        </w:r>
      </w:del>
      <w:ins w:id="267" w:author="Celson Lima" w:date="2014-09-11T23:15:00Z">
        <w:r w:rsidR="004A7B4A">
          <w:rPr>
            <w:lang w:val="en-GB"/>
          </w:rPr>
          <w:t>section</w:t>
        </w:r>
      </w:ins>
      <w:r w:rsidRPr="006C63FE">
        <w:rPr>
          <w:lang w:val="en-GB"/>
        </w:rPr>
        <w:t xml:space="preserve"> present</w:t>
      </w:r>
      <w:ins w:id="268" w:author="Celson Lima" w:date="2014-09-11T23:15:00Z">
        <w:r w:rsidR="004A7B4A">
          <w:rPr>
            <w:lang w:val="en-GB"/>
          </w:rPr>
          <w:t>s</w:t>
        </w:r>
      </w:ins>
      <w:r w:rsidRPr="006C63FE">
        <w:rPr>
          <w:lang w:val="en-GB"/>
        </w:rPr>
        <w:t xml:space="preserve"> t</w:t>
      </w:r>
      <w:r>
        <w:rPr>
          <w:lang w:val="en-GB"/>
        </w:rPr>
        <w:t xml:space="preserve">he </w:t>
      </w:r>
      <w:ins w:id="269" w:author="Celson Lima" w:date="2014-09-11T23:15:00Z">
        <w:r w:rsidR="004A7B4A">
          <w:rPr>
            <w:lang w:val="en-GB"/>
          </w:rPr>
          <w:t xml:space="preserve">user </w:t>
        </w:r>
      </w:ins>
      <w:r>
        <w:rPr>
          <w:lang w:val="en-GB"/>
        </w:rPr>
        <w:t xml:space="preserve">interface </w:t>
      </w:r>
      <w:del w:id="270" w:author="Celson Lima" w:date="2014-09-11T23:15:00Z">
        <w:r w:rsidDel="004A7B4A">
          <w:rPr>
            <w:lang w:val="en-GB"/>
          </w:rPr>
          <w:delText xml:space="preserve">that users </w:delText>
        </w:r>
        <w:r w:rsidR="005A2BED" w:rsidDel="004A7B4A">
          <w:rPr>
            <w:lang w:val="en-GB"/>
          </w:rPr>
          <w:delText xml:space="preserve">will </w:delText>
        </w:r>
        <w:r w:rsidDel="004A7B4A">
          <w:rPr>
            <w:lang w:val="en-GB"/>
          </w:rPr>
          <w:delText>use to</w:delText>
        </w:r>
      </w:del>
      <w:ins w:id="271" w:author="Celson Lima" w:date="2014-09-11T23:15:00Z">
        <w:r w:rsidR="004A7B4A">
          <w:rPr>
            <w:lang w:val="en-GB"/>
          </w:rPr>
          <w:t>supporting the</w:t>
        </w:r>
      </w:ins>
      <w:r>
        <w:rPr>
          <w:lang w:val="en-GB"/>
        </w:rPr>
        <w:t xml:space="preserve"> </w:t>
      </w:r>
      <w:del w:id="272" w:author="Celson Lima" w:date="2014-09-11T23:15:00Z">
        <w:r w:rsidDel="004A7B4A">
          <w:rPr>
            <w:lang w:val="en-GB"/>
          </w:rPr>
          <w:delText xml:space="preserve">discover </w:delText>
        </w:r>
      </w:del>
      <w:r>
        <w:rPr>
          <w:lang w:val="en-GB"/>
        </w:rPr>
        <w:t>knowledge</w:t>
      </w:r>
      <w:ins w:id="273" w:author="Celson Lima" w:date="2014-09-11T23:15:00Z">
        <w:r w:rsidR="004A7B4A">
          <w:rPr>
            <w:lang w:val="en-GB"/>
          </w:rPr>
          <w:t xml:space="preserve"> </w:t>
        </w:r>
        <w:r w:rsidR="004A7B4A">
          <w:rPr>
            <w:lang w:val="en-GB"/>
          </w:rPr>
          <w:t>discover</w:t>
        </w:r>
        <w:r w:rsidR="004A7B4A">
          <w:rPr>
            <w:lang w:val="en-GB"/>
          </w:rPr>
          <w:t>y process</w:t>
        </w:r>
      </w:ins>
      <w:r>
        <w:rPr>
          <w:lang w:val="en-GB"/>
        </w:rPr>
        <w:t xml:space="preserve"> in the unstructured data. It </w:t>
      </w:r>
      <w:del w:id="274" w:author="Celson Lima" w:date="2014-09-11T23:16:00Z">
        <w:r w:rsidDel="004A7B4A">
          <w:rPr>
            <w:lang w:val="en-GB"/>
          </w:rPr>
          <w:delText>will be</w:delText>
        </w:r>
      </w:del>
      <w:ins w:id="275" w:author="Celson Lima" w:date="2014-09-11T23:16:00Z">
        <w:r w:rsidR="004A7B4A">
          <w:rPr>
            <w:lang w:val="en-GB"/>
          </w:rPr>
          <w:t>is</w:t>
        </w:r>
      </w:ins>
      <w:r>
        <w:rPr>
          <w:lang w:val="en-GB"/>
        </w:rPr>
        <w:t xml:space="preserve"> described with the help of </w:t>
      </w:r>
      <w:commentRangeStart w:id="276"/>
      <w:r>
        <w:rPr>
          <w:lang w:val="en-GB"/>
        </w:rPr>
        <w:t xml:space="preserve">screenshots representing each of the screens that </w:t>
      </w:r>
      <w:r w:rsidR="005A2BED">
        <w:rPr>
          <w:lang w:val="en-GB"/>
        </w:rPr>
        <w:t xml:space="preserve">represents </w:t>
      </w:r>
      <w:commentRangeEnd w:id="276"/>
      <w:r w:rsidR="004A7B4A">
        <w:rPr>
          <w:rStyle w:val="CommentReference"/>
        </w:rPr>
        <w:commentReference w:id="276"/>
      </w:r>
      <w:r>
        <w:rPr>
          <w:lang w:val="en-GB"/>
        </w:rPr>
        <w:t xml:space="preserve">the Front-End. </w:t>
      </w:r>
    </w:p>
    <w:p w14:paraId="4DDC589C" w14:textId="77777777" w:rsidR="000D2A55" w:rsidRDefault="000D2A55" w:rsidP="000D2A55">
      <w:pPr>
        <w:keepNext/>
      </w:pPr>
      <w:r>
        <w:rPr>
          <w:noProof/>
          <w:lang w:val="en-US"/>
        </w:rPr>
        <w:drawing>
          <wp:inline distT="0" distB="0" distL="0" distR="0" wp14:anchorId="3B038839" wp14:editId="118DB5FF">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7" cstate="print"/>
                    <a:stretch>
                      <a:fillRect/>
                    </a:stretch>
                  </pic:blipFill>
                  <pic:spPr>
                    <a:xfrm>
                      <a:off x="0" y="0"/>
                      <a:ext cx="5400040" cy="1504315"/>
                    </a:xfrm>
                    <a:prstGeom prst="rect">
                      <a:avLst/>
                    </a:prstGeom>
                  </pic:spPr>
                </pic:pic>
              </a:graphicData>
            </a:graphic>
          </wp:inline>
        </w:drawing>
      </w:r>
    </w:p>
    <w:p w14:paraId="19403B5B" w14:textId="77777777" w:rsidR="000D2A55" w:rsidRPr="00B92B8F" w:rsidRDefault="000D2A55" w:rsidP="000D2A55">
      <w:pPr>
        <w:pStyle w:val="Caption"/>
        <w:rPr>
          <w:lang w:val="en-GB"/>
        </w:rPr>
      </w:pPr>
      <w:bookmarkStart w:id="277" w:name="_Ref397901572"/>
      <w:bookmarkStart w:id="278" w:name="_Ref397901566"/>
      <w:bookmarkStart w:id="279" w:name="_Toc397995131"/>
      <w:r w:rsidRPr="00B92B8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10</w:t>
      </w:r>
      <w:r w:rsidR="006222FB">
        <w:rPr>
          <w:lang w:val="en-GB"/>
        </w:rPr>
        <w:fldChar w:fldCharType="end"/>
      </w:r>
      <w:bookmarkEnd w:id="277"/>
      <w:r w:rsidRPr="00B92B8F">
        <w:rPr>
          <w:lang w:val="en-GB"/>
        </w:rPr>
        <w:t xml:space="preserve"> </w:t>
      </w:r>
      <w:r>
        <w:rPr>
          <w:lang w:val="en-GB"/>
        </w:rPr>
        <w:t>–</w:t>
      </w:r>
      <w:r w:rsidRPr="00B92B8F">
        <w:rPr>
          <w:lang w:val="en-GB"/>
        </w:rPr>
        <w:t xml:space="preserve"> Scr</w:t>
      </w:r>
      <w:r>
        <w:rPr>
          <w:lang w:val="en-GB"/>
        </w:rPr>
        <w:t>eenshot of AR system h</w:t>
      </w:r>
      <w:r w:rsidRPr="00B92B8F">
        <w:rPr>
          <w:lang w:val="en-GB"/>
        </w:rPr>
        <w:t>ome page</w:t>
      </w:r>
      <w:bookmarkEnd w:id="278"/>
      <w:bookmarkEnd w:id="279"/>
    </w:p>
    <w:p w14:paraId="5031CE00" w14:textId="77777777" w:rsidR="006C63FE" w:rsidRDefault="005A2BED" w:rsidP="00D41D34">
      <w:pPr>
        <w:rPr>
          <w:lang w:val="en-GB"/>
        </w:rPr>
      </w:pPr>
      <w:r>
        <w:rPr>
          <w:lang w:val="en-GB"/>
        </w:rPr>
        <w:tab/>
      </w:r>
      <w:r w:rsidR="006C63FE">
        <w:rPr>
          <w:lang w:val="en-GB"/>
        </w:rPr>
        <w:t xml:space="preserve">The first screen to appear when the page opens is the Home Page. </w:t>
      </w:r>
      <w:r w:rsidR="006B58BD">
        <w:rPr>
          <w:lang w:val="en-GB"/>
        </w:rPr>
        <w:fldChar w:fldCharType="begin"/>
      </w:r>
      <w:r w:rsidR="006C63FE">
        <w:rPr>
          <w:lang w:val="en-GB"/>
        </w:rPr>
        <w:instrText xml:space="preserve"> REF _Ref397901572 </w:instrText>
      </w:r>
      <w:r w:rsidR="006B58BD">
        <w:rPr>
          <w:lang w:val="en-GB"/>
        </w:rPr>
        <w:fldChar w:fldCharType="separate"/>
      </w:r>
      <w:r w:rsidR="006C63FE" w:rsidRPr="00B92B8F">
        <w:rPr>
          <w:lang w:val="en-GB"/>
        </w:rPr>
        <w:t xml:space="preserve">Figure </w:t>
      </w:r>
      <w:r w:rsidR="006C63FE">
        <w:rPr>
          <w:noProof/>
          <w:lang w:val="en-GB"/>
        </w:rPr>
        <w:t>5</w:t>
      </w:r>
      <w:r w:rsidR="006C63FE">
        <w:rPr>
          <w:lang w:val="en-GB"/>
        </w:rPr>
        <w:t>.</w:t>
      </w:r>
      <w:r w:rsidR="006C63FE">
        <w:rPr>
          <w:noProof/>
          <w:lang w:val="en-GB"/>
        </w:rPr>
        <w:t>10</w:t>
      </w:r>
      <w:r w:rsidR="006B58BD">
        <w:rPr>
          <w:lang w:val="en-GB"/>
        </w:rPr>
        <w:fldChar w:fldCharType="end"/>
      </w:r>
      <w:r w:rsidR="006C63FE">
        <w:rPr>
          <w:lang w:val="en-GB"/>
        </w:rPr>
        <w:t xml:space="preserve"> presents this page. This page is composed by a menu with three options, namely </w:t>
      </w:r>
      <w:r w:rsidR="006C63FE" w:rsidRPr="006C63FE">
        <w:rPr>
          <w:i/>
          <w:lang w:val="en-GB"/>
        </w:rPr>
        <w:t>Discover Association Rules (No Concepts)</w:t>
      </w:r>
      <w:r w:rsidR="006C63FE">
        <w:rPr>
          <w:lang w:val="en-GB"/>
        </w:rPr>
        <w:t xml:space="preserve">, </w:t>
      </w:r>
      <w:r w:rsidR="006C63FE" w:rsidRPr="006C63FE">
        <w:rPr>
          <w:i/>
          <w:lang w:val="en-GB"/>
        </w:rPr>
        <w:t>Discover Association Rules</w:t>
      </w:r>
      <w:r w:rsidR="006C63FE">
        <w:rPr>
          <w:lang w:val="en-GB"/>
        </w:rPr>
        <w:t xml:space="preserve"> and </w:t>
      </w:r>
      <w:r w:rsidR="006C63FE" w:rsidRPr="006C63FE">
        <w:rPr>
          <w:i/>
          <w:lang w:val="en-GB"/>
        </w:rPr>
        <w:t>Analyse in RM and Renew DB</w:t>
      </w:r>
      <w:r w:rsidR="006C63FE">
        <w:rPr>
          <w:lang w:val="en-GB"/>
        </w:rPr>
        <w:t xml:space="preserve">. The first option, discover association rules (no concepts) is to, as it name describes, find all association rules in the repository. The special factor in this operation is the </w:t>
      </w:r>
      <w:r w:rsidR="006C63FE" w:rsidRPr="006C63FE">
        <w:rPr>
          <w:i/>
          <w:lang w:val="en-GB"/>
        </w:rPr>
        <w:t>no concepts</w:t>
      </w:r>
      <w:r w:rsidR="006C63FE">
        <w:rPr>
          <w:lang w:val="en-GB"/>
        </w:rPr>
        <w:t xml:space="preserve"> element. This means that the rules are discovered and results </w:t>
      </w:r>
      <w:r>
        <w:rPr>
          <w:lang w:val="en-GB"/>
        </w:rPr>
        <w:t xml:space="preserve">are </w:t>
      </w:r>
      <w:r w:rsidR="006C63FE">
        <w:rPr>
          <w:lang w:val="en-GB"/>
        </w:rPr>
        <w:t xml:space="preserve">presented without the execution of the operation block </w:t>
      </w:r>
      <w:r w:rsidR="006C63FE" w:rsidRPr="006C63FE">
        <w:rPr>
          <w:i/>
          <w:lang w:val="en-GB"/>
        </w:rPr>
        <w:t xml:space="preserve">frequent </w:t>
      </w:r>
      <w:proofErr w:type="spellStart"/>
      <w:r w:rsidR="006C63FE" w:rsidRPr="006C63FE">
        <w:rPr>
          <w:i/>
          <w:lang w:val="en-GB"/>
        </w:rPr>
        <w:t>itemset</w:t>
      </w:r>
      <w:proofErr w:type="spellEnd"/>
      <w:r w:rsidR="006C63FE" w:rsidRPr="006C63FE">
        <w:rPr>
          <w:i/>
          <w:lang w:val="en-GB"/>
        </w:rPr>
        <w:t xml:space="preserve"> mapping</w:t>
      </w:r>
      <w:r w:rsidR="006C63FE">
        <w:rPr>
          <w:lang w:val="en-GB"/>
        </w:rPr>
        <w:t xml:space="preserve">, in other words, the rules are presented with only the FI as Premise and Conclusion. The second </w:t>
      </w:r>
      <w:r w:rsidR="006C63FE" w:rsidRPr="005A2BED">
        <w:rPr>
          <w:lang w:val="en-GB"/>
        </w:rPr>
        <w:t xml:space="preserve">option is the normal discovery of association rules. This operation includes the AR discovery and the frequent </w:t>
      </w:r>
      <w:proofErr w:type="spellStart"/>
      <w:r w:rsidR="006C63FE" w:rsidRPr="005A2BED">
        <w:rPr>
          <w:lang w:val="en-GB"/>
        </w:rPr>
        <w:t>itemset</w:t>
      </w:r>
      <w:proofErr w:type="spellEnd"/>
      <w:r w:rsidR="006C63FE" w:rsidRPr="005A2BED">
        <w:rPr>
          <w:lang w:val="en-GB"/>
        </w:rPr>
        <w:t xml:space="preserve"> mapping. </w:t>
      </w:r>
      <w:proofErr w:type="gramStart"/>
      <w:r w:rsidR="006C63FE" w:rsidRPr="005A2BED">
        <w:rPr>
          <w:lang w:val="en-GB"/>
        </w:rPr>
        <w:t xml:space="preserve">The result presented by this is represented by </w:t>
      </w:r>
      <w:r w:rsidR="003C69AC">
        <w:fldChar w:fldCharType="begin"/>
      </w:r>
      <w:r w:rsidR="003C69AC">
        <w:instrText xml:space="preserve"> REF _Ref397901950  \* MERGEFORMAT </w:instrText>
      </w:r>
      <w:r w:rsidR="003C69AC">
        <w:fldChar w:fldCharType="separate"/>
      </w:r>
      <w:r w:rsidR="006C63FE" w:rsidRPr="005A2BED">
        <w:rPr>
          <w:lang w:val="en-GB"/>
        </w:rPr>
        <w:t xml:space="preserve">Figure </w:t>
      </w:r>
      <w:r w:rsidR="006C63FE" w:rsidRPr="005A2BED">
        <w:rPr>
          <w:noProof/>
          <w:lang w:val="en-GB"/>
        </w:rPr>
        <w:t>5</w:t>
      </w:r>
      <w:r w:rsidR="006C63FE" w:rsidRPr="005A2BED">
        <w:rPr>
          <w:lang w:val="en-GB"/>
        </w:rPr>
        <w:t>.</w:t>
      </w:r>
      <w:r w:rsidR="006C63FE" w:rsidRPr="005A2BED">
        <w:rPr>
          <w:noProof/>
          <w:lang w:val="en-GB"/>
        </w:rPr>
        <w:t>11</w:t>
      </w:r>
      <w:proofErr w:type="gramEnd"/>
      <w:r w:rsidR="003C69AC">
        <w:rPr>
          <w:noProof/>
          <w:lang w:val="en-GB"/>
        </w:rPr>
        <w:fldChar w:fldCharType="end"/>
      </w:r>
      <w:r w:rsidR="006C63FE" w:rsidRPr="005A2BED">
        <w:rPr>
          <w:lang w:val="en-GB"/>
        </w:rPr>
        <w:t>. One can</w:t>
      </w:r>
      <w:r w:rsidR="006C63FE">
        <w:rPr>
          <w:lang w:val="en-GB"/>
        </w:rPr>
        <w:t xml:space="preserve"> see a screenshot of the first 5 rules. Finally, </w:t>
      </w:r>
      <w:r w:rsidR="006C63FE" w:rsidRPr="005A2BED">
        <w:rPr>
          <w:i/>
          <w:lang w:val="en-GB"/>
        </w:rPr>
        <w:t xml:space="preserve">analyse files in </w:t>
      </w:r>
      <w:proofErr w:type="spellStart"/>
      <w:r w:rsidR="006C63FE" w:rsidRPr="005A2BED">
        <w:rPr>
          <w:i/>
          <w:lang w:val="en-GB"/>
        </w:rPr>
        <w:t>rm</w:t>
      </w:r>
      <w:proofErr w:type="spellEnd"/>
      <w:r w:rsidR="006C63FE" w:rsidRPr="005A2BED">
        <w:rPr>
          <w:i/>
          <w:lang w:val="en-GB"/>
        </w:rPr>
        <w:t xml:space="preserve"> </w:t>
      </w:r>
      <w:r w:rsidR="00C54BEF" w:rsidRPr="005A2BED">
        <w:rPr>
          <w:i/>
          <w:lang w:val="en-GB"/>
        </w:rPr>
        <w:t xml:space="preserve">and renew </w:t>
      </w:r>
      <w:proofErr w:type="spellStart"/>
      <w:r w:rsidR="00C54BEF" w:rsidRPr="005A2BED">
        <w:rPr>
          <w:i/>
          <w:lang w:val="en-GB"/>
        </w:rPr>
        <w:t>db</w:t>
      </w:r>
      <w:proofErr w:type="spellEnd"/>
      <w:r>
        <w:rPr>
          <w:lang w:val="en-GB"/>
        </w:rPr>
        <w:t xml:space="preserve"> is the operation responsible execute the </w:t>
      </w:r>
      <w:proofErr w:type="spellStart"/>
      <w:r>
        <w:rPr>
          <w:lang w:val="en-GB"/>
        </w:rPr>
        <w:t>rapidminer</w:t>
      </w:r>
      <w:proofErr w:type="spellEnd"/>
      <w:r>
        <w:rPr>
          <w:lang w:val="en-GB"/>
        </w:rPr>
        <w:t xml:space="preserve"> main process discussed in the previous chapter, and to make an operation of renovation of the </w:t>
      </w:r>
      <w:r>
        <w:rPr>
          <w:lang w:val="en-GB"/>
        </w:rPr>
        <w:lastRenderedPageBreak/>
        <w:t>association rules included in the respective database. Upon a new set of unstructured information received and placed in the right server folder, it executes the main process all over to find more interesting knowledge.</w:t>
      </w:r>
    </w:p>
    <w:p w14:paraId="21B8BBD4" w14:textId="77777777" w:rsidR="00E66976" w:rsidRDefault="00E66976" w:rsidP="000D2A55">
      <w:pPr>
        <w:keepNext/>
        <w:spacing w:before="240"/>
        <w:jc w:val="center"/>
      </w:pPr>
      <w:r>
        <w:rPr>
          <w:noProof/>
          <w:lang w:val="en-US"/>
        </w:rPr>
        <w:drawing>
          <wp:inline distT="0" distB="0" distL="0" distR="0" wp14:anchorId="048BAF76" wp14:editId="7DD701B4">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8" cstate="print"/>
                    <a:stretch>
                      <a:fillRect/>
                    </a:stretch>
                  </pic:blipFill>
                  <pic:spPr>
                    <a:xfrm>
                      <a:off x="0" y="0"/>
                      <a:ext cx="5400040" cy="4322445"/>
                    </a:xfrm>
                    <a:prstGeom prst="rect">
                      <a:avLst/>
                    </a:prstGeom>
                  </pic:spPr>
                </pic:pic>
              </a:graphicData>
            </a:graphic>
          </wp:inline>
        </w:drawing>
      </w:r>
    </w:p>
    <w:p w14:paraId="470A8816" w14:textId="77777777" w:rsidR="00E66976" w:rsidRDefault="00E66976" w:rsidP="000D2A55">
      <w:pPr>
        <w:pStyle w:val="Caption"/>
        <w:spacing w:before="0" w:line="360" w:lineRule="auto"/>
        <w:rPr>
          <w:sz w:val="20"/>
          <w:lang w:val="en-GB"/>
        </w:rPr>
      </w:pPr>
      <w:bookmarkStart w:id="280" w:name="_Ref397901950"/>
      <w:bookmarkStart w:id="281" w:name="_Toc397995132"/>
      <w:r w:rsidRPr="000E2D12">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11</w:t>
      </w:r>
      <w:r w:rsidR="006222FB">
        <w:rPr>
          <w:sz w:val="20"/>
          <w:lang w:val="en-GB"/>
        </w:rPr>
        <w:fldChar w:fldCharType="end"/>
      </w:r>
      <w:bookmarkEnd w:id="280"/>
      <w:r w:rsidRPr="000E2D12">
        <w:rPr>
          <w:sz w:val="20"/>
          <w:lang w:val="en-GB"/>
        </w:rPr>
        <w:t xml:space="preserve"> - Screenshot from Front-End AR page</w:t>
      </w:r>
      <w:bookmarkEnd w:id="281"/>
    </w:p>
    <w:p w14:paraId="7A13862F" w14:textId="77777777" w:rsidR="00C6675C" w:rsidRPr="00B92B8F" w:rsidRDefault="00C6675C" w:rsidP="00C6675C">
      <w:pPr>
        <w:spacing w:after="240"/>
        <w:rPr>
          <w:lang w:val="en-GB"/>
        </w:rPr>
      </w:pPr>
      <w:r>
        <w:rPr>
          <w:lang w:val="en-GB"/>
        </w:rPr>
        <w:tab/>
        <w:t xml:space="preserve">After the server had executed the whole process, it delivers the information to the front end for </w:t>
      </w:r>
      <w:r w:rsidRPr="002046C7">
        <w:rPr>
          <w:lang w:val="en-GB"/>
        </w:rPr>
        <w:t xml:space="preserve">visualization. </w:t>
      </w:r>
      <w:r w:rsidR="003C69AC">
        <w:fldChar w:fldCharType="begin"/>
      </w:r>
      <w:r w:rsidR="003C69AC">
        <w:instrText xml:space="preserve"> REF _Ref397901950 \h  \* MERGEFORMAT </w:instrText>
      </w:r>
      <w:r w:rsidR="003C69AC">
        <w:fldChar w:fldCharType="separate"/>
      </w:r>
      <w:r w:rsidRPr="002046C7">
        <w:rPr>
          <w:lang w:val="en-GB"/>
        </w:rPr>
        <w:t xml:space="preserve">Figure </w:t>
      </w:r>
      <w:r w:rsidRPr="002046C7">
        <w:rPr>
          <w:noProof/>
          <w:lang w:val="en-GB"/>
        </w:rPr>
        <w:t>5</w:t>
      </w:r>
      <w:r w:rsidRPr="002046C7">
        <w:rPr>
          <w:lang w:val="en-GB"/>
        </w:rPr>
        <w:t>.</w:t>
      </w:r>
      <w:r w:rsidRPr="002046C7">
        <w:rPr>
          <w:noProof/>
          <w:lang w:val="en-GB"/>
        </w:rPr>
        <w:t>11</w:t>
      </w:r>
      <w:r w:rsidR="003C69AC">
        <w:fldChar w:fldCharType="end"/>
      </w:r>
      <w:r>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proofErr w:type="spellStart"/>
      <w:r w:rsidRPr="002046C7">
        <w:rPr>
          <w:i/>
          <w:lang w:val="en-GB"/>
        </w:rPr>
        <w:t>manag</w:t>
      </w:r>
      <w:proofErr w:type="spellEnd"/>
      <w:r>
        <w:rPr>
          <w:lang w:val="en-GB"/>
        </w:rPr>
        <w:t xml:space="preserve"> and </w:t>
      </w:r>
      <w:proofErr w:type="spellStart"/>
      <w:r w:rsidRPr="002046C7">
        <w:rPr>
          <w:i/>
          <w:lang w:val="en-GB"/>
        </w:rPr>
        <w:t>wast</w:t>
      </w:r>
      <w:proofErr w:type="spellEnd"/>
      <w:r>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Pr>
          <w:lang w:val="en-GB"/>
        </w:rPr>
        <w:fldChar w:fldCharType="begin"/>
      </w:r>
      <w:r>
        <w:rPr>
          <w:lang w:val="en-GB"/>
        </w:rPr>
        <w:instrText xml:space="preserve"> REF _Ref397950083 \w \h </w:instrText>
      </w:r>
      <w:r>
        <w:rPr>
          <w:lang w:val="en-GB"/>
        </w:rPr>
      </w:r>
      <w:r>
        <w:rPr>
          <w:lang w:val="en-GB"/>
        </w:rPr>
        <w:fldChar w:fldCharType="separate"/>
      </w:r>
      <w:r>
        <w:rPr>
          <w:lang w:val="en-GB"/>
        </w:rPr>
        <w:t>3.1.2.2</w:t>
      </w:r>
      <w:r>
        <w:rPr>
          <w:lang w:val="en-GB"/>
        </w:rPr>
        <w:fldChar w:fldCharType="end"/>
      </w:r>
      <w:r>
        <w:rPr>
          <w:lang w:val="en-GB"/>
        </w:rPr>
        <w:t xml:space="preserve"> - </w:t>
      </w:r>
      <w:r>
        <w:rPr>
          <w:lang w:val="en-GB"/>
        </w:rPr>
        <w:fldChar w:fldCharType="begin"/>
      </w:r>
      <w:r>
        <w:rPr>
          <w:lang w:val="en-GB"/>
        </w:rPr>
        <w:instrText xml:space="preserve"> REF _Ref397950083 \h </w:instrText>
      </w:r>
      <w:r>
        <w:rPr>
          <w:lang w:val="en-GB"/>
        </w:rPr>
      </w:r>
      <w:r>
        <w:rPr>
          <w:lang w:val="en-GB"/>
        </w:rPr>
        <w:fldChar w:fldCharType="separate"/>
      </w:r>
      <w:r>
        <w:rPr>
          <w:lang w:val="en-GB"/>
        </w:rPr>
        <w:t>The measures</w:t>
      </w:r>
      <w:r>
        <w:rPr>
          <w:lang w:val="en-GB"/>
        </w:rPr>
        <w:fldChar w:fldCharType="end"/>
      </w:r>
      <w:r>
        <w:rPr>
          <w:lang w:val="en-GB"/>
        </w:rPr>
        <w:t xml:space="preserve">. As a result, one can see the following metrics presented for each rule, </w:t>
      </w:r>
      <w:r w:rsidRPr="00CC3FC5">
        <w:rPr>
          <w:i/>
          <w:lang w:val="en-GB"/>
        </w:rPr>
        <w:t>Confidence</w:t>
      </w:r>
      <w:r w:rsidRPr="00CC3FC5">
        <w:rPr>
          <w:lang w:val="en-GB"/>
        </w:rPr>
        <w:t xml:space="preserve">, </w:t>
      </w:r>
      <w:r w:rsidRPr="00CC3FC5">
        <w:rPr>
          <w:i/>
          <w:lang w:val="en-GB"/>
        </w:rPr>
        <w:t>Conviction</w:t>
      </w:r>
      <w:r w:rsidRPr="00CC3FC5">
        <w:rPr>
          <w:lang w:val="en-GB"/>
        </w:rPr>
        <w:t>,</w:t>
      </w:r>
      <w:r w:rsidRPr="00CC3FC5">
        <w:rPr>
          <w:i/>
          <w:lang w:val="en-GB"/>
        </w:rPr>
        <w:t xml:space="preserve"> Gain</w:t>
      </w:r>
      <w:r w:rsidRPr="00CC3FC5">
        <w:rPr>
          <w:lang w:val="en-GB"/>
        </w:rPr>
        <w:t>,</w:t>
      </w:r>
      <w:r w:rsidRPr="00CC3FC5">
        <w:rPr>
          <w:i/>
          <w:lang w:val="en-GB"/>
        </w:rPr>
        <w:t xml:space="preserve"> Laplace</w:t>
      </w:r>
      <w:r w:rsidRPr="00CC3FC5">
        <w:rPr>
          <w:lang w:val="en-GB"/>
        </w:rPr>
        <w:t>,</w:t>
      </w:r>
      <w:r w:rsidRPr="00CC3FC5">
        <w:rPr>
          <w:i/>
          <w:lang w:val="en-GB"/>
        </w:rPr>
        <w:t xml:space="preserve"> Lift</w:t>
      </w:r>
      <w:r w:rsidRPr="00CC3FC5">
        <w:rPr>
          <w:lang w:val="en-GB"/>
        </w:rPr>
        <w:t>,</w:t>
      </w:r>
      <w:r w:rsidRPr="00CC3FC5">
        <w:rPr>
          <w:i/>
          <w:lang w:val="en-GB"/>
        </w:rPr>
        <w:t xml:space="preserve"> PS</w:t>
      </w:r>
      <w:r>
        <w:rPr>
          <w:lang w:val="en-GB"/>
        </w:rPr>
        <w:t xml:space="preserve"> and </w:t>
      </w:r>
      <w:r w:rsidRPr="00CC3FC5">
        <w:rPr>
          <w:i/>
          <w:lang w:val="en-GB"/>
        </w:rPr>
        <w:t>Support</w:t>
      </w:r>
      <w:r>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w:t>
      </w:r>
      <w:r w:rsidRPr="00CC3FC5">
        <w:rPr>
          <w:lang w:val="en-GB"/>
        </w:rPr>
        <w:t xml:space="preserve">in </w:t>
      </w:r>
      <w:r w:rsidR="003C69AC">
        <w:fldChar w:fldCharType="begin"/>
      </w:r>
      <w:r w:rsidR="003C69AC">
        <w:instrText xml:space="preserve"> REF _Ref397950503 \h  \* MERGEFORMAT </w:instrText>
      </w:r>
      <w:r w:rsidR="003C69AC">
        <w:fldChar w:fldCharType="separate"/>
      </w:r>
      <w:r w:rsidRPr="00C7107F">
        <w:rPr>
          <w:lang w:val="en-GB"/>
        </w:rPr>
        <w:t xml:space="preserve">Figure </w:t>
      </w:r>
      <w:r w:rsidRPr="00C7107F">
        <w:rPr>
          <w:noProof/>
          <w:lang w:val="en-GB"/>
        </w:rPr>
        <w:t>5.14</w:t>
      </w:r>
      <w:r w:rsidR="003C69AC">
        <w:fldChar w:fldCharType="end"/>
      </w:r>
      <w:r>
        <w:rPr>
          <w:lang w:val="en-GB"/>
        </w:rPr>
        <w:t xml:space="preserve">. In the cases where the FI is not found in the ontology, the dropdown list will appear empty, with a link to insert the new concept in the </w:t>
      </w:r>
      <w:r>
        <w:rPr>
          <w:lang w:val="en-GB"/>
        </w:rPr>
        <w:lastRenderedPageBreak/>
        <w:t xml:space="preserve">ontology in that moment. This will be added to the ontology as an Individual with the respective FI as its first keyword, through a popup window that will request the user to choose the class where this new concept should be added. This case can be seen in </w:t>
      </w:r>
      <w:r>
        <w:rPr>
          <w:lang w:val="en-GB"/>
        </w:rPr>
        <w:fldChar w:fldCharType="begin"/>
      </w:r>
      <w:r>
        <w:rPr>
          <w:lang w:val="en-GB"/>
        </w:rPr>
        <w:instrText xml:space="preserve"> REF _Ref397975436 \h </w:instrText>
      </w:r>
      <w:r>
        <w:rPr>
          <w:lang w:val="en-GB"/>
        </w:rPr>
      </w:r>
      <w:r>
        <w:rPr>
          <w:lang w:val="en-GB"/>
        </w:rPr>
        <w:fldChar w:fldCharType="separate"/>
      </w:r>
      <w:r w:rsidRPr="00C7107F">
        <w:rPr>
          <w:sz w:val="20"/>
          <w:lang w:val="en-GB"/>
        </w:rPr>
        <w:t xml:space="preserve">Figure </w:t>
      </w:r>
      <w:r w:rsidRPr="00C7107F">
        <w:rPr>
          <w:noProof/>
          <w:sz w:val="20"/>
          <w:lang w:val="en-GB"/>
        </w:rPr>
        <w:t>5</w:t>
      </w:r>
      <w:r w:rsidRPr="00C7107F">
        <w:rPr>
          <w:sz w:val="20"/>
          <w:lang w:val="en-GB"/>
        </w:rPr>
        <w:t>.</w:t>
      </w:r>
      <w:r w:rsidRPr="00C7107F">
        <w:rPr>
          <w:noProof/>
          <w:sz w:val="20"/>
          <w:lang w:val="en-GB"/>
        </w:rPr>
        <w:t>13</w:t>
      </w:r>
      <w:r>
        <w:rPr>
          <w:lang w:val="en-GB"/>
        </w:rPr>
        <w:fldChar w:fldCharType="end"/>
      </w:r>
      <w:r>
        <w:rPr>
          <w:lang w:val="en-GB"/>
        </w:rPr>
        <w:t xml:space="preserve">. This screenshot shows an example where the ontology mapping procedure does not find any keyword that match the FI, and the concepts set it returns is empty. </w:t>
      </w:r>
    </w:p>
    <w:p w14:paraId="5A0FC33E" w14:textId="77777777" w:rsidR="00B92B8F" w:rsidRDefault="00B92B8F" w:rsidP="00B92B8F">
      <w:pPr>
        <w:keepNext/>
      </w:pPr>
      <w:r>
        <w:rPr>
          <w:noProof/>
          <w:lang w:val="en-US"/>
        </w:rPr>
        <w:drawing>
          <wp:inline distT="0" distB="0" distL="0" distR="0" wp14:anchorId="3C694D4D" wp14:editId="2EC76701">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9" cstate="print"/>
                    <a:stretch>
                      <a:fillRect/>
                    </a:stretch>
                  </pic:blipFill>
                  <pic:spPr>
                    <a:xfrm>
                      <a:off x="0" y="0"/>
                      <a:ext cx="5400040" cy="3222625"/>
                    </a:xfrm>
                    <a:prstGeom prst="rect">
                      <a:avLst/>
                    </a:prstGeom>
                    <a:ln>
                      <a:solidFill>
                        <a:schemeClr val="tx1"/>
                      </a:solidFill>
                    </a:ln>
                  </pic:spPr>
                </pic:pic>
              </a:graphicData>
            </a:graphic>
          </wp:inline>
        </w:drawing>
      </w:r>
    </w:p>
    <w:p w14:paraId="29C1F944" w14:textId="77777777" w:rsidR="00B92B8F" w:rsidRPr="00B92B8F" w:rsidRDefault="00B92B8F" w:rsidP="00B92B8F">
      <w:pPr>
        <w:pStyle w:val="Caption"/>
        <w:spacing w:before="0"/>
        <w:rPr>
          <w:sz w:val="20"/>
          <w:lang w:val="en-GB"/>
        </w:rPr>
      </w:pPr>
      <w:bookmarkStart w:id="282" w:name="_Ref397951001"/>
      <w:bookmarkStart w:id="283" w:name="_Toc397995133"/>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12</w:t>
      </w:r>
      <w:r w:rsidR="006222FB">
        <w:rPr>
          <w:sz w:val="20"/>
          <w:lang w:val="en-GB"/>
        </w:rPr>
        <w:fldChar w:fldCharType="end"/>
      </w:r>
      <w:bookmarkEnd w:id="282"/>
      <w:r w:rsidRPr="00B92B8F">
        <w:rPr>
          <w:sz w:val="20"/>
          <w:lang w:val="en-GB"/>
        </w:rPr>
        <w:t xml:space="preserve"> - Association Rule Functionality – </w:t>
      </w:r>
      <w:r w:rsidR="002046C7">
        <w:rPr>
          <w:sz w:val="20"/>
          <w:lang w:val="en-GB"/>
        </w:rPr>
        <w:t xml:space="preserve">Exact and </w:t>
      </w:r>
      <w:r w:rsidRPr="00B92B8F">
        <w:rPr>
          <w:sz w:val="20"/>
          <w:lang w:val="en-GB"/>
        </w:rPr>
        <w:t>Candidates concept visualizer</w:t>
      </w:r>
      <w:bookmarkEnd w:id="283"/>
    </w:p>
    <w:p w14:paraId="11847415" w14:textId="77777777" w:rsidR="00B92B8F" w:rsidRPr="00B92B8F" w:rsidRDefault="00CC3FC5" w:rsidP="003A6661">
      <w:pPr>
        <w:spacing w:before="240" w:after="240"/>
        <w:rPr>
          <w:lang w:val="en-GB"/>
        </w:rPr>
      </w:pPr>
      <w:r>
        <w:rPr>
          <w:lang w:val="en-GB"/>
        </w:rPr>
        <w:tab/>
      </w:r>
      <w:r w:rsidR="00F71A19">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w:t>
      </w:r>
      <w:r w:rsidR="00F71A19" w:rsidRPr="00CB61B6">
        <w:rPr>
          <w:lang w:val="en-GB"/>
        </w:rPr>
        <w:t xml:space="preserve">value is below it means this concept is </w:t>
      </w:r>
      <w:r w:rsidR="003E17BF" w:rsidRPr="00CB61B6">
        <w:rPr>
          <w:lang w:val="en-GB"/>
        </w:rPr>
        <w:t>similar</w:t>
      </w:r>
      <w:r w:rsidR="00F71A19" w:rsidRPr="00CB61B6">
        <w:rPr>
          <w:lang w:val="en-GB"/>
        </w:rPr>
        <w:t xml:space="preserve"> to the original FI in means of its value, for instance, in </w:t>
      </w:r>
      <w:r w:rsidR="003C69AC">
        <w:fldChar w:fldCharType="begin"/>
      </w:r>
      <w:r w:rsidR="003C69AC">
        <w:instrText xml:space="preserve"> REF _Ref397951001 \h  \* MERGEFORMAT </w:instrText>
      </w:r>
      <w:r w:rsidR="003C69AC">
        <w:fldChar w:fldCharType="separate"/>
      </w:r>
      <w:r w:rsidR="00C7107F" w:rsidRPr="00C7107F">
        <w:rPr>
          <w:lang w:val="en-GB"/>
        </w:rPr>
        <w:t xml:space="preserve">Figure </w:t>
      </w:r>
      <w:r w:rsidR="00C7107F" w:rsidRPr="00C7107F">
        <w:rPr>
          <w:noProof/>
          <w:lang w:val="en-GB"/>
        </w:rPr>
        <w:t>5.12</w:t>
      </w:r>
      <w:r w:rsidR="003C69AC">
        <w:fldChar w:fldCharType="end"/>
      </w:r>
      <w:r w:rsidR="00F71A19" w:rsidRPr="00CB61B6">
        <w:rPr>
          <w:lang w:val="en-GB"/>
        </w:rPr>
        <w:t xml:space="preserve"> one</w:t>
      </w:r>
      <w:r w:rsidR="00F71A19">
        <w:rPr>
          <w:lang w:val="en-GB"/>
        </w:rPr>
        <w:t xml:space="preserve"> can see that Facility Manager presents 50% of </w:t>
      </w:r>
      <w:r w:rsidR="003E17BF">
        <w:rPr>
          <w:lang w:val="en-GB"/>
        </w:rPr>
        <w:t>similarity</w:t>
      </w:r>
      <w:r w:rsidR="00F71A19">
        <w:rPr>
          <w:lang w:val="en-GB"/>
        </w:rPr>
        <w:t xml:space="preserve"> to </w:t>
      </w:r>
      <w:proofErr w:type="spellStart"/>
      <w:r w:rsidR="00F71A19" w:rsidRPr="00F71A19">
        <w:rPr>
          <w:i/>
          <w:lang w:val="en-GB"/>
        </w:rPr>
        <w:t>manag</w:t>
      </w:r>
      <w:proofErr w:type="spellEnd"/>
      <w:r w:rsidR="00F71A19" w:rsidRPr="00F71A19">
        <w:rPr>
          <w:lang w:val="en-GB"/>
        </w:rPr>
        <w:t>.</w:t>
      </w:r>
      <w:r w:rsidR="00F71A19">
        <w:rPr>
          <w:lang w:val="en-GB"/>
        </w:rPr>
        <w:t xml:space="preserve"> The other information worth notice is the </w:t>
      </w:r>
      <w:proofErr w:type="spellStart"/>
      <w:r w:rsidR="00F71A19">
        <w:rPr>
          <w:lang w:val="en-GB"/>
        </w:rPr>
        <w:t>color</w:t>
      </w:r>
      <w:proofErr w:type="spellEnd"/>
      <w:r w:rsidR="00F71A19">
        <w:rPr>
          <w:lang w:val="en-GB"/>
        </w:rPr>
        <w:t xml:space="preserve"> </w:t>
      </w:r>
      <w:r w:rsidR="00CB61B6">
        <w:rPr>
          <w:lang w:val="en-GB"/>
        </w:rPr>
        <w:t xml:space="preserve">code </w:t>
      </w:r>
      <w:r w:rsidR="00F71A19">
        <w:rPr>
          <w:lang w:val="en-GB"/>
        </w:rPr>
        <w:t xml:space="preserve">presentation. </w:t>
      </w:r>
      <w:r w:rsidR="003E17BF">
        <w:rPr>
          <w:lang w:val="en-GB"/>
        </w:rPr>
        <w:t xml:space="preserve">A green </w:t>
      </w:r>
      <w:proofErr w:type="spellStart"/>
      <w:r w:rsidR="003E17BF">
        <w:rPr>
          <w:lang w:val="en-GB"/>
        </w:rPr>
        <w:t>color</w:t>
      </w:r>
      <w:proofErr w:type="spellEnd"/>
      <w:r w:rsidR="003E17BF">
        <w:rPr>
          <w:lang w:val="en-GB"/>
        </w:rPr>
        <w:t xml:space="preserve"> represent an exact match, the red </w:t>
      </w:r>
      <w:proofErr w:type="spellStart"/>
      <w:r w:rsidR="003E17BF">
        <w:rPr>
          <w:lang w:val="en-GB"/>
        </w:rPr>
        <w:t>colors</w:t>
      </w:r>
      <w:proofErr w:type="spellEnd"/>
      <w:r w:rsidR="003E17BF">
        <w:rPr>
          <w:lang w:val="en-GB"/>
        </w:rPr>
        <w:t xml:space="preserve"> represent candidates concepts. As lower the value of similarity becomes, more dark is the red </w:t>
      </w:r>
      <w:proofErr w:type="spellStart"/>
      <w:r w:rsidR="003E17BF">
        <w:rPr>
          <w:lang w:val="en-GB"/>
        </w:rPr>
        <w:t>color</w:t>
      </w:r>
      <w:proofErr w:type="spellEnd"/>
      <w:r w:rsidR="003E17BF">
        <w:rPr>
          <w:lang w:val="en-GB"/>
        </w:rPr>
        <w:t>. Through this intuitive way of better presentation of the results, the user can quickly see which one better represents the FI.</w:t>
      </w:r>
      <w:r w:rsidR="00F71A19">
        <w:rPr>
          <w:lang w:val="en-GB"/>
        </w:rPr>
        <w:t xml:space="preserve"> </w:t>
      </w:r>
    </w:p>
    <w:p w14:paraId="2165FCF5" w14:textId="77777777" w:rsidR="00C7107F" w:rsidRDefault="00C7107F" w:rsidP="00C7107F">
      <w:pPr>
        <w:keepNext/>
      </w:pPr>
      <w:r>
        <w:rPr>
          <w:noProof/>
          <w:lang w:val="en-US"/>
        </w:rPr>
        <w:lastRenderedPageBreak/>
        <w:drawing>
          <wp:inline distT="0" distB="0" distL="0" distR="0" wp14:anchorId="32C757A6" wp14:editId="247A3D52">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60" cstate="print"/>
                    <a:stretch>
                      <a:fillRect/>
                    </a:stretch>
                  </pic:blipFill>
                  <pic:spPr>
                    <a:xfrm>
                      <a:off x="0" y="0"/>
                      <a:ext cx="5400040" cy="794385"/>
                    </a:xfrm>
                    <a:prstGeom prst="rect">
                      <a:avLst/>
                    </a:prstGeom>
                    <a:ln>
                      <a:solidFill>
                        <a:schemeClr val="tx1"/>
                      </a:solidFill>
                    </a:ln>
                  </pic:spPr>
                </pic:pic>
              </a:graphicData>
            </a:graphic>
          </wp:inline>
        </w:drawing>
      </w:r>
    </w:p>
    <w:p w14:paraId="60A606BD" w14:textId="77777777" w:rsidR="00C7107F" w:rsidRPr="00C7107F" w:rsidRDefault="00C7107F" w:rsidP="00C7107F">
      <w:pPr>
        <w:pStyle w:val="Caption"/>
        <w:spacing w:before="0" w:line="360" w:lineRule="auto"/>
        <w:rPr>
          <w:sz w:val="20"/>
          <w:lang w:val="en-GB"/>
        </w:rPr>
      </w:pPr>
      <w:bookmarkStart w:id="284" w:name="_Ref397975436"/>
      <w:bookmarkStart w:id="285" w:name="_Toc397995134"/>
      <w:r w:rsidRPr="00C7107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13</w:t>
      </w:r>
      <w:r w:rsidR="006222FB">
        <w:rPr>
          <w:sz w:val="20"/>
          <w:lang w:val="en-GB"/>
        </w:rPr>
        <w:fldChar w:fldCharType="end"/>
      </w:r>
      <w:bookmarkEnd w:id="284"/>
      <w:r w:rsidRPr="00C7107F">
        <w:rPr>
          <w:sz w:val="20"/>
          <w:lang w:val="en-GB"/>
        </w:rPr>
        <w:t xml:space="preserve"> - AR Case with a new concept discovered</w:t>
      </w:r>
      <w:bookmarkEnd w:id="285"/>
    </w:p>
    <w:p w14:paraId="5C5D624A" w14:textId="77777777" w:rsidR="00B92B8F" w:rsidRPr="000F7DFA" w:rsidRDefault="00C7107F" w:rsidP="003A6661">
      <w:pPr>
        <w:spacing w:after="240"/>
        <w:rPr>
          <w:lang w:val="en-GB"/>
        </w:rPr>
      </w:pPr>
      <w:r>
        <w:rPr>
          <w:lang w:val="en-GB"/>
        </w:rPr>
        <w:tab/>
      </w:r>
      <w:r w:rsidR="0049542A">
        <w:rPr>
          <w:lang w:val="en-GB"/>
        </w:rPr>
        <w:t xml:space="preserve">In order to see what the rules already chosen by the ontology administrator were, it was created a table to store them. This table is included in the Association Rules database. And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w:t>
      </w:r>
      <w:r w:rsidR="0049542A" w:rsidRPr="00C7107F">
        <w:rPr>
          <w:lang w:val="en-GB"/>
        </w:rPr>
        <w:t xml:space="preserve">update the ontology with this new knowledge accordingly. A screenshot of this situation is presented in </w:t>
      </w:r>
      <w:r w:rsidR="003C69AC">
        <w:fldChar w:fldCharType="begin"/>
      </w:r>
      <w:r w:rsidR="003C69AC">
        <w:instrText xml:space="preserve"> REF _Ref397951001 \h  \* MERGEFORMAT </w:instrText>
      </w:r>
      <w:r w:rsidR="003C69AC">
        <w:fldChar w:fldCharType="separate"/>
      </w:r>
      <w:r w:rsidRPr="00C7107F">
        <w:rPr>
          <w:lang w:val="en-GB"/>
        </w:rPr>
        <w:t xml:space="preserve">Figure </w:t>
      </w:r>
      <w:r w:rsidRPr="00C7107F">
        <w:rPr>
          <w:noProof/>
          <w:lang w:val="en-GB"/>
        </w:rPr>
        <w:t>5.12</w:t>
      </w:r>
      <w:r w:rsidR="003C69AC">
        <w:fldChar w:fldCharType="end"/>
      </w:r>
      <w:r w:rsidR="0049542A" w:rsidRPr="00C7107F">
        <w:rPr>
          <w:lang w:val="en-GB"/>
        </w:rPr>
        <w:t xml:space="preserve">, where </w:t>
      </w:r>
      <w:r w:rsidRPr="00C7107F">
        <w:rPr>
          <w:lang w:val="en-GB"/>
        </w:rPr>
        <w:t xml:space="preserve">an example </w:t>
      </w:r>
      <w:r w:rsidR="0049542A" w:rsidRPr="00C7107F">
        <w:rPr>
          <w:lang w:val="en-GB"/>
        </w:rPr>
        <w:t xml:space="preserve">can </w:t>
      </w:r>
      <w:r w:rsidRPr="00C7107F">
        <w:rPr>
          <w:lang w:val="en-GB"/>
        </w:rPr>
        <w:t xml:space="preserve">be </w:t>
      </w:r>
      <w:r w:rsidR="0049542A" w:rsidRPr="00C7107F">
        <w:rPr>
          <w:lang w:val="en-GB"/>
        </w:rPr>
        <w:t>see</w:t>
      </w:r>
      <w:r w:rsidRPr="00C7107F">
        <w:rPr>
          <w:lang w:val="en-GB"/>
        </w:rPr>
        <w:t>n</w:t>
      </w:r>
      <w:r w:rsidR="0049542A" w:rsidRPr="00C7107F">
        <w:rPr>
          <w:lang w:val="en-GB"/>
        </w:rPr>
        <w:t xml:space="preserve">. Before the list of the included rules, is the status line to give the administrator the information of the stored rule, in this </w:t>
      </w:r>
      <w:r w:rsidR="000F7DFA" w:rsidRPr="00C7107F">
        <w:rPr>
          <w:lang w:val="en-GB"/>
        </w:rPr>
        <w:t xml:space="preserve">case </w:t>
      </w:r>
      <w:r w:rsidR="0049542A" w:rsidRPr="00C7107F">
        <w:rPr>
          <w:lang w:val="en-GB"/>
        </w:rPr>
        <w:t>he chosen</w:t>
      </w:r>
      <w:r w:rsidR="000F7DFA" w:rsidRPr="00C7107F">
        <w:rPr>
          <w:lang w:val="en-GB"/>
        </w:rPr>
        <w:t xml:space="preserve"> the association</w:t>
      </w:r>
      <w:r w:rsidR="000F7DFA">
        <w:rPr>
          <w:lang w:val="en-GB"/>
        </w:rPr>
        <w:t xml:space="preserve"> rule between concept </w:t>
      </w:r>
      <w:r w:rsidR="000F7DFA">
        <w:rPr>
          <w:i/>
          <w:lang w:val="en-GB"/>
        </w:rPr>
        <w:t>Temperature Measuring Instrument</w:t>
      </w:r>
      <w:r w:rsidR="000F7DFA">
        <w:rPr>
          <w:lang w:val="en-GB"/>
        </w:rPr>
        <w:t xml:space="preserve"> and concept </w:t>
      </w:r>
      <w:r w:rsidR="000F7DFA">
        <w:rPr>
          <w:i/>
          <w:lang w:val="en-GB"/>
        </w:rPr>
        <w:t>Complete Heating System</w:t>
      </w:r>
      <w:r w:rsidR="000F7DFA">
        <w:rPr>
          <w:lang w:val="en-GB"/>
        </w:rPr>
        <w:t xml:space="preserve">. This is also highlighted in the list in red. </w:t>
      </w:r>
    </w:p>
    <w:p w14:paraId="0590A4BA" w14:textId="77777777" w:rsidR="00B92B8F" w:rsidRDefault="00B92B8F" w:rsidP="00B92B8F">
      <w:pPr>
        <w:keepNext/>
      </w:pPr>
      <w:r>
        <w:rPr>
          <w:noProof/>
          <w:lang w:val="en-US"/>
        </w:rPr>
        <w:drawing>
          <wp:inline distT="0" distB="0" distL="0" distR="0" wp14:anchorId="008F273E" wp14:editId="0EE12EB2">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61" cstate="print"/>
                    <a:stretch>
                      <a:fillRect/>
                    </a:stretch>
                  </pic:blipFill>
                  <pic:spPr>
                    <a:xfrm>
                      <a:off x="0" y="0"/>
                      <a:ext cx="5400040" cy="3242310"/>
                    </a:xfrm>
                    <a:prstGeom prst="rect">
                      <a:avLst/>
                    </a:prstGeom>
                  </pic:spPr>
                </pic:pic>
              </a:graphicData>
            </a:graphic>
          </wp:inline>
        </w:drawing>
      </w:r>
    </w:p>
    <w:p w14:paraId="190C2001" w14:textId="77777777" w:rsidR="00B92B8F" w:rsidRPr="00B92B8F" w:rsidRDefault="00B92B8F" w:rsidP="00B92B8F">
      <w:pPr>
        <w:pStyle w:val="Caption"/>
        <w:rPr>
          <w:sz w:val="20"/>
          <w:lang w:val="en-GB"/>
        </w:rPr>
      </w:pPr>
      <w:bookmarkStart w:id="286" w:name="_Ref397950503"/>
      <w:bookmarkStart w:id="287" w:name="_Toc397995135"/>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14</w:t>
      </w:r>
      <w:r w:rsidR="006222FB">
        <w:rPr>
          <w:sz w:val="20"/>
          <w:lang w:val="en-GB"/>
        </w:rPr>
        <w:fldChar w:fldCharType="end"/>
      </w:r>
      <w:r w:rsidRPr="00B92B8F">
        <w:rPr>
          <w:sz w:val="20"/>
          <w:lang w:val="en-GB"/>
        </w:rPr>
        <w:t xml:space="preserve"> - Ass</w:t>
      </w:r>
      <w:r w:rsidR="00CC3FC5">
        <w:rPr>
          <w:sz w:val="20"/>
          <w:lang w:val="en-GB"/>
        </w:rPr>
        <w:t>ociation Rules Database view pag</w:t>
      </w:r>
      <w:r w:rsidRPr="00B92B8F">
        <w:rPr>
          <w:sz w:val="20"/>
          <w:lang w:val="en-GB"/>
        </w:rPr>
        <w:t>e</w:t>
      </w:r>
      <w:bookmarkEnd w:id="286"/>
      <w:bookmarkEnd w:id="287"/>
    </w:p>
    <w:p w14:paraId="01349531" w14:textId="77777777" w:rsidR="00825A5C" w:rsidRPr="0024194D" w:rsidRDefault="00825A5C">
      <w:pPr>
        <w:rPr>
          <w:lang w:val="en-GB"/>
        </w:rPr>
      </w:pPr>
      <w:r w:rsidRPr="0024194D">
        <w:rPr>
          <w:lang w:val="en-GB"/>
        </w:rPr>
        <w:br w:type="page"/>
      </w:r>
    </w:p>
    <w:p w14:paraId="594C2F92" w14:textId="77777777" w:rsidR="00C146F0" w:rsidRDefault="00C146F0">
      <w:pPr>
        <w:rPr>
          <w:rFonts w:eastAsiaTheme="majorEastAsia" w:cstheme="majorBidi"/>
          <w:b/>
          <w:bCs/>
          <w:sz w:val="28"/>
          <w:szCs w:val="28"/>
          <w:lang w:val="en-GB"/>
        </w:rPr>
      </w:pPr>
      <w:r>
        <w:rPr>
          <w:lang w:val="en-GB"/>
        </w:rPr>
        <w:lastRenderedPageBreak/>
        <w:br w:type="page"/>
      </w:r>
    </w:p>
    <w:p w14:paraId="5AC9EBC6" w14:textId="77777777" w:rsidR="004F2C9F" w:rsidRPr="0024194D" w:rsidRDefault="00705F92" w:rsidP="00C30260">
      <w:pPr>
        <w:pStyle w:val="Heading1"/>
        <w:rPr>
          <w:lang w:val="en-GB"/>
        </w:rPr>
      </w:pPr>
      <w:bookmarkStart w:id="288" w:name="_Toc397995103"/>
      <w:r w:rsidRPr="0024194D">
        <w:rPr>
          <w:lang w:val="en-GB"/>
        </w:rPr>
        <w:lastRenderedPageBreak/>
        <w:t>Evaluation</w:t>
      </w:r>
      <w:bookmarkEnd w:id="288"/>
    </w:p>
    <w:p w14:paraId="0F66FA47" w14:textId="77777777" w:rsidR="002F3662" w:rsidRDefault="00C7107F" w:rsidP="002F3662">
      <w:pPr>
        <w:rPr>
          <w:lang w:val="en-GB"/>
        </w:rPr>
      </w:pPr>
      <w:r w:rsidRPr="00C7107F">
        <w:rPr>
          <w:lang w:val="en-GB"/>
        </w:rPr>
        <w:t xml:space="preserve">In this section </w:t>
      </w:r>
      <w:r w:rsidR="002F3662">
        <w:rPr>
          <w:lang w:val="en-GB"/>
        </w:rPr>
        <w:t>the present work is going to be evaluated with some discussions on the domains included, and if the results were as expected.</w:t>
      </w:r>
    </w:p>
    <w:p w14:paraId="7C9C261E" w14:textId="77777777" w:rsidR="002F3662" w:rsidRDefault="00F40BF4" w:rsidP="002F3662">
      <w:pPr>
        <w:rPr>
          <w:lang w:val="en-GB"/>
        </w:rPr>
      </w:pPr>
      <w:r>
        <w:rPr>
          <w:lang w:val="en-GB"/>
        </w:rPr>
        <w:tab/>
      </w:r>
      <w:r w:rsidR="002F3662">
        <w:rPr>
          <w:lang w:val="en-GB"/>
        </w:rPr>
        <w:t>Th</w:t>
      </w:r>
      <w:r w:rsidR="00E228E0">
        <w:rPr>
          <w:lang w:val="en-GB"/>
        </w:rPr>
        <w:t>is project</w:t>
      </w:r>
      <w:r w:rsidR="002F3662">
        <w:rPr>
          <w:lang w:val="en-GB"/>
        </w:rPr>
        <w:t xml:space="preserve"> received more nearly 20 files to evaluate. They were from sub-domains of Building and Construction Sector, in this case these were </w:t>
      </w:r>
      <w:r w:rsidR="002F3662" w:rsidRPr="002F3662">
        <w:rPr>
          <w:i/>
          <w:lang w:val="en-GB"/>
        </w:rPr>
        <w:t>Climate Control</w:t>
      </w:r>
      <w:r w:rsidR="002F3662">
        <w:rPr>
          <w:lang w:val="en-GB"/>
        </w:rPr>
        <w:t xml:space="preserve">, </w:t>
      </w:r>
      <w:r w:rsidR="002F3662" w:rsidRPr="002F3662">
        <w:rPr>
          <w:i/>
          <w:lang w:val="en-GB"/>
        </w:rPr>
        <w:t>Lightning</w:t>
      </w:r>
      <w:r w:rsidR="002F3662">
        <w:rPr>
          <w:lang w:val="en-GB"/>
        </w:rPr>
        <w:t xml:space="preserve">, </w:t>
      </w:r>
      <w:r w:rsidR="002F3662" w:rsidRPr="002F3662">
        <w:rPr>
          <w:i/>
          <w:lang w:val="en-GB"/>
        </w:rPr>
        <w:t>Coating</w:t>
      </w:r>
      <w:r w:rsidR="002F3662">
        <w:rPr>
          <w:lang w:val="en-GB"/>
        </w:rPr>
        <w:t xml:space="preserve">, </w:t>
      </w:r>
      <w:r w:rsidR="002F3662" w:rsidRPr="002F3662">
        <w:rPr>
          <w:i/>
          <w:lang w:val="en-GB"/>
        </w:rPr>
        <w:t>Sanitary</w:t>
      </w:r>
      <w:r w:rsidR="002F3662">
        <w:rPr>
          <w:lang w:val="en-GB"/>
        </w:rPr>
        <w:t xml:space="preserve"> and </w:t>
      </w:r>
      <w:r w:rsidR="002F3662" w:rsidRPr="002F3662">
        <w:rPr>
          <w:i/>
          <w:lang w:val="en-GB"/>
        </w:rPr>
        <w:t>Waste Management</w:t>
      </w:r>
      <w:r w:rsidR="002F3662">
        <w:rPr>
          <w:lang w:val="en-GB"/>
        </w:rPr>
        <w:t xml:space="preserve">. The initial unstructured information included 62568 words to be evaluated. These were the initial data to be applied in this project. </w:t>
      </w:r>
    </w:p>
    <w:p w14:paraId="0D6F532C" w14:textId="77777777" w:rsidR="002F3662" w:rsidRDefault="00F40BF4" w:rsidP="002F3662">
      <w:pPr>
        <w:rPr>
          <w:lang w:val="en-GB"/>
        </w:rPr>
      </w:pPr>
      <w:r>
        <w:rPr>
          <w:lang w:val="en-GB"/>
        </w:rPr>
        <w:tab/>
      </w:r>
      <w:r w:rsidR="002F3662">
        <w:rPr>
          <w:lang w:val="en-GB"/>
        </w:rPr>
        <w:t xml:space="preserve">The ontology was adopted from </w:t>
      </w:r>
      <w:r w:rsidR="002F3662">
        <w:rPr>
          <w:lang w:val="en-GB"/>
        </w:rPr>
        <w:fldChar w:fldCharType="begin"/>
      </w:r>
      <w:r w:rsidR="002F3662">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2F3662">
        <w:rPr>
          <w:lang w:val="en-GB"/>
        </w:rPr>
        <w:fldChar w:fldCharType="separate"/>
      </w:r>
      <w:r w:rsidR="002F3662" w:rsidRPr="002F3662">
        <w:rPr>
          <w:rFonts w:cs="Times New Roman"/>
          <w:lang w:val="en-GB"/>
        </w:rPr>
        <w:t>(Figueiras, 2012)</w:t>
      </w:r>
      <w:r w:rsidR="002F3662">
        <w:rPr>
          <w:lang w:val="en-GB"/>
        </w:rPr>
        <w:fldChar w:fldCharType="end"/>
      </w:r>
      <w:r w:rsidR="002F3662">
        <w:rPr>
          <w:lang w:val="en-GB"/>
        </w:rPr>
        <w:t xml:space="preserve"> project. </w:t>
      </w:r>
      <w:r>
        <w:rPr>
          <w:lang w:val="en-GB"/>
        </w:rPr>
        <w:t>And this project</w:t>
      </w:r>
      <w:r w:rsidR="002F3662">
        <w:rPr>
          <w:lang w:val="en-GB"/>
        </w:rPr>
        <w:t xml:space="preserve"> was</w:t>
      </w:r>
      <w:r>
        <w:rPr>
          <w:lang w:val="en-GB"/>
        </w:rPr>
        <w:t xml:space="preserve"> also a sample adapted from e-COGNOS project from the BC sector. This ontology can be seen in this document in </w:t>
      </w:r>
      <w:r>
        <w:rPr>
          <w:lang w:val="en-GB"/>
        </w:rPr>
        <w:fldChar w:fldCharType="begin"/>
      </w:r>
      <w:r>
        <w:rPr>
          <w:lang w:val="en-GB"/>
        </w:rPr>
        <w:instrText xml:space="preserve"> REF _Ref397976456 \h </w:instrText>
      </w:r>
      <w:r>
        <w:rPr>
          <w:lang w:val="en-GB"/>
        </w:rPr>
      </w:r>
      <w:r>
        <w:rPr>
          <w:lang w:val="en-GB"/>
        </w:rPr>
        <w:fldChar w:fldCharType="separate"/>
      </w:r>
      <w:r w:rsidRPr="00816AA8">
        <w:rPr>
          <w:lang w:val="en-GB"/>
        </w:rPr>
        <w:t xml:space="preserve">Figure </w:t>
      </w:r>
      <w:r>
        <w:rPr>
          <w:noProof/>
          <w:lang w:val="en-GB"/>
        </w:rPr>
        <w:t>4</w:t>
      </w:r>
      <w:r>
        <w:rPr>
          <w:lang w:val="en-GB"/>
        </w:rPr>
        <w:t>.</w:t>
      </w:r>
      <w:r>
        <w:rPr>
          <w:noProof/>
          <w:lang w:val="en-GB"/>
        </w:rPr>
        <w:t>1</w:t>
      </w:r>
      <w:r>
        <w:rPr>
          <w:lang w:val="en-GB"/>
        </w:rPr>
        <w:fldChar w:fldCharType="end"/>
      </w:r>
      <w:r>
        <w:rPr>
          <w:lang w:val="en-GB"/>
        </w:rPr>
        <w:t xml:space="preserve">, where we can see some inspiration in the e-COGNOS. For instance, classes like </w:t>
      </w:r>
      <w:r w:rsidRPr="00F40BF4">
        <w:rPr>
          <w:i/>
          <w:lang w:val="en-GB"/>
        </w:rPr>
        <w:t>Actor</w:t>
      </w:r>
      <w:r>
        <w:rPr>
          <w:lang w:val="en-GB"/>
        </w:rPr>
        <w:t xml:space="preserve">, </w:t>
      </w:r>
      <w:r w:rsidRPr="00F40BF4">
        <w:rPr>
          <w:i/>
          <w:lang w:val="en-GB"/>
        </w:rPr>
        <w:t>Product</w:t>
      </w:r>
      <w:r>
        <w:rPr>
          <w:lang w:val="en-GB"/>
        </w:rPr>
        <w:t xml:space="preserve"> and </w:t>
      </w:r>
      <w:r w:rsidRPr="00F40BF4">
        <w:rPr>
          <w:i/>
          <w:lang w:val="en-GB"/>
        </w:rPr>
        <w:t>Process</w:t>
      </w:r>
      <w:r>
        <w:rPr>
          <w:lang w:val="en-GB"/>
        </w:rPr>
        <w:t xml:space="preserve"> were cases of this inspiration. </w:t>
      </w:r>
    </w:p>
    <w:p w14:paraId="02D685A5" w14:textId="77777777" w:rsidR="00B3300E" w:rsidRPr="00B3300E" w:rsidRDefault="00B3300E" w:rsidP="00B3300E">
      <w:pPr>
        <w:pStyle w:val="Caption"/>
        <w:keepNext/>
        <w:rPr>
          <w:sz w:val="20"/>
          <w:lang w:val="en-GB"/>
        </w:rPr>
      </w:pPr>
      <w:bookmarkStart w:id="289" w:name="_Ref397978236"/>
      <w:bookmarkStart w:id="290" w:name="_Ref397978232"/>
      <w:bookmarkStart w:id="291" w:name="_Toc397995149"/>
      <w:r w:rsidRPr="00B3300E">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89"/>
      <w:r w:rsidRPr="00B3300E">
        <w:rPr>
          <w:sz w:val="20"/>
          <w:lang w:val="en-GB"/>
        </w:rPr>
        <w:t xml:space="preserve"> - All unique </w:t>
      </w:r>
      <w:r>
        <w:rPr>
          <w:sz w:val="20"/>
          <w:lang w:val="en-GB"/>
        </w:rPr>
        <w:t>one-FI</w:t>
      </w:r>
      <w:r w:rsidRPr="00B3300E">
        <w:rPr>
          <w:sz w:val="20"/>
          <w:lang w:val="en-GB"/>
        </w:rPr>
        <w:t xml:space="preserve"> </w:t>
      </w:r>
      <w:r>
        <w:rPr>
          <w:sz w:val="20"/>
          <w:lang w:val="en-GB"/>
        </w:rPr>
        <w:t xml:space="preserve">sets </w:t>
      </w:r>
      <w:r w:rsidRPr="00B3300E">
        <w:rPr>
          <w:sz w:val="20"/>
          <w:lang w:val="en-GB"/>
        </w:rPr>
        <w:t>before AR discovery</w:t>
      </w:r>
      <w:bookmarkEnd w:id="290"/>
      <w:bookmarkEnd w:id="291"/>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B3300E" w14:paraId="5D296D88" w14:textId="77777777"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14:paraId="7AD1C96E" w14:textId="77777777" w:rsidR="00B3300E" w:rsidRPr="00B3300E" w:rsidRDefault="00B3300E" w:rsidP="00B3300E">
            <w:pPr>
              <w:jc w:val="center"/>
              <w:rPr>
                <w:sz w:val="20"/>
                <w:lang w:val="en-GB"/>
              </w:rPr>
            </w:pPr>
            <w:r>
              <w:rPr>
                <w:sz w:val="20"/>
                <w:lang w:val="en-GB"/>
              </w:rPr>
              <w:t>Unique FI</w:t>
            </w:r>
          </w:p>
        </w:tc>
      </w:tr>
      <w:tr w:rsidR="00B3300E" w:rsidRPr="00B3300E" w14:paraId="666C0D8D"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195BF2D2" w14:textId="77777777" w:rsidR="00B3300E" w:rsidRPr="00B3300E" w:rsidRDefault="00B3300E" w:rsidP="00B3300E">
            <w:pPr>
              <w:jc w:val="center"/>
              <w:rPr>
                <w:sz w:val="20"/>
                <w:lang w:val="en-GB"/>
              </w:rPr>
            </w:pPr>
            <w:proofErr w:type="spellStart"/>
            <w:r w:rsidRPr="00B3300E">
              <w:rPr>
                <w:sz w:val="20"/>
                <w:lang w:val="en-GB"/>
              </w:rPr>
              <w:t>manag</w:t>
            </w:r>
            <w:proofErr w:type="spellEnd"/>
          </w:p>
        </w:tc>
        <w:tc>
          <w:tcPr>
            <w:tcW w:w="1276" w:type="dxa"/>
            <w:tcBorders>
              <w:left w:val="single" w:sz="4" w:space="0" w:color="auto"/>
              <w:right w:val="single" w:sz="4" w:space="0" w:color="auto"/>
            </w:tcBorders>
          </w:tcPr>
          <w:p w14:paraId="777F11CA"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wast</w:t>
            </w:r>
            <w:proofErr w:type="spellEnd"/>
          </w:p>
        </w:tc>
        <w:tc>
          <w:tcPr>
            <w:tcW w:w="1276" w:type="dxa"/>
            <w:tcBorders>
              <w:left w:val="single" w:sz="4" w:space="0" w:color="auto"/>
              <w:right w:val="single" w:sz="4" w:space="0" w:color="auto"/>
            </w:tcBorders>
          </w:tcPr>
          <w:p w14:paraId="60DA78BA"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recycl</w:t>
            </w:r>
            <w:proofErr w:type="spellEnd"/>
          </w:p>
        </w:tc>
        <w:tc>
          <w:tcPr>
            <w:tcW w:w="1694" w:type="dxa"/>
            <w:tcBorders>
              <w:left w:val="single" w:sz="4" w:space="0" w:color="auto"/>
            </w:tcBorders>
          </w:tcPr>
          <w:p w14:paraId="38566BA3"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B3300E">
              <w:rPr>
                <w:b/>
                <w:sz w:val="20"/>
                <w:lang w:val="en-GB"/>
              </w:rPr>
              <w:t>wast_manag</w:t>
            </w:r>
            <w:proofErr w:type="spellEnd"/>
          </w:p>
        </w:tc>
      </w:tr>
      <w:tr w:rsidR="00B3300E" w:rsidRPr="00B3300E" w14:paraId="0C520190"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5A50C30C" w14:textId="77777777" w:rsidR="00B3300E" w:rsidRPr="00B3300E" w:rsidRDefault="00B3300E" w:rsidP="00B3300E">
            <w:pPr>
              <w:jc w:val="center"/>
              <w:rPr>
                <w:sz w:val="20"/>
                <w:lang w:val="en-GB"/>
              </w:rPr>
            </w:pPr>
            <w:r w:rsidRPr="00B3300E">
              <w:rPr>
                <w:sz w:val="20"/>
                <w:lang w:val="en-GB"/>
              </w:rPr>
              <w:t>plan</w:t>
            </w:r>
          </w:p>
        </w:tc>
        <w:tc>
          <w:tcPr>
            <w:tcW w:w="1276" w:type="dxa"/>
            <w:tcBorders>
              <w:left w:val="single" w:sz="4" w:space="0" w:color="auto"/>
              <w:right w:val="single" w:sz="4" w:space="0" w:color="auto"/>
            </w:tcBorders>
          </w:tcPr>
          <w:p w14:paraId="6757819E"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implement</w:t>
            </w:r>
          </w:p>
        </w:tc>
        <w:tc>
          <w:tcPr>
            <w:tcW w:w="1276" w:type="dxa"/>
            <w:tcBorders>
              <w:left w:val="single" w:sz="4" w:space="0" w:color="auto"/>
              <w:right w:val="single" w:sz="4" w:space="0" w:color="auto"/>
            </w:tcBorders>
          </w:tcPr>
          <w:p w14:paraId="23147792"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energi</w:t>
            </w:r>
            <w:proofErr w:type="spellEnd"/>
          </w:p>
        </w:tc>
        <w:tc>
          <w:tcPr>
            <w:tcW w:w="1694" w:type="dxa"/>
            <w:tcBorders>
              <w:left w:val="single" w:sz="4" w:space="0" w:color="auto"/>
            </w:tcBorders>
          </w:tcPr>
          <w:p w14:paraId="633BE877"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consumpt</w:t>
            </w:r>
            <w:proofErr w:type="spellEnd"/>
          </w:p>
        </w:tc>
      </w:tr>
      <w:tr w:rsidR="00B3300E" w:rsidRPr="00B3300E" w14:paraId="0ED77F93"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4112AD1B" w14:textId="77777777" w:rsidR="00B3300E" w:rsidRPr="00B3300E" w:rsidRDefault="00B3300E" w:rsidP="00B3300E">
            <w:pPr>
              <w:jc w:val="center"/>
              <w:rPr>
                <w:sz w:val="20"/>
                <w:lang w:val="en-GB"/>
              </w:rPr>
            </w:pPr>
            <w:proofErr w:type="spellStart"/>
            <w:r w:rsidRPr="00B3300E">
              <w:rPr>
                <w:sz w:val="20"/>
                <w:lang w:val="en-GB"/>
              </w:rPr>
              <w:t>temperatur</w:t>
            </w:r>
            <w:proofErr w:type="spellEnd"/>
          </w:p>
        </w:tc>
        <w:tc>
          <w:tcPr>
            <w:tcW w:w="1276" w:type="dxa"/>
            <w:tcBorders>
              <w:left w:val="single" w:sz="4" w:space="0" w:color="auto"/>
              <w:right w:val="single" w:sz="4" w:space="0" w:color="auto"/>
            </w:tcBorders>
          </w:tcPr>
          <w:p w14:paraId="0487BCB4"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indoor</w:t>
            </w:r>
          </w:p>
        </w:tc>
        <w:tc>
          <w:tcPr>
            <w:tcW w:w="1276" w:type="dxa"/>
            <w:tcBorders>
              <w:left w:val="single" w:sz="4" w:space="0" w:color="auto"/>
              <w:right w:val="single" w:sz="4" w:space="0" w:color="auto"/>
            </w:tcBorders>
          </w:tcPr>
          <w:p w14:paraId="665EFB56"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heat</w:t>
            </w:r>
          </w:p>
        </w:tc>
        <w:tc>
          <w:tcPr>
            <w:tcW w:w="1694" w:type="dxa"/>
            <w:tcBorders>
              <w:left w:val="single" w:sz="4" w:space="0" w:color="auto"/>
            </w:tcBorders>
          </w:tcPr>
          <w:p w14:paraId="64DD0A0D"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energi_consumpt</w:t>
            </w:r>
            <w:proofErr w:type="spellEnd"/>
          </w:p>
        </w:tc>
      </w:tr>
      <w:tr w:rsidR="00B3300E" w:rsidRPr="00B3300E" w14:paraId="388C6414"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7C45DEA0" w14:textId="77777777" w:rsidR="00B3300E" w:rsidRPr="00B3300E" w:rsidRDefault="00B3300E" w:rsidP="00B3300E">
            <w:pPr>
              <w:jc w:val="center"/>
              <w:rPr>
                <w:sz w:val="20"/>
                <w:lang w:val="en-GB"/>
              </w:rPr>
            </w:pPr>
            <w:proofErr w:type="spellStart"/>
            <w:r w:rsidRPr="00B3300E">
              <w:rPr>
                <w:sz w:val="20"/>
                <w:lang w:val="en-GB"/>
              </w:rPr>
              <w:t>electr</w:t>
            </w:r>
            <w:proofErr w:type="spellEnd"/>
          </w:p>
        </w:tc>
        <w:tc>
          <w:tcPr>
            <w:tcW w:w="1276" w:type="dxa"/>
            <w:tcBorders>
              <w:left w:val="single" w:sz="4" w:space="0" w:color="auto"/>
              <w:right w:val="single" w:sz="4" w:space="0" w:color="auto"/>
            </w:tcBorders>
          </w:tcPr>
          <w:p w14:paraId="1F7A911F"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power</w:t>
            </w:r>
          </w:p>
        </w:tc>
        <w:tc>
          <w:tcPr>
            <w:tcW w:w="1276" w:type="dxa"/>
            <w:tcBorders>
              <w:left w:val="single" w:sz="4" w:space="0" w:color="auto"/>
              <w:right w:val="single" w:sz="4" w:space="0" w:color="auto"/>
            </w:tcBorders>
          </w:tcPr>
          <w:p w14:paraId="3C1E0271"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oper</w:t>
            </w:r>
            <w:proofErr w:type="spellEnd"/>
          </w:p>
        </w:tc>
        <w:tc>
          <w:tcPr>
            <w:tcW w:w="1694" w:type="dxa"/>
            <w:tcBorders>
              <w:left w:val="single" w:sz="4" w:space="0" w:color="auto"/>
            </w:tcBorders>
          </w:tcPr>
          <w:p w14:paraId="66507B05"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hvac</w:t>
            </w:r>
            <w:proofErr w:type="spellEnd"/>
          </w:p>
        </w:tc>
      </w:tr>
      <w:tr w:rsidR="00B3300E" w:rsidRPr="00B3300E" w14:paraId="37438A0F"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7CE8375E" w14:textId="77777777" w:rsidR="00B3300E" w:rsidRPr="00B3300E" w:rsidRDefault="00B3300E" w:rsidP="00B3300E">
            <w:pPr>
              <w:jc w:val="center"/>
              <w:rPr>
                <w:sz w:val="20"/>
                <w:lang w:val="en-GB"/>
              </w:rPr>
            </w:pPr>
            <w:r w:rsidRPr="00B3300E">
              <w:rPr>
                <w:sz w:val="20"/>
                <w:lang w:val="en-GB"/>
              </w:rPr>
              <w:t>cool</w:t>
            </w:r>
          </w:p>
        </w:tc>
        <w:tc>
          <w:tcPr>
            <w:tcW w:w="1276" w:type="dxa"/>
            <w:tcBorders>
              <w:left w:val="single" w:sz="4" w:space="0" w:color="auto"/>
              <w:right w:val="single" w:sz="4" w:space="0" w:color="auto"/>
            </w:tcBorders>
          </w:tcPr>
          <w:p w14:paraId="73A104C3"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toilet</w:t>
            </w:r>
          </w:p>
        </w:tc>
        <w:tc>
          <w:tcPr>
            <w:tcW w:w="1276" w:type="dxa"/>
            <w:tcBorders>
              <w:left w:val="single" w:sz="4" w:space="0" w:color="auto"/>
              <w:right w:val="single" w:sz="4" w:space="0" w:color="auto"/>
            </w:tcBorders>
          </w:tcPr>
          <w:p w14:paraId="0340912C"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sanitari</w:t>
            </w:r>
            <w:proofErr w:type="spellEnd"/>
          </w:p>
        </w:tc>
        <w:tc>
          <w:tcPr>
            <w:tcW w:w="1694" w:type="dxa"/>
            <w:tcBorders>
              <w:left w:val="single" w:sz="4" w:space="0" w:color="auto"/>
            </w:tcBorders>
          </w:tcPr>
          <w:p w14:paraId="5F0E00DA" w14:textId="77777777"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B3300E">
              <w:rPr>
                <w:b/>
                <w:sz w:val="20"/>
                <w:lang w:val="en-GB"/>
              </w:rPr>
              <w:t>climat</w:t>
            </w:r>
            <w:proofErr w:type="spellEnd"/>
          </w:p>
        </w:tc>
      </w:tr>
      <w:tr w:rsidR="00B3300E" w:rsidRPr="00B3300E" w14:paraId="3754835A"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35142A48" w14:textId="77777777" w:rsidR="00B3300E" w:rsidRPr="00B3300E" w:rsidRDefault="00B3300E" w:rsidP="00B3300E">
            <w:pPr>
              <w:jc w:val="center"/>
              <w:rPr>
                <w:sz w:val="20"/>
                <w:lang w:val="en-GB"/>
              </w:rPr>
            </w:pPr>
            <w:proofErr w:type="spellStart"/>
            <w:r w:rsidRPr="00B3300E">
              <w:rPr>
                <w:sz w:val="20"/>
                <w:lang w:val="en-GB"/>
              </w:rPr>
              <w:t>offic</w:t>
            </w:r>
            <w:proofErr w:type="spellEnd"/>
          </w:p>
        </w:tc>
        <w:tc>
          <w:tcPr>
            <w:tcW w:w="1276" w:type="dxa"/>
            <w:tcBorders>
              <w:left w:val="single" w:sz="4" w:space="0" w:color="auto"/>
              <w:right w:val="single" w:sz="4" w:space="0" w:color="auto"/>
            </w:tcBorders>
          </w:tcPr>
          <w:p w14:paraId="61A6D4E9"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offic_build</w:t>
            </w:r>
            <w:proofErr w:type="spellEnd"/>
          </w:p>
        </w:tc>
        <w:tc>
          <w:tcPr>
            <w:tcW w:w="1276" w:type="dxa"/>
            <w:tcBorders>
              <w:left w:val="single" w:sz="4" w:space="0" w:color="auto"/>
              <w:right w:val="single" w:sz="4" w:space="0" w:color="auto"/>
            </w:tcBorders>
          </w:tcPr>
          <w:p w14:paraId="5842D6CB"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B3300E">
              <w:rPr>
                <w:b/>
                <w:sz w:val="20"/>
                <w:lang w:val="en-GB"/>
              </w:rPr>
              <w:t>coat_materi</w:t>
            </w:r>
            <w:proofErr w:type="spellEnd"/>
          </w:p>
        </w:tc>
        <w:tc>
          <w:tcPr>
            <w:tcW w:w="1694" w:type="dxa"/>
            <w:tcBorders>
              <w:left w:val="single" w:sz="4" w:space="0" w:color="auto"/>
            </w:tcBorders>
          </w:tcPr>
          <w:p w14:paraId="17371605" w14:textId="77777777"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coat</w:t>
            </w:r>
          </w:p>
        </w:tc>
      </w:tr>
    </w:tbl>
    <w:p w14:paraId="403FDCC0" w14:textId="77777777" w:rsidR="00F40BF4" w:rsidRDefault="00F40BF4" w:rsidP="00B3300E">
      <w:pPr>
        <w:spacing w:before="240"/>
        <w:rPr>
          <w:lang w:val="en-GB"/>
        </w:rPr>
      </w:pPr>
      <w:r>
        <w:rPr>
          <w:lang w:val="en-GB"/>
        </w:rPr>
        <w:tab/>
        <w:t xml:space="preserve">The AR results presented were very interesting and allow the author to make some interesting discussion. With the previous argued values of </w:t>
      </w:r>
      <w:proofErr w:type="spellStart"/>
      <w:r>
        <w:rPr>
          <w:lang w:val="en-GB"/>
        </w:rPr>
        <w:t>minsup</w:t>
      </w:r>
      <w:proofErr w:type="spellEnd"/>
      <w:r>
        <w:rPr>
          <w:lang w:val="en-GB"/>
        </w:rPr>
        <w:t xml:space="preserve"> and </w:t>
      </w:r>
      <w:proofErr w:type="spellStart"/>
      <w:r>
        <w:rPr>
          <w:lang w:val="en-GB"/>
        </w:rPr>
        <w:t>minconf</w:t>
      </w:r>
      <w:proofErr w:type="spellEnd"/>
      <w:r>
        <w:rPr>
          <w:lang w:val="en-GB"/>
        </w:rPr>
        <w:t xml:space="preserve"> the </w:t>
      </w:r>
      <w:proofErr w:type="spellStart"/>
      <w:r>
        <w:rPr>
          <w:lang w:val="en-GB"/>
        </w:rPr>
        <w:t>the</w:t>
      </w:r>
      <w:proofErr w:type="spellEnd"/>
      <w:r>
        <w:rPr>
          <w:lang w:val="en-GB"/>
        </w:rPr>
        <w:t xml:space="preserve"> total AR to evaluate were 102 rules</w:t>
      </w:r>
      <w:r w:rsidR="00694D39">
        <w:rPr>
          <w:lang w:val="en-GB"/>
        </w:rPr>
        <w:t xml:space="preserve">, with the FP-Growth algorithm discovering 24 sets of one FI to provide for rule discovery. These sets can be seen in </w:t>
      </w:r>
      <w:r w:rsidR="00B3300E">
        <w:rPr>
          <w:lang w:val="en-GB"/>
        </w:rPr>
        <w:fldChar w:fldCharType="begin"/>
      </w:r>
      <w:r w:rsidR="00B3300E">
        <w:rPr>
          <w:lang w:val="en-GB"/>
        </w:rPr>
        <w:instrText xml:space="preserve"> REF _Ref397978232 \h </w:instrText>
      </w:r>
      <w:r w:rsidR="00B3300E">
        <w:rPr>
          <w:lang w:val="en-GB"/>
        </w:rPr>
      </w:r>
      <w:r w:rsidR="00B3300E">
        <w:rPr>
          <w:lang w:val="en-GB"/>
        </w:rPr>
        <w:fldChar w:fldCharType="end"/>
      </w:r>
      <w:r w:rsidR="00B3300E">
        <w:rPr>
          <w:lang w:val="en-GB"/>
        </w:rPr>
        <w:fldChar w:fldCharType="begin"/>
      </w:r>
      <w:r w:rsidR="00B3300E">
        <w:rPr>
          <w:lang w:val="en-GB"/>
        </w:rPr>
        <w:instrText xml:space="preserve"> REF _Ref397978236 \h </w:instrText>
      </w:r>
      <w:r w:rsidR="00B3300E">
        <w:rPr>
          <w:lang w:val="en-GB"/>
        </w:rPr>
      </w:r>
      <w:r w:rsidR="00B3300E">
        <w:rPr>
          <w:lang w:val="en-GB"/>
        </w:rPr>
        <w:fldChar w:fldCharType="separate"/>
      </w:r>
      <w:r w:rsidR="00B3300E" w:rsidRPr="00B3300E">
        <w:rPr>
          <w:sz w:val="20"/>
          <w:lang w:val="en-GB"/>
        </w:rPr>
        <w:t xml:space="preserve">Table </w:t>
      </w:r>
      <w:r w:rsidR="00B3300E" w:rsidRPr="00B3300E">
        <w:rPr>
          <w:noProof/>
          <w:sz w:val="20"/>
          <w:lang w:val="en-GB"/>
        </w:rPr>
        <w:t>6</w:t>
      </w:r>
      <w:r w:rsidR="00B3300E" w:rsidRPr="00B3300E">
        <w:rPr>
          <w:sz w:val="20"/>
          <w:lang w:val="en-GB"/>
        </w:rPr>
        <w:noBreakHyphen/>
      </w:r>
      <w:r w:rsidR="00B3300E" w:rsidRPr="00B3300E">
        <w:rPr>
          <w:noProof/>
          <w:sz w:val="20"/>
          <w:lang w:val="en-GB"/>
        </w:rPr>
        <w:t>1</w:t>
      </w:r>
      <w:r w:rsidR="00B3300E">
        <w:rPr>
          <w:lang w:val="en-GB"/>
        </w:rPr>
        <w:fldChar w:fldCharType="end"/>
      </w:r>
      <w:r>
        <w:rPr>
          <w:lang w:val="en-GB"/>
        </w:rPr>
        <w:t xml:space="preserve">. These rules only considered a set of frequent items in the premise totalling one element. If one can expand this set to 2 or more, the </w:t>
      </w:r>
      <w:r w:rsidR="00694D39">
        <w:rPr>
          <w:lang w:val="en-GB"/>
        </w:rPr>
        <w:t xml:space="preserve">rules number would probably be higher and more knowledge would be discovered. But the case could be different, if the number were too high there would be also an enormous number of rules to evaluate that could not help at all the ontology administrator. </w:t>
      </w:r>
    </w:p>
    <w:p w14:paraId="6D048F68" w14:textId="77777777" w:rsidR="001A293E" w:rsidRPr="002F3662" w:rsidRDefault="002F3662" w:rsidP="002F3662">
      <w:pPr>
        <w:pStyle w:val="Caption"/>
        <w:keepNext/>
        <w:rPr>
          <w:sz w:val="20"/>
          <w:lang w:val="en-GB"/>
        </w:rPr>
      </w:pPr>
      <w:r w:rsidRPr="002F3662">
        <w:rPr>
          <w:sz w:val="20"/>
          <w:lang w:val="en-GB"/>
        </w:rPr>
        <w:t xml:space="preserve"> </w:t>
      </w:r>
      <w:bookmarkStart w:id="292" w:name="_Ref397978470"/>
      <w:bookmarkStart w:id="293" w:name="_Ref397977208"/>
      <w:bookmarkStart w:id="294" w:name="_Toc397995150"/>
      <w:r w:rsidR="001A293E" w:rsidRPr="002F3662">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292"/>
      <w:r w:rsidR="001A293E" w:rsidRPr="002F3662">
        <w:rPr>
          <w:sz w:val="20"/>
          <w:lang w:val="en-GB"/>
        </w:rPr>
        <w:t xml:space="preserve"> – AR with FI </w:t>
      </w:r>
      <w:proofErr w:type="spellStart"/>
      <w:r w:rsidR="001A293E" w:rsidRPr="002F3662">
        <w:rPr>
          <w:sz w:val="20"/>
          <w:lang w:val="en-GB"/>
        </w:rPr>
        <w:t>Manag</w:t>
      </w:r>
      <w:proofErr w:type="spellEnd"/>
      <w:r w:rsidR="001A293E" w:rsidRPr="002F3662">
        <w:rPr>
          <w:sz w:val="20"/>
          <w:lang w:val="en-GB"/>
        </w:rPr>
        <w:t xml:space="preserve"> as premise</w:t>
      </w:r>
      <w:bookmarkEnd w:id="293"/>
      <w:bookmarkEnd w:id="294"/>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D524A0" w14:paraId="2BC94493"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14:paraId="62FE8AEE" w14:textId="77777777"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14:paraId="5A24B9EE"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71" w:type="pct"/>
            <w:vAlign w:val="center"/>
          </w:tcPr>
          <w:p w14:paraId="4DFDC7C3"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14:paraId="1BE557B0"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14:paraId="4861B83B"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14:paraId="67E5793C"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14:paraId="6968EFC6"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50" w:type="pct"/>
            <w:vAlign w:val="center"/>
          </w:tcPr>
          <w:p w14:paraId="79C37E3B"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77" w:type="pct"/>
            <w:vAlign w:val="center"/>
          </w:tcPr>
          <w:p w14:paraId="5BCE8E93"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14:paraId="1E408209"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14:paraId="786723F4"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635882CF" w14:textId="77777777"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14:paraId="559F1D0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14:paraId="5428BF7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14:paraId="3A4583EE"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14:paraId="17E3238B"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14:paraId="7FD75C6A"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14:paraId="0401554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14:paraId="4232627C"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14:paraId="21F8FE0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14:paraId="6835F0E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1BC3BECC"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27DB52A2" w14:textId="77777777"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14:paraId="23FDE89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14:paraId="5ED0DD9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14:paraId="0DD1E9E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14:paraId="49075361"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14:paraId="391691DF"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14:paraId="31E6E57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14:paraId="01FEBF36"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14:paraId="24FA2315"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14:paraId="2B20936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14:paraId="1DBF8C4A"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3F7B4C8F" w14:textId="77777777"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14:paraId="7834E97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14:paraId="20EE043A"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14:paraId="6624F850"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14:paraId="33570DB3"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14:paraId="2DB55070"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14:paraId="1FDBAC4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14:paraId="496E217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14:paraId="21060EF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14:paraId="00782F69"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4E66998E"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5875AEC0" w14:textId="77777777"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14:paraId="35BDE61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14:paraId="5131A6F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14:paraId="78DF8063"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14:paraId="314D3F51"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14:paraId="7B82C8E2"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14:paraId="63618AB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14:paraId="3013C887"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14:paraId="0200BD6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14:paraId="716F1ADE"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14:paraId="26799EA0"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511DC483" w14:textId="77777777" w:rsidR="001A293E" w:rsidRPr="00D524A0"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14:paraId="7E08ACF4"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14:paraId="2DE004E7"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14:paraId="0628D9EE"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14:paraId="683D21ED"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14:paraId="0C4B703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14:paraId="451CD621"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14:paraId="7E4F9C4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14:paraId="4F2A7BD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14:paraId="2BDF096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bl>
    <w:p w14:paraId="22C7158D" w14:textId="77777777" w:rsidR="005553F0" w:rsidRDefault="005553F0" w:rsidP="005553F0">
      <w:pPr>
        <w:spacing w:before="240"/>
        <w:rPr>
          <w:lang w:val="en-GB"/>
        </w:rPr>
      </w:pPr>
      <w:r>
        <w:rPr>
          <w:lang w:val="en-GB"/>
        </w:rPr>
        <w:tab/>
        <w:t xml:space="preserve">Some interesting knowledge can be seen in the result set, for instance, in </w:t>
      </w:r>
      <w:r>
        <w:rPr>
          <w:lang w:val="en-GB"/>
        </w:rPr>
        <w:fldChar w:fldCharType="begin"/>
      </w:r>
      <w:r>
        <w:rPr>
          <w:lang w:val="en-GB"/>
        </w:rPr>
        <w:instrText xml:space="preserve"> REF _Ref397978470 \h </w:instrText>
      </w:r>
      <w:r>
        <w:rPr>
          <w:lang w:val="en-GB"/>
        </w:rPr>
      </w:r>
      <w:r>
        <w:rPr>
          <w:lang w:val="en-GB"/>
        </w:rPr>
        <w:fldChar w:fldCharType="separate"/>
      </w:r>
      <w:r w:rsidRPr="002F3662">
        <w:rPr>
          <w:sz w:val="20"/>
          <w:lang w:val="en-GB"/>
        </w:rPr>
        <w:t xml:space="preserve">Table </w:t>
      </w:r>
      <w:r>
        <w:rPr>
          <w:noProof/>
          <w:sz w:val="20"/>
          <w:lang w:val="en-GB"/>
        </w:rPr>
        <w:t>6</w:t>
      </w:r>
      <w:r>
        <w:rPr>
          <w:sz w:val="20"/>
          <w:lang w:val="en-GB"/>
        </w:rPr>
        <w:noBreakHyphen/>
      </w:r>
      <w:r>
        <w:rPr>
          <w:noProof/>
          <w:sz w:val="20"/>
          <w:lang w:val="en-GB"/>
        </w:rPr>
        <w:t>2</w:t>
      </w:r>
      <w:r>
        <w:rPr>
          <w:lang w:val="en-GB"/>
        </w:rPr>
        <w:fldChar w:fldCharType="end"/>
      </w:r>
      <w:r>
        <w:rPr>
          <w:lang w:val="en-GB"/>
        </w:rPr>
        <w:t xml:space="preserve"> FI </w:t>
      </w:r>
      <w:proofErr w:type="spellStart"/>
      <w:r>
        <w:rPr>
          <w:lang w:val="en-GB"/>
        </w:rPr>
        <w:t>Manag</w:t>
      </w:r>
      <w:proofErr w:type="spellEnd"/>
      <w:r>
        <w:rPr>
          <w:lang w:val="en-GB"/>
        </w:rPr>
        <w:t xml:space="preserve"> appears in 5 rules as a premise, originating 5 different conclusions. When </w:t>
      </w:r>
      <w:r w:rsidR="0033019B">
        <w:rPr>
          <w:lang w:val="en-GB"/>
        </w:rPr>
        <w:t xml:space="preserve">the rules concludes to </w:t>
      </w:r>
      <w:proofErr w:type="spellStart"/>
      <w:r w:rsidR="0033019B">
        <w:rPr>
          <w:lang w:val="en-GB"/>
        </w:rPr>
        <w:t>Manag</w:t>
      </w:r>
      <w:proofErr w:type="spellEnd"/>
      <w:r w:rsidR="0033019B">
        <w:rPr>
          <w:lang w:val="en-GB"/>
        </w:rPr>
        <w:t xml:space="preserve">, the total sum of the rules are also 5. </w:t>
      </w:r>
    </w:p>
    <w:p w14:paraId="4A928941" w14:textId="77777777" w:rsidR="001A293E" w:rsidRDefault="001A293E" w:rsidP="001A293E">
      <w:pPr>
        <w:rPr>
          <w:lang w:val="en-GB"/>
        </w:rPr>
      </w:pPr>
    </w:p>
    <w:p w14:paraId="72A863F1" w14:textId="77777777" w:rsidR="001A293E" w:rsidRPr="0096410B" w:rsidRDefault="001A293E" w:rsidP="001A293E">
      <w:pPr>
        <w:pStyle w:val="Caption"/>
        <w:keepNext/>
        <w:rPr>
          <w:sz w:val="20"/>
          <w:lang w:val="en-GB"/>
        </w:rPr>
      </w:pPr>
      <w:bookmarkStart w:id="295" w:name="_Toc397995151"/>
      <w:r w:rsidRPr="0096410B">
        <w:rPr>
          <w:sz w:val="20"/>
          <w:lang w:val="en-GB"/>
        </w:rPr>
        <w:lastRenderedPageBreak/>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r w:rsidRPr="0096410B">
        <w:rPr>
          <w:sz w:val="20"/>
          <w:lang w:val="en-GB"/>
        </w:rPr>
        <w:t xml:space="preserve"> </w:t>
      </w:r>
      <w:r>
        <w:rPr>
          <w:sz w:val="20"/>
          <w:lang w:val="en-GB"/>
        </w:rPr>
        <w:t>–</w:t>
      </w:r>
      <w:r w:rsidRPr="0096410B">
        <w:rPr>
          <w:sz w:val="20"/>
          <w:lang w:val="en-GB"/>
        </w:rPr>
        <w:t xml:space="preserve"> </w:t>
      </w:r>
      <w:r>
        <w:rPr>
          <w:sz w:val="20"/>
          <w:lang w:val="en-GB"/>
        </w:rPr>
        <w:t xml:space="preserve">AR </w:t>
      </w:r>
      <w:r w:rsidRPr="0096410B">
        <w:rPr>
          <w:sz w:val="20"/>
          <w:lang w:val="en-GB"/>
        </w:rPr>
        <w:t xml:space="preserve">with </w:t>
      </w:r>
      <w:r>
        <w:rPr>
          <w:sz w:val="20"/>
          <w:lang w:val="en-GB"/>
        </w:rPr>
        <w:t xml:space="preserve">FI </w:t>
      </w:r>
      <w:proofErr w:type="spellStart"/>
      <w:r w:rsidRPr="00AD14F2">
        <w:rPr>
          <w:i/>
          <w:sz w:val="20"/>
          <w:lang w:val="en-GB"/>
        </w:rPr>
        <w:t>Wast</w:t>
      </w:r>
      <w:proofErr w:type="spellEnd"/>
      <w:r w:rsidRPr="0096410B">
        <w:rPr>
          <w:sz w:val="20"/>
          <w:lang w:val="en-GB"/>
        </w:rPr>
        <w:t xml:space="preserve"> as premise</w:t>
      </w:r>
      <w:bookmarkEnd w:id="295"/>
    </w:p>
    <w:tbl>
      <w:tblPr>
        <w:tblStyle w:val="SombreadoMdio11"/>
        <w:tblW w:w="5123" w:type="pct"/>
        <w:jc w:val="center"/>
        <w:tblLook w:val="04A0" w:firstRow="1" w:lastRow="0" w:firstColumn="1" w:lastColumn="0" w:noHBand="0" w:noVBand="1"/>
      </w:tblPr>
      <w:tblGrid>
        <w:gridCol w:w="316"/>
        <w:gridCol w:w="903"/>
        <w:gridCol w:w="1362"/>
        <w:gridCol w:w="1183"/>
        <w:gridCol w:w="1151"/>
        <w:gridCol w:w="697"/>
        <w:gridCol w:w="894"/>
        <w:gridCol w:w="763"/>
        <w:gridCol w:w="749"/>
        <w:gridCol w:w="917"/>
      </w:tblGrid>
      <w:tr w:rsidR="001A293E" w:rsidRPr="00D524A0" w14:paraId="1E37ACAF"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vAlign w:val="center"/>
          </w:tcPr>
          <w:p w14:paraId="410F12E1" w14:textId="77777777" w:rsidR="001A293E" w:rsidRPr="00D524A0" w:rsidRDefault="001A293E" w:rsidP="001A293E">
            <w:pPr>
              <w:pStyle w:val="Caption"/>
              <w:spacing w:before="0" w:after="0"/>
              <w:rPr>
                <w:sz w:val="20"/>
                <w:szCs w:val="20"/>
                <w:lang w:val="en-GB"/>
              </w:rPr>
            </w:pPr>
            <w:r w:rsidRPr="00D524A0">
              <w:rPr>
                <w:sz w:val="20"/>
                <w:szCs w:val="20"/>
                <w:lang w:val="en-GB"/>
              </w:rPr>
              <w:t>#</w:t>
            </w:r>
          </w:p>
        </w:tc>
        <w:tc>
          <w:tcPr>
            <w:tcW w:w="506" w:type="pct"/>
            <w:vAlign w:val="center"/>
          </w:tcPr>
          <w:p w14:paraId="7A54252A"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62" w:type="pct"/>
            <w:vAlign w:val="center"/>
          </w:tcPr>
          <w:p w14:paraId="0922BDE3"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62" w:type="pct"/>
            <w:vAlign w:val="center"/>
          </w:tcPr>
          <w:p w14:paraId="14DB6A3C"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44" w:type="pct"/>
            <w:vAlign w:val="center"/>
          </w:tcPr>
          <w:p w14:paraId="40873F30"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90" w:type="pct"/>
            <w:vAlign w:val="center"/>
          </w:tcPr>
          <w:p w14:paraId="1F8FE18B"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0" w:type="pct"/>
            <w:vAlign w:val="center"/>
          </w:tcPr>
          <w:p w14:paraId="6DCC4173"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27" w:type="pct"/>
            <w:vAlign w:val="center"/>
          </w:tcPr>
          <w:p w14:paraId="4FF7BC35"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19" w:type="pct"/>
            <w:vAlign w:val="center"/>
          </w:tcPr>
          <w:p w14:paraId="6DFC1897"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3" w:type="pct"/>
            <w:vAlign w:val="center"/>
          </w:tcPr>
          <w:p w14:paraId="7B4842CD"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14:paraId="50DF9CFB"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14:paraId="58E872F0" w14:textId="77777777" w:rsidR="001A293E" w:rsidRPr="00D524A0" w:rsidRDefault="001A293E" w:rsidP="001A293E">
            <w:pPr>
              <w:pStyle w:val="Caption"/>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14:paraId="688E585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14:paraId="37DF3AA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Manag</w:t>
            </w:r>
            <w:proofErr w:type="spellEnd"/>
          </w:p>
        </w:tc>
        <w:tc>
          <w:tcPr>
            <w:tcW w:w="662" w:type="pct"/>
            <w:tcBorders>
              <w:left w:val="single" w:sz="4" w:space="0" w:color="auto"/>
              <w:right w:val="single" w:sz="4" w:space="0" w:color="auto"/>
            </w:tcBorders>
            <w:shd w:val="clear" w:color="auto" w:fill="auto"/>
            <w:vAlign w:val="center"/>
          </w:tcPr>
          <w:p w14:paraId="09D9CB9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14:paraId="03655A06"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14:paraId="623B41B0"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14:paraId="1653EEE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14:paraId="2D00F85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14:paraId="19434AE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14:paraId="459DC6C7"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65416C2A"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14:paraId="2D96171C" w14:textId="77777777" w:rsidR="001A293E" w:rsidRPr="00D524A0" w:rsidRDefault="001A293E" w:rsidP="001A293E">
            <w:pPr>
              <w:pStyle w:val="Caption"/>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14:paraId="7201636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14:paraId="3A4FB5F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62" w:type="pct"/>
            <w:tcBorders>
              <w:left w:val="single" w:sz="4" w:space="0" w:color="auto"/>
              <w:right w:val="single" w:sz="4" w:space="0" w:color="auto"/>
            </w:tcBorders>
            <w:shd w:val="clear" w:color="auto" w:fill="auto"/>
            <w:vAlign w:val="center"/>
          </w:tcPr>
          <w:p w14:paraId="1F04CAA1"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14:paraId="15DE4CAC"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14:paraId="0C300F3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14:paraId="2AC49BAE"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14:paraId="53952ED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14:paraId="1D33A72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14:paraId="61A07F53"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14:paraId="68999FC6"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14:paraId="19DF7F5F" w14:textId="77777777" w:rsidR="001A293E" w:rsidRPr="00D524A0" w:rsidRDefault="001A293E" w:rsidP="001A293E">
            <w:pPr>
              <w:pStyle w:val="Caption"/>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14:paraId="2E26198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14:paraId="06AD5A5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62" w:type="pct"/>
            <w:tcBorders>
              <w:left w:val="single" w:sz="4" w:space="0" w:color="auto"/>
              <w:right w:val="single" w:sz="4" w:space="0" w:color="auto"/>
            </w:tcBorders>
            <w:shd w:val="clear" w:color="auto" w:fill="auto"/>
            <w:vAlign w:val="center"/>
          </w:tcPr>
          <w:p w14:paraId="436F3B0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14:paraId="1D37842F"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14:paraId="75D6CB59"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14:paraId="4C44121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14:paraId="6A76C077"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14:paraId="68C27357"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14:paraId="06CFAFD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4A3FC21A"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14:paraId="68935282" w14:textId="77777777" w:rsidR="001A293E" w:rsidRPr="00D524A0" w:rsidRDefault="001A293E" w:rsidP="001A293E">
            <w:pPr>
              <w:pStyle w:val="Caption"/>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14:paraId="76D12E6C"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14:paraId="51EEE656"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14:paraId="550749E2"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14:paraId="13AA385F"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14:paraId="0441631E"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14:paraId="5B8417C4"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14:paraId="759097EF"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14:paraId="4721B4F1"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14:paraId="73276AF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14:paraId="0B062BCD" w14:textId="77777777" w:rsidR="001A293E" w:rsidRDefault="001A293E" w:rsidP="001A293E">
      <w:pPr>
        <w:rPr>
          <w:lang w:val="en-GB"/>
        </w:rPr>
      </w:pPr>
    </w:p>
    <w:p w14:paraId="06CB0E79" w14:textId="77777777" w:rsidR="001A293E" w:rsidRPr="0096410B" w:rsidRDefault="001A293E" w:rsidP="001A293E">
      <w:pPr>
        <w:pStyle w:val="Caption"/>
        <w:keepNext/>
        <w:rPr>
          <w:sz w:val="20"/>
          <w:lang w:val="en-GB"/>
        </w:rPr>
      </w:pPr>
      <w:bookmarkStart w:id="296" w:name="_Toc397995152"/>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4</w:t>
      </w:r>
      <w:r w:rsidR="007F5634">
        <w:rPr>
          <w:sz w:val="20"/>
          <w:lang w:val="en-GB"/>
        </w:rPr>
        <w:fldChar w:fldCharType="end"/>
      </w:r>
      <w:r w:rsidRPr="0096410B">
        <w:rPr>
          <w:sz w:val="20"/>
          <w:lang w:val="en-GB"/>
        </w:rPr>
        <w:t xml:space="preserve"> - AR - bidirectional rules</w:t>
      </w:r>
      <w:bookmarkEnd w:id="296"/>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D524A0" w14:paraId="5797EF62"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14:paraId="36F6F7DF" w14:textId="77777777" w:rsidR="001A293E" w:rsidRPr="00D524A0" w:rsidRDefault="001A293E" w:rsidP="001A293E">
            <w:pPr>
              <w:pStyle w:val="Caption"/>
              <w:spacing w:before="0" w:after="0"/>
              <w:rPr>
                <w:sz w:val="20"/>
                <w:szCs w:val="20"/>
                <w:lang w:val="en-GB"/>
              </w:rPr>
            </w:pPr>
            <w:r w:rsidRPr="00D524A0">
              <w:rPr>
                <w:sz w:val="20"/>
                <w:szCs w:val="20"/>
                <w:lang w:val="en-GB"/>
              </w:rPr>
              <w:t>#</w:t>
            </w:r>
          </w:p>
        </w:tc>
        <w:tc>
          <w:tcPr>
            <w:tcW w:w="750" w:type="pct"/>
            <w:vAlign w:val="center"/>
          </w:tcPr>
          <w:p w14:paraId="3B8FFD87"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50" w:type="pct"/>
            <w:vAlign w:val="center"/>
          </w:tcPr>
          <w:p w14:paraId="1DFE03E1"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52" w:type="pct"/>
            <w:vAlign w:val="center"/>
          </w:tcPr>
          <w:p w14:paraId="34E78E6E"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34" w:type="pct"/>
            <w:vAlign w:val="center"/>
          </w:tcPr>
          <w:p w14:paraId="324FD493"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52" w:type="pct"/>
            <w:vAlign w:val="center"/>
          </w:tcPr>
          <w:p w14:paraId="3B9AD13C"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493" w:type="pct"/>
            <w:vAlign w:val="center"/>
          </w:tcPr>
          <w:p w14:paraId="3D59CFBA"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24" w:type="pct"/>
            <w:vAlign w:val="center"/>
          </w:tcPr>
          <w:p w14:paraId="3982DFBF"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7" w:type="pct"/>
            <w:vAlign w:val="center"/>
          </w:tcPr>
          <w:p w14:paraId="6CCE7FAC"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05" w:type="pct"/>
            <w:vAlign w:val="center"/>
          </w:tcPr>
          <w:p w14:paraId="4904C8CB"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14:paraId="7C0DB459"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7AC7620F" w14:textId="77777777" w:rsidR="001A293E" w:rsidRPr="00D524A0" w:rsidRDefault="001A293E" w:rsidP="001A293E">
            <w:pPr>
              <w:pStyle w:val="Caption"/>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14:paraId="4E09C30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14:paraId="678B947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14:paraId="70CBB0E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14:paraId="514DC084"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2EDF6FE1"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14:paraId="4CD3E21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14:paraId="7795F7B4"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14:paraId="4F4CA2AF"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14:paraId="4A09FBCD"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r>
      <w:tr w:rsidR="001A293E" w:rsidRPr="00D524A0" w14:paraId="42820C3E"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34CCA21C" w14:textId="77777777" w:rsidR="001A293E" w:rsidRPr="00D524A0" w:rsidRDefault="001A293E" w:rsidP="001A293E">
            <w:pPr>
              <w:pStyle w:val="Caption"/>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14:paraId="2973D5AE"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14:paraId="5BD92EF4"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14:paraId="35EB3011"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14:paraId="1A9FC575"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7E66E5B4"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14:paraId="4C87202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14:paraId="76EA4CD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14:paraId="1593B76B"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14:paraId="5EF04488"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14:paraId="43E07F2A"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14:paraId="121C8383" w14:textId="77777777" w:rsidR="001A293E" w:rsidRPr="00D524A0" w:rsidRDefault="001A293E" w:rsidP="001A293E">
            <w:pPr>
              <w:pStyle w:val="Caption"/>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14:paraId="6AEDFC0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14:paraId="46EA5E4D"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14:paraId="28308E0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14:paraId="69C4BAFD"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14:paraId="3B467B10"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14:paraId="19EBF805"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14:paraId="0C969E2D"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14:paraId="093EED55"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14:paraId="4E238635"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67CA9289"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14:paraId="167B34EB" w14:textId="77777777" w:rsidR="001A293E" w:rsidRPr="00D524A0" w:rsidRDefault="001A293E" w:rsidP="001A293E">
            <w:pPr>
              <w:pStyle w:val="Caption"/>
              <w:spacing w:before="0" w:after="0"/>
              <w:rPr>
                <w:sz w:val="20"/>
                <w:szCs w:val="20"/>
                <w:lang w:val="en-GB"/>
              </w:rPr>
            </w:pPr>
            <w:r>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14:paraId="0FA9D9DD"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14:paraId="0217B97F"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14:paraId="6333F82E"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14:paraId="5BC4DBA5"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14:paraId="2A2B3F1B"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14:paraId="5820B371"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14:paraId="7990DE93"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14:paraId="45B79627"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14:paraId="2F082D9C"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14:paraId="5E349371"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61647BF1" w14:textId="77777777" w:rsidR="001A293E" w:rsidRDefault="001A293E" w:rsidP="001A293E">
            <w:pPr>
              <w:pStyle w:val="Caption"/>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14:paraId="66F3B526"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14:paraId="2E796286"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14:paraId="01C581D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14:paraId="11135380"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2D771E09"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14:paraId="4DC80327"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14:paraId="0D2DDEBD"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14:paraId="33C6BDE5"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14:paraId="6A6FCDBC"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61717163"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22093057" w14:textId="77777777" w:rsidR="001A293E" w:rsidRDefault="001A293E" w:rsidP="001A293E">
            <w:pPr>
              <w:pStyle w:val="Caption"/>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14:paraId="55904EB9"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14:paraId="1C28F63C"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14:paraId="6A7B2C45"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14:paraId="125E300E"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42664C86"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14:paraId="69927670"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14:paraId="32D684A6"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14:paraId="6AABA59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14:paraId="55FCE1DB"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14:paraId="5817D335" w14:textId="77777777" w:rsidR="001A293E" w:rsidRDefault="001A293E" w:rsidP="001A293E">
      <w:pPr>
        <w:rPr>
          <w:lang w:val="en-GB"/>
        </w:rPr>
      </w:pPr>
    </w:p>
    <w:p w14:paraId="250E75D7" w14:textId="77777777" w:rsidR="001A293E" w:rsidRPr="0096410B" w:rsidRDefault="001A293E" w:rsidP="001A293E">
      <w:pPr>
        <w:pStyle w:val="Caption"/>
        <w:keepNext/>
        <w:rPr>
          <w:sz w:val="20"/>
          <w:lang w:val="en-GB"/>
        </w:rPr>
      </w:pPr>
      <w:bookmarkStart w:id="297" w:name="_Toc397995153"/>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5</w:t>
      </w:r>
      <w:r w:rsidR="007F5634">
        <w:rPr>
          <w:sz w:val="20"/>
          <w:lang w:val="en-GB"/>
        </w:rPr>
        <w:fldChar w:fldCharType="end"/>
      </w:r>
      <w:r w:rsidRPr="0096410B">
        <w:rPr>
          <w:sz w:val="20"/>
          <w:lang w:val="en-GB"/>
        </w:rPr>
        <w:t xml:space="preserve"> - AR - </w:t>
      </w:r>
      <w:r>
        <w:rPr>
          <w:sz w:val="20"/>
          <w:lang w:val="en-GB"/>
        </w:rPr>
        <w:t>unidirectional</w:t>
      </w:r>
      <w:r w:rsidRPr="0096410B">
        <w:rPr>
          <w:sz w:val="20"/>
          <w:lang w:val="en-GB"/>
        </w:rPr>
        <w:t xml:space="preserve"> rules</w:t>
      </w:r>
      <w:r>
        <w:rPr>
          <w:sz w:val="20"/>
          <w:lang w:val="en-GB"/>
        </w:rPr>
        <w:t xml:space="preserve"> examples</w:t>
      </w:r>
      <w:bookmarkEnd w:id="297"/>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D524A0" w14:paraId="14769B17"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14:paraId="36CB8DED" w14:textId="77777777"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14:paraId="3A108840"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34" w:type="pct"/>
            <w:vAlign w:val="center"/>
          </w:tcPr>
          <w:p w14:paraId="2747E036"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14:paraId="0B712CBF"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14:paraId="0FCE468C"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14:paraId="7775344F"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14:paraId="6664B787"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31" w:type="pct"/>
            <w:vAlign w:val="center"/>
          </w:tcPr>
          <w:p w14:paraId="40E1A78F"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34" w:type="pct"/>
            <w:vAlign w:val="center"/>
          </w:tcPr>
          <w:p w14:paraId="2BE5F9E8"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14:paraId="30B114C5" w14:textId="77777777"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14:paraId="145B6143"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25288CCF" w14:textId="77777777"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14:paraId="1FAEB7AB"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14:paraId="0CC8E621"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14:paraId="12312CA6"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14:paraId="038A99AD" w14:textId="77777777"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14:paraId="77362C41"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14:paraId="744CB278"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14:paraId="3D67A559"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14:paraId="4C3F15A2"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14:paraId="2B2DBA93" w14:textId="77777777"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4384B952"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10AF023D" w14:textId="77777777"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14:paraId="24F588CC"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14:paraId="7A8DBB25"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14:paraId="2A516DC2"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14:paraId="10EC73EF" w14:textId="77777777"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14:paraId="5A28641A"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14:paraId="5A950FD6"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14:paraId="238D6F24"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14:paraId="03ED8F39"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14:paraId="4B9C3AB3" w14:textId="77777777"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14:paraId="223701F6"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14:paraId="55C665E4" w14:textId="77777777"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14:paraId="373FB345"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14:paraId="21CD36EF"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14:paraId="58C132A2"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14:paraId="06C05975"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14:paraId="1C34807F"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14:paraId="25325B4F"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14:paraId="17E5B101"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14:paraId="61C43BE4"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14:paraId="403A9370"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5D0253B0"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14:paraId="3352FEC7" w14:textId="77777777"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14:paraId="1204EBEB"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14:paraId="61DB3EC1"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14:paraId="33036EA5"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14:paraId="25B88570"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14:paraId="32E3D6D5"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14:paraId="69B5653F"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14:paraId="6EFA00BE"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14:paraId="07FB7795"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14:paraId="55273AA9"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14:paraId="1F7A5A02"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3D516F2A" w14:textId="77777777" w:rsidR="001A293E"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14:paraId="78226B22"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14:paraId="5B74DF20"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14:paraId="2DA0BE7F"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14:paraId="0AB8C8E2"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14:paraId="6DFF4929"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14:paraId="75A69989"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14:paraId="135D0F7D"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14:paraId="7427E57B"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14:paraId="399B8CEE" w14:textId="77777777"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14:paraId="2136B723"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33DBC682" w14:textId="77777777" w:rsidR="001A293E" w:rsidRDefault="001A293E" w:rsidP="001A293E">
            <w:pPr>
              <w:pStyle w:val="Caption"/>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14:paraId="115B4385"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14:paraId="7539F412"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14:paraId="4B553D91"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14:paraId="2027B43A"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14:paraId="2E39D2AA"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14:paraId="7B538312"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14:paraId="4DD83609"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14:paraId="7A9DD1B4"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14:paraId="1382EFD0" w14:textId="77777777"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14:paraId="4B1C7283" w14:textId="77777777" w:rsidR="001A293E" w:rsidRDefault="001A293E" w:rsidP="001A293E">
      <w:pPr>
        <w:rPr>
          <w:lang w:val="en-GB"/>
        </w:rPr>
      </w:pPr>
    </w:p>
    <w:p w14:paraId="1D61D94B" w14:textId="77777777" w:rsidR="003D652A" w:rsidRPr="00700AE1" w:rsidRDefault="003D652A" w:rsidP="00D41D34"/>
    <w:p w14:paraId="4DD9D395" w14:textId="77777777" w:rsidR="00705F92" w:rsidRDefault="00705F92" w:rsidP="00C30260">
      <w:pPr>
        <w:pStyle w:val="Heading2"/>
        <w:rPr>
          <w:lang w:val="en-GB"/>
        </w:rPr>
      </w:pPr>
      <w:bookmarkStart w:id="298" w:name="_Toc397995104"/>
      <w:r w:rsidRPr="0024194D">
        <w:rPr>
          <w:lang w:val="en-GB"/>
        </w:rPr>
        <w:t>Use cases</w:t>
      </w:r>
      <w:bookmarkEnd w:id="298"/>
    </w:p>
    <w:p w14:paraId="3896E3F4" w14:textId="77777777" w:rsidR="00FA78F6" w:rsidRPr="002F4E73" w:rsidRDefault="00FA78F6" w:rsidP="002F4E73">
      <w:pPr>
        <w:rPr>
          <w:lang w:val="en-GB"/>
        </w:rPr>
      </w:pPr>
    </w:p>
    <w:p w14:paraId="0FB3E5E7" w14:textId="77777777" w:rsidR="00705F92" w:rsidRPr="0024194D" w:rsidRDefault="0090265A" w:rsidP="00C30260">
      <w:pPr>
        <w:pStyle w:val="Heading2"/>
        <w:rPr>
          <w:lang w:val="en-GB"/>
        </w:rPr>
      </w:pPr>
      <w:bookmarkStart w:id="299" w:name="_Toc397995105"/>
      <w:r w:rsidRPr="0024194D">
        <w:rPr>
          <w:lang w:val="en-GB"/>
        </w:rPr>
        <w:t>Scientific</w:t>
      </w:r>
      <w:r w:rsidR="00705F92" w:rsidRPr="0024194D">
        <w:rPr>
          <w:lang w:val="en-GB"/>
        </w:rPr>
        <w:t xml:space="preserve"> publications</w:t>
      </w:r>
      <w:bookmarkEnd w:id="299"/>
    </w:p>
    <w:p w14:paraId="038795BB" w14:textId="77777777" w:rsidR="00EE4EC7" w:rsidRPr="00700AE1" w:rsidRDefault="006435B9" w:rsidP="00D41D34">
      <w:r w:rsidRPr="00700AE1">
        <w:rPr>
          <w:highlight w:val="yellow"/>
        </w:rPr>
        <w:t>(Falar da aprovação de publicações deste trabalho pela comunidade científica)</w:t>
      </w:r>
    </w:p>
    <w:p w14:paraId="0387CD00" w14:textId="77777777" w:rsidR="00251284" w:rsidRPr="00700AE1" w:rsidRDefault="00251284" w:rsidP="00D41D34">
      <w:r w:rsidRPr="00700AE1">
        <w:t xml:space="preserve">Incluir </w:t>
      </w:r>
      <w:proofErr w:type="spellStart"/>
      <w:r w:rsidRPr="00700AE1">
        <w:t>papers</w:t>
      </w:r>
      <w:proofErr w:type="spellEnd"/>
      <w:r w:rsidRPr="00700AE1">
        <w:t xml:space="preserve"> (e talvez incluir referência à ligação com o trabalho do Ruben</w:t>
      </w:r>
      <w:r w:rsidR="00C146F0">
        <w:t xml:space="preserve"> e do Paulo</w:t>
      </w:r>
      <w:r w:rsidRPr="00700AE1">
        <w:t>)</w:t>
      </w:r>
    </w:p>
    <w:p w14:paraId="0BD036F8" w14:textId="77777777" w:rsidR="00705F92" w:rsidRPr="00700AE1" w:rsidRDefault="00705F92" w:rsidP="00D41D34">
      <w:r w:rsidRPr="00700AE1">
        <w:br w:type="page"/>
      </w:r>
    </w:p>
    <w:p w14:paraId="4DD983E3" w14:textId="77777777" w:rsidR="00C146F0" w:rsidRPr="00C146F0" w:rsidRDefault="00C146F0">
      <w:pPr>
        <w:rPr>
          <w:rFonts w:eastAsiaTheme="majorEastAsia" w:cstheme="majorBidi"/>
          <w:b/>
          <w:bCs/>
          <w:sz w:val="28"/>
          <w:szCs w:val="28"/>
        </w:rPr>
      </w:pPr>
      <w:r w:rsidRPr="00C146F0">
        <w:lastRenderedPageBreak/>
        <w:br w:type="page"/>
      </w:r>
    </w:p>
    <w:p w14:paraId="2CA5735B" w14:textId="77777777" w:rsidR="00705F92" w:rsidRPr="0024194D" w:rsidRDefault="00705F92" w:rsidP="00C30260">
      <w:pPr>
        <w:pStyle w:val="Heading1"/>
        <w:rPr>
          <w:lang w:val="en-GB"/>
        </w:rPr>
      </w:pPr>
      <w:bookmarkStart w:id="300" w:name="_Toc397995106"/>
      <w:r w:rsidRPr="0024194D">
        <w:rPr>
          <w:lang w:val="en-GB"/>
        </w:rPr>
        <w:lastRenderedPageBreak/>
        <w:t>Conclusion and Future Work</w:t>
      </w:r>
      <w:bookmarkEnd w:id="300"/>
    </w:p>
    <w:p w14:paraId="6247465E" w14:textId="77777777" w:rsidR="002F3662" w:rsidRDefault="002F3662">
      <w:pPr>
        <w:rPr>
          <w:lang w:val="en-GB"/>
        </w:rPr>
      </w:pPr>
    </w:p>
    <w:p w14:paraId="63637BF5" w14:textId="77777777" w:rsidR="002F3662" w:rsidRDefault="002F3662" w:rsidP="002F3662">
      <w:pPr>
        <w:rPr>
          <w:lang w:val="en-GB"/>
        </w:rPr>
      </w:pPr>
    </w:p>
    <w:p w14:paraId="7A9750D9" w14:textId="77777777" w:rsidR="002F3662" w:rsidRPr="00C7107F" w:rsidRDefault="002F3662" w:rsidP="002F3662">
      <w:pPr>
        <w:rPr>
          <w:lang w:val="en-GB"/>
        </w:rPr>
      </w:pPr>
      <w:r>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14:paraId="1A0595C9" w14:textId="77777777" w:rsidR="002F3662" w:rsidRDefault="002F3662">
      <w:pPr>
        <w:rPr>
          <w:lang w:val="en-GB"/>
        </w:rPr>
      </w:pPr>
    </w:p>
    <w:p w14:paraId="63500AB9" w14:textId="77777777" w:rsidR="00705F92" w:rsidRPr="0024194D" w:rsidRDefault="00705F92">
      <w:pPr>
        <w:rPr>
          <w:lang w:val="en-GB"/>
        </w:rPr>
      </w:pPr>
      <w:r w:rsidRPr="0024194D">
        <w:rPr>
          <w:lang w:val="en-GB"/>
        </w:rPr>
        <w:br w:type="page"/>
      </w:r>
    </w:p>
    <w:p w14:paraId="10B838B9" w14:textId="77777777" w:rsidR="00C146F0" w:rsidRDefault="00C146F0">
      <w:pPr>
        <w:rPr>
          <w:rFonts w:eastAsiaTheme="majorEastAsia" w:cstheme="majorBidi"/>
          <w:b/>
          <w:bCs/>
          <w:sz w:val="28"/>
          <w:szCs w:val="28"/>
          <w:lang w:val="en-GB"/>
        </w:rPr>
      </w:pPr>
      <w:r>
        <w:rPr>
          <w:lang w:val="en-GB"/>
        </w:rPr>
        <w:lastRenderedPageBreak/>
        <w:br w:type="page"/>
      </w:r>
    </w:p>
    <w:p w14:paraId="0664B8B3" w14:textId="77777777" w:rsidR="00316504" w:rsidRPr="0024194D" w:rsidRDefault="00705F92" w:rsidP="00316504">
      <w:pPr>
        <w:pStyle w:val="Heading1"/>
        <w:rPr>
          <w:lang w:val="en-GB"/>
        </w:rPr>
      </w:pPr>
      <w:bookmarkStart w:id="301" w:name="_Toc397995107"/>
      <w:r w:rsidRPr="0024194D">
        <w:rPr>
          <w:lang w:val="en-GB"/>
        </w:rPr>
        <w:lastRenderedPageBreak/>
        <w:t>Bibliography</w:t>
      </w:r>
      <w:bookmarkEnd w:id="301"/>
    </w:p>
    <w:p w14:paraId="610E53F0" w14:textId="77777777" w:rsidR="009A2ED2" w:rsidRPr="009A2ED2" w:rsidRDefault="006B58BD" w:rsidP="009A2ED2">
      <w:pPr>
        <w:pStyle w:val="Bibliography"/>
        <w:rPr>
          <w:rFonts w:cs="Times New Roman"/>
          <w:sz w:val="24"/>
          <w:szCs w:val="24"/>
          <w:lang w:val="en-GB"/>
        </w:rPr>
      </w:pPr>
      <w:r w:rsidRPr="0024194D">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24194D">
        <w:rPr>
          <w:lang w:val="en-GB"/>
        </w:rPr>
        <w:fldChar w:fldCharType="separate"/>
      </w:r>
      <w:r w:rsidR="009A2ED2" w:rsidRPr="009A2ED2">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14:paraId="7DB6FEC4"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Agrawal, R., Srikant, R., 1994. Fast algorithms for mining association rules, in: Proc. of 20th Intl. Conf. on VLDB. pp. 487–499.</w:t>
      </w:r>
    </w:p>
    <w:p w14:paraId="7058AA93" w14:textId="77777777" w:rsidR="009A2ED2" w:rsidRDefault="009A2ED2" w:rsidP="009A2ED2">
      <w:pPr>
        <w:pStyle w:val="Bibliography"/>
        <w:rPr>
          <w:rFonts w:cs="Times New Roman"/>
          <w:sz w:val="24"/>
          <w:szCs w:val="24"/>
        </w:rPr>
      </w:pPr>
      <w:r w:rsidRPr="009A2ED2">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14:paraId="1494AF88" w14:textId="77777777" w:rsidR="009A2ED2" w:rsidRPr="009A2ED2" w:rsidRDefault="009A2ED2" w:rsidP="009A2ED2">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9A2ED2">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14:paraId="271EBE10"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Batet, M., Sánchez, D., Valls, A., 2011. An ontology-based measure to compute semantic similarity in biomedicine. J. Biomed. Inform. 44, 118–125. doi:10.1016/j.jbi.2010.09.002</w:t>
      </w:r>
    </w:p>
    <w:p w14:paraId="616E347E"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14:paraId="5BE0A6F4"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Bedini, I., Nguyen, B., 2007. Automatic ontology generation: State of the art. PRiSM Lab. Tech. Rep. Univ. Versailles.</w:t>
      </w:r>
    </w:p>
    <w:p w14:paraId="5471CF08" w14:textId="77777777" w:rsidR="009A2ED2" w:rsidRPr="009A2ED2" w:rsidRDefault="009A2ED2" w:rsidP="009A2ED2">
      <w:pPr>
        <w:pStyle w:val="Bibliography"/>
        <w:rPr>
          <w:rFonts w:cs="Times New Roman"/>
          <w:sz w:val="24"/>
          <w:szCs w:val="24"/>
          <w:lang w:val="en-GB"/>
        </w:rPr>
      </w:pPr>
      <w:r w:rsidRPr="00F9744A">
        <w:rPr>
          <w:rFonts w:cs="Times New Roman"/>
          <w:sz w:val="24"/>
          <w:szCs w:val="24"/>
        </w:rPr>
        <w:t xml:space="preserve">Bhujade, V., Janwe, N.J., 2011. </w:t>
      </w:r>
      <w:r w:rsidRPr="009A2ED2">
        <w:rPr>
          <w:rFonts w:cs="Times New Roman"/>
          <w:sz w:val="24"/>
          <w:szCs w:val="24"/>
          <w:lang w:val="en-GB"/>
        </w:rPr>
        <w:t>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14:paraId="2D20516E"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14:paraId="4BE0B58A"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Borgelt, C., 2005. An Implementation of the FP-growth Algorithm, in: Proceedings of the 1st International Workshop on Open Source Data Mining: Frequent Pattern Mining Implementations. ACM, pp. 1–5.</w:t>
      </w:r>
    </w:p>
    <w:p w14:paraId="06A13B0A"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14:paraId="7262A22E" w14:textId="77777777" w:rsidR="009A2ED2" w:rsidRDefault="009A2ED2" w:rsidP="009A2ED2">
      <w:pPr>
        <w:pStyle w:val="Bibliography"/>
        <w:rPr>
          <w:rFonts w:cs="Times New Roman"/>
          <w:sz w:val="24"/>
          <w:szCs w:val="24"/>
        </w:rPr>
      </w:pPr>
      <w:r w:rsidRPr="009A2ED2">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14:paraId="4CF4BDB7" w14:textId="77777777" w:rsidR="009A2ED2" w:rsidRPr="009A2ED2" w:rsidRDefault="009A2ED2" w:rsidP="009A2ED2">
      <w:pPr>
        <w:pStyle w:val="Bibliography"/>
        <w:rPr>
          <w:rFonts w:cs="Times New Roman"/>
          <w:sz w:val="24"/>
          <w:szCs w:val="24"/>
          <w:lang w:val="en-GB"/>
        </w:rPr>
      </w:pPr>
      <w:r>
        <w:rPr>
          <w:rFonts w:cs="Times New Roman"/>
          <w:sz w:val="24"/>
          <w:szCs w:val="24"/>
        </w:rPr>
        <w:t xml:space="preserve">Costa, R., Figueiras, P., Paiva, L., Jardim-Gonçalves, R., Lima, C., 2012. </w:t>
      </w:r>
      <w:r w:rsidRPr="009A2ED2">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14:paraId="641EEAD2"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Darwin, C., 1859. On the Origin of Species by Means of Natural Selection, or the Preservation of Favoured Races in the Struggle for Life. John Murray, London, UK, UK.</w:t>
      </w:r>
    </w:p>
    <w:p w14:paraId="11237639"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Dhar, V., Tuzhulin, A., 1993. Abstract-driven pattern discovery in databases. IEEE Trans. Knowl. Data Eng. 5, 926–938. doi:10.1109/69.250075</w:t>
      </w:r>
    </w:p>
    <w:p w14:paraId="187B2CD2"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14:paraId="48732C09" w14:textId="77777777" w:rsidR="009A2ED2" w:rsidRPr="009A2ED2" w:rsidRDefault="009A2ED2" w:rsidP="009A2ED2">
      <w:pPr>
        <w:pStyle w:val="Bibliography"/>
        <w:rPr>
          <w:rFonts w:cs="Times New Roman"/>
          <w:sz w:val="24"/>
          <w:szCs w:val="24"/>
          <w:lang w:val="en-GB"/>
        </w:rPr>
      </w:pPr>
      <w:r>
        <w:rPr>
          <w:rFonts w:cs="Times New Roman"/>
          <w:sz w:val="24"/>
          <w:szCs w:val="24"/>
        </w:rPr>
        <w:t xml:space="preserve">Figueiras, P., Costa, R., Paiva, L., Jardim-Gonçalves, R., Lima, C., 2012. </w:t>
      </w:r>
      <w:r w:rsidRPr="009A2ED2">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14:paraId="056D3482" w14:textId="77777777" w:rsidR="009A2ED2" w:rsidRDefault="009A2ED2" w:rsidP="009A2ED2">
      <w:pPr>
        <w:pStyle w:val="Bibliography"/>
        <w:rPr>
          <w:rFonts w:cs="Times New Roman"/>
          <w:sz w:val="24"/>
          <w:szCs w:val="24"/>
        </w:rPr>
      </w:pPr>
      <w:r w:rsidRPr="009A2ED2">
        <w:rPr>
          <w:rFonts w:cs="Times New Roman"/>
          <w:sz w:val="24"/>
          <w:szCs w:val="24"/>
          <w:lang w:val="en-GB"/>
        </w:rPr>
        <w:t xml:space="preserve">Fukuda, T., Morimoto, Y., Morishita, S., Tokuyama, T., 1996. Data mining using two-dimensional optimized association rules: Scheme, algorithms, and visualization. </w:t>
      </w:r>
      <w:r>
        <w:rPr>
          <w:rFonts w:cs="Times New Roman"/>
          <w:sz w:val="24"/>
          <w:szCs w:val="24"/>
        </w:rPr>
        <w:t>ACM SIGMOD Rec. 25, 13–23.</w:t>
      </w:r>
    </w:p>
    <w:p w14:paraId="49840D88" w14:textId="77777777" w:rsidR="009A2ED2" w:rsidRPr="009A2ED2" w:rsidRDefault="009A2ED2" w:rsidP="009A2ED2">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9A2ED2">
        <w:rPr>
          <w:rFonts w:cs="Times New Roman"/>
          <w:sz w:val="24"/>
          <w:szCs w:val="24"/>
          <w:lang w:val="en-GB"/>
        </w:rPr>
        <w:t>INFOCOMP J. Comput. Sci. 4, 26–35.</w:t>
      </w:r>
    </w:p>
    <w:p w14:paraId="6A07FDFC"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Google.com [WWW Document], 2013. URL https://www.google.com/ (accessed 7.7.14).</w:t>
      </w:r>
    </w:p>
    <w:p w14:paraId="4FA795BF"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Guillaume Laforge, 2012. Groovy [WWW Document]. URL http://groovy.codehaus.org/</w:t>
      </w:r>
    </w:p>
    <w:p w14:paraId="6B289B1F"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Han, J., Pei, J., Yin, Y., Mao, R., 2004. </w:t>
      </w:r>
      <w:r w:rsidRPr="009A2ED2">
        <w:rPr>
          <w:rFonts w:cs="Times New Roman"/>
          <w:sz w:val="24"/>
          <w:szCs w:val="24"/>
          <w:lang w:val="en-GB"/>
        </w:rPr>
        <w:t>Mining frequent patterns without candidate generation: A frequent-pattern tree approach. Data Min. Knowl. Discov. 8, 53–87.</w:t>
      </w:r>
    </w:p>
    <w:p w14:paraId="0FD3F332"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Harris, Z.S., 1954. Distributional structure. Word 10, 146–162.</w:t>
      </w:r>
    </w:p>
    <w:p w14:paraId="51256D40"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Hilderman, R., Hamilton, H., 2001. Knowledge discovery and measures of interest. Kluwer.</w:t>
      </w:r>
    </w:p>
    <w:p w14:paraId="23DD10E9"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Hjelseth, E., 2009. Foundation for development of computable rules. Nor. Univ. Life Sci. UMB Dept Math. Sci. Technol. Nor.</w:t>
      </w:r>
    </w:p>
    <w:p w14:paraId="72DE7A42"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14:paraId="5C0517F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IBM - International Business Machines, 1996. IBM Intelligent Miner User’s Guide, Version 1 Release 1. SH12-6213-00 edition, July.</w:t>
      </w:r>
    </w:p>
    <w:p w14:paraId="4A75E880"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14:paraId="28655B0E"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14:paraId="5362F8C8"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Kumar, V., Chadha, A., 2012. Mining association rules in student’s assessment data. Int. J. Comput. Sci. Issues 9, 211–216.</w:t>
      </w:r>
    </w:p>
    <w:p w14:paraId="16EF028D"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Lavrač, N., Flach, P., Zupan, B., 1999. Rule evaluation measures: A unifying view. Springer.</w:t>
      </w:r>
    </w:p>
    <w:p w14:paraId="6A41924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Lima, C., El-Diraby, T., Stephens, J., 2005. Ontology-based optimization of knowledge management in e-construction. J. IT Constr. 10, 305–327.</w:t>
      </w:r>
    </w:p>
    <w:p w14:paraId="7096347D" w14:textId="77777777" w:rsidR="009A2ED2" w:rsidRPr="009A2ED2" w:rsidRDefault="009A2ED2" w:rsidP="009A2ED2">
      <w:pPr>
        <w:pStyle w:val="Bibliography"/>
        <w:rPr>
          <w:rFonts w:cs="Times New Roman"/>
          <w:sz w:val="24"/>
          <w:szCs w:val="24"/>
          <w:lang w:val="en-GB"/>
        </w:rPr>
      </w:pPr>
      <w:r w:rsidRPr="007F5634">
        <w:rPr>
          <w:rFonts w:cs="Times New Roman"/>
          <w:sz w:val="24"/>
          <w:szCs w:val="24"/>
          <w:lang w:val="en-GB"/>
        </w:rPr>
        <w:t xml:space="preserve">Lima, C., Fiès, B., Lefrançois, G., Diraby, T., 2003a. </w:t>
      </w:r>
      <w:r w:rsidRPr="009A2ED2">
        <w:rPr>
          <w:rFonts w:cs="Times New Roman"/>
          <w:sz w:val="24"/>
          <w:szCs w:val="24"/>
          <w:lang w:val="en-GB"/>
        </w:rPr>
        <w:t>The challenge of using a domain Ontology in KM solutions: the e-COGNOS experience. Presented at the International Conference on Concurrent Engineering: Research and Applications, Funchal - Portugal, pp. 771–778.</w:t>
      </w:r>
    </w:p>
    <w:p w14:paraId="4D68992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Fies, B., Zarli, A., Diraby, T.E., Ferneley, E., 2003b. The E-Cognos Project: Current Status and Future Directions of an Ontology-Enabled IT Solution Infrastructure Supporting Knowledge Management in Construction, in: Construction Research Congress. American Society of Civil Engineers, pp. 1–8.</w:t>
      </w:r>
    </w:p>
    <w:p w14:paraId="40C8E6E7"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Schulze, F., Blake, C., Rezgui, Y., Vesa, P., 2004. European Commission : CORDIS : Projects and Results : e-COGNOS ontology [WWW Document]. URL http://cordis.europa.eu/result/rcn/31993_en.html (accessed 9.6.14).</w:t>
      </w:r>
    </w:p>
    <w:p w14:paraId="764F156A"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Stephens, J., Böhms, M., 2003. The bcXML: supporting eCommerce and knowledge management in the construction industry [WWW Document]. URL http://www.itcon.org/cgi-bin/works/Show?2003_22 (accessed 9.6.14).</w:t>
      </w:r>
    </w:p>
    <w:p w14:paraId="52F57A1E"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1998. An information-theoretic definition of similarity., in: ICML. pp. 296–304.</w:t>
      </w:r>
    </w:p>
    <w:p w14:paraId="2E5ABF6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Pantel, P., 2001. DIRT@ SBT@ discovery of inference rules from text, in: Proceedings of the Seventh ACM SIGKDD International Conference on Knowledge Discovery and Data Mining. ACM, pp. 323–328.</w:t>
      </w:r>
    </w:p>
    <w:p w14:paraId="6A6E42A3"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14:paraId="22FF4E18"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Mackie, J., 1977. Ethics: Inventing right and wrong. Penguin UK.</w:t>
      </w:r>
    </w:p>
    <w:p w14:paraId="3763B142"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Mahgoub, H., 2006. Mining association rules from unstructured documents, in: Proc. 3rd Int. Conf. on Knowledge Mining, ICKM, Prague, Czech Republic. pp. 167–172.</w:t>
      </w:r>
    </w:p>
    <w:p w14:paraId="0693EFD8"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Manning, C.D., Raghavan, P., Schütze, H., 2008. Introduction to information retrieval. Cambridge university press Cambridge.</w:t>
      </w:r>
    </w:p>
    <w:p w14:paraId="7464F427"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Marinica, C., Guillet, F., 2010. Knowledge-Based Interactive Postmining of Association Rules Using Ontologies. IEEE Trans. Knowl. Data Eng. 22, 784–797. doi:10.1109/TKDE.2010.29</w:t>
      </w:r>
    </w:p>
    <w:p w14:paraId="5FF76F55"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14:paraId="3276F0C3"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Nakov, P., Hearst, M.A., 2008. Solving Relational Similarity Problems Using the Web as a Corpus., in: ACL. Citeseer, pp. 452–460.</w:t>
      </w:r>
    </w:p>
    <w:p w14:paraId="17FF3D5D"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14:paraId="35E1C811"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Oxford University, 2006. Oxford Dictionary of English. Oxford University Press, London.</w:t>
      </w:r>
    </w:p>
    <w:p w14:paraId="31C4FF41" w14:textId="77777777" w:rsidR="009A2ED2" w:rsidRDefault="009A2ED2" w:rsidP="009A2ED2">
      <w:pPr>
        <w:pStyle w:val="Bibliography"/>
        <w:rPr>
          <w:rFonts w:cs="Times New Roman"/>
          <w:sz w:val="24"/>
          <w:szCs w:val="24"/>
        </w:rPr>
      </w:pPr>
      <w:r w:rsidRPr="006222FB">
        <w:rPr>
          <w:rFonts w:cs="Times New Roman"/>
          <w:sz w:val="24"/>
          <w:szCs w:val="24"/>
        </w:rPr>
        <w:t xml:space="preserve">Paiva, L., Costa, R., Figueiras, P., Lima, C., 2013. </w:t>
      </w:r>
      <w:r w:rsidRPr="009A2ED2">
        <w:rPr>
          <w:rFonts w:cs="Times New Roman"/>
          <w:sz w:val="24"/>
          <w:szCs w:val="24"/>
          <w:lang w:val="en-GB"/>
        </w:rPr>
        <w:t xml:space="preserve">Discovering Semantic Relations from Unstructured Data for Ontology Enrichment - Asssociation rules based </w:t>
      </w:r>
      <w:r w:rsidRPr="009A2ED2">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14:paraId="6D813A9A"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Pantel, P., Lin, D., 2002. Discovering word senses from text, in: Proceedings of the Eighth ACM SIGKDD International Conference on Knowledge Discovery and Data Mining. ACM, pp. 613–619.</w:t>
      </w:r>
    </w:p>
    <w:p w14:paraId="11B2058F"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14:paraId="758BE9B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Piatetsky-Shapiro, G., 1991. Discovery, analysis and presentation of strong rules. Knowl. Discov. Databases 229–238.</w:t>
      </w:r>
    </w:p>
    <w:p w14:paraId="1392A046"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14:paraId="7B1B6249"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1971. The SMART retrieval system—experiments in automatic document processing.</w:t>
      </w:r>
    </w:p>
    <w:p w14:paraId="649687F3"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Wong, A., Yang, C.-S., 1975. A vector space model for automatic indexing. Commun. ACM 18, 613–620.</w:t>
      </w:r>
    </w:p>
    <w:p w14:paraId="7DEA51CF"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Silberschatz, A., Tuzhilin, A., 1995. On subjective measures of interestingness in knowledge discovery., in: KDD. pp. 275–281.</w:t>
      </w:r>
    </w:p>
    <w:p w14:paraId="21517EEB"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Spruit, M., 2007. Discovery of association rules between syntactic variables, in: Proceedings of the 17th Meeting of Computational Linguistics in the Netherlands. Citeseer.</w:t>
      </w:r>
    </w:p>
    <w:p w14:paraId="4E7EB5A4" w14:textId="77777777" w:rsidR="009A2ED2" w:rsidRPr="009A2ED2" w:rsidRDefault="009A2ED2" w:rsidP="009A2ED2">
      <w:pPr>
        <w:pStyle w:val="Bibliography"/>
        <w:rPr>
          <w:rFonts w:cs="Times New Roman"/>
          <w:sz w:val="24"/>
          <w:szCs w:val="24"/>
          <w:lang w:val="es-ES_tradnl"/>
        </w:rPr>
      </w:pPr>
      <w:r w:rsidRPr="009A2ED2">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9A2ED2">
        <w:rPr>
          <w:rFonts w:cs="Times New Roman"/>
          <w:sz w:val="24"/>
          <w:szCs w:val="24"/>
          <w:lang w:val="es-ES_tradnl"/>
        </w:rPr>
        <w:t>ACM, New York, NY, USA, pp. 32–41. doi:10.1145/775047.775053</w:t>
      </w:r>
    </w:p>
    <w:p w14:paraId="6E0B3E39"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(ICICSE), 2009 Fourth International Conference on. IEEE, pp. 30–35.</w:t>
      </w:r>
    </w:p>
    <w:p w14:paraId="405F1541"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Tomi Kauppinen, H.K., 2009. Extending an Ontology by Analyzing Annotation Co-occurrences in a Semantic Cultural Heritage Portal.</w:t>
      </w:r>
    </w:p>
    <w:p w14:paraId="1ABF44E5"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2006. Similarity of Semantic Relations. Comput. Linguist. 32, 379–416. doi:10.1162/coli.2006.32.3.379</w:t>
      </w:r>
    </w:p>
    <w:p w14:paraId="36C2B658"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Pantel, P., others, 2010. From frequency to meaning: Vector space models of semantics. J. Artif. Intell. Res. 37, 141–188.</w:t>
      </w:r>
    </w:p>
    <w:p w14:paraId="66DA2DCD"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 Littman, M.L., Bigham, J., Shnayder, V., 2003. Combining independent modules to solve multiple-choice synonym and analogy problems.</w:t>
      </w:r>
    </w:p>
    <w:p w14:paraId="5B1BF786"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14:paraId="5AF3B8A7"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W3C, 2004. OWL Web Ontology Language Overview [WWW Document]. OWL Web Ontol. Lang. URL http://www.w3.org/TR/2004/REC-owl-features-20040210/ (accessed 7.7.14).</w:t>
      </w:r>
    </w:p>
    <w:p w14:paraId="52FFCADD"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Wang, K., Tang, L., Han, J., Liu, J., 2002. Top down FP-Growth for association rule mining. Springer.</w:t>
      </w:r>
    </w:p>
    <w:p w14:paraId="3A166537"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P.T.Y., Ohsuga, P.S., Liau, D.C.-J., Hu, P.X. </w:t>
      </w:r>
      <w:r w:rsidRPr="009A2ED2">
        <w:rPr>
          <w:rFonts w:cs="Times New Roman"/>
          <w:sz w:val="24"/>
          <w:szCs w:val="24"/>
          <w:lang w:val="en-GB"/>
        </w:rPr>
        <w:lastRenderedPageBreak/>
        <w:t>(Eds.), Foundations and Novel Approaches in Data Mining, Studies in Computational Intelligence. Springer Berlin Heidelberg, pp. 41–59.</w:t>
      </w:r>
    </w:p>
    <w:p w14:paraId="0835BC29" w14:textId="77777777" w:rsidR="009A2ED2" w:rsidRPr="009A2ED2" w:rsidRDefault="009A2ED2" w:rsidP="009A2ED2">
      <w:pPr>
        <w:pStyle w:val="Bibliography"/>
        <w:rPr>
          <w:rFonts w:cs="Times New Roman"/>
          <w:sz w:val="24"/>
          <w:szCs w:val="24"/>
          <w:lang w:val="en-GB"/>
        </w:rPr>
      </w:pPr>
      <w:r w:rsidRPr="009A2ED2">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14:paraId="108027D2" w14:textId="77777777" w:rsidR="009A2ED2" w:rsidRPr="00B3300E" w:rsidRDefault="009A2ED2" w:rsidP="009A2ED2">
      <w:pPr>
        <w:pStyle w:val="Bibliography"/>
        <w:rPr>
          <w:rFonts w:cs="Times New Roman"/>
          <w:sz w:val="24"/>
          <w:szCs w:val="24"/>
          <w:lang w:val="en-GB"/>
        </w:rPr>
      </w:pPr>
      <w:r w:rsidRPr="009A2ED2">
        <w:rPr>
          <w:rFonts w:cs="Times New Roman"/>
          <w:sz w:val="24"/>
          <w:szCs w:val="24"/>
          <w:lang w:val="en-GB"/>
        </w:rPr>
        <w:t xml:space="preserve">Zaki, M.J., 2000. Scalable algorithms for association mining. IEEE Trans. Knowl. </w:t>
      </w:r>
      <w:r w:rsidRPr="00B3300E">
        <w:rPr>
          <w:rFonts w:cs="Times New Roman"/>
          <w:sz w:val="24"/>
          <w:szCs w:val="24"/>
          <w:lang w:val="en-GB"/>
        </w:rPr>
        <w:t>Data Eng. 12, 372–390. doi:10.1109/69.846291</w:t>
      </w:r>
    </w:p>
    <w:p w14:paraId="1F845C3D" w14:textId="77777777" w:rsidR="009A2ED2" w:rsidRPr="009A2ED2" w:rsidRDefault="009A2ED2" w:rsidP="009A2ED2">
      <w:pPr>
        <w:pStyle w:val="Bibliography"/>
        <w:rPr>
          <w:rFonts w:cs="Times New Roman"/>
          <w:sz w:val="24"/>
          <w:szCs w:val="24"/>
          <w:lang w:val="en-GB"/>
        </w:rPr>
      </w:pPr>
      <w:r>
        <w:rPr>
          <w:rFonts w:cs="Times New Roman"/>
          <w:sz w:val="24"/>
          <w:szCs w:val="24"/>
        </w:rPr>
        <w:t xml:space="preserve">Zeng, B., Jiang, X.-L., Zhao, W., Luo, C., 2010. </w:t>
      </w:r>
      <w:r w:rsidRPr="009A2ED2">
        <w:rPr>
          <w:rFonts w:cs="Times New Roman"/>
          <w:sz w:val="24"/>
          <w:szCs w:val="24"/>
          <w:lang w:val="en-GB"/>
        </w:rPr>
        <w:t>The improvement of weighted association rules arithmetic based on FP-tree, in: Advanced Computer Theory and Engineering (ICACTE), 2010 3rd International Conference on. IEEE, pp. V4–549.</w:t>
      </w:r>
    </w:p>
    <w:p w14:paraId="33D3456F" w14:textId="77777777" w:rsidR="009A2ED2" w:rsidRPr="008D59CC" w:rsidRDefault="009A2ED2" w:rsidP="009A2ED2">
      <w:pPr>
        <w:pStyle w:val="Bibliography"/>
        <w:rPr>
          <w:rFonts w:cs="Times New Roman"/>
          <w:sz w:val="24"/>
          <w:szCs w:val="24"/>
          <w:lang w:val="en-GB"/>
        </w:rPr>
      </w:pPr>
      <w:r w:rsidRPr="00B3300E">
        <w:rPr>
          <w:rFonts w:cs="Times New Roman"/>
          <w:sz w:val="24"/>
          <w:szCs w:val="24"/>
          <w:lang w:val="en-GB"/>
        </w:rPr>
        <w:t xml:space="preserve">Zhang, J., El-Diraby, T.E., 2012. </w:t>
      </w:r>
      <w:r w:rsidRPr="009A2ED2">
        <w:rPr>
          <w:rFonts w:cs="Times New Roman"/>
          <w:sz w:val="24"/>
          <w:szCs w:val="24"/>
          <w:lang w:val="en-GB"/>
        </w:rPr>
        <w:t xml:space="preserve">Social Semantic Approach to Support Communication in AEC. J. Comput. </w:t>
      </w:r>
      <w:r w:rsidRPr="008D59CC">
        <w:rPr>
          <w:rFonts w:cs="Times New Roman"/>
          <w:sz w:val="24"/>
          <w:szCs w:val="24"/>
          <w:lang w:val="en-GB"/>
        </w:rPr>
        <w:t>Civ. Eng. 26, 90–104.</w:t>
      </w:r>
    </w:p>
    <w:p w14:paraId="4B1B92C8" w14:textId="77777777" w:rsidR="00816AA8" w:rsidRPr="008D59CC" w:rsidRDefault="006B58BD" w:rsidP="004C1435">
      <w:pPr>
        <w:pStyle w:val="Bibliography"/>
        <w:spacing w:before="240"/>
        <w:rPr>
          <w:lang w:val="en-GB"/>
        </w:rPr>
      </w:pPr>
      <w:r w:rsidRPr="0024194D">
        <w:rPr>
          <w:rFonts w:cs="Times New Roman"/>
          <w:szCs w:val="24"/>
          <w:lang w:val="en-GB"/>
        </w:rPr>
        <w:fldChar w:fldCharType="end"/>
      </w:r>
      <w:r w:rsidR="00705F92" w:rsidRPr="008D59CC">
        <w:rPr>
          <w:lang w:val="en-GB"/>
        </w:rPr>
        <w:br w:type="page"/>
      </w:r>
    </w:p>
    <w:p w14:paraId="7BDAEC3A" w14:textId="77777777" w:rsidR="00642F60" w:rsidRDefault="00705F92" w:rsidP="00642F60">
      <w:pPr>
        <w:pStyle w:val="Heading1"/>
        <w:numPr>
          <w:ilvl w:val="0"/>
          <w:numId w:val="0"/>
        </w:numPr>
        <w:spacing w:before="0"/>
        <w:jc w:val="left"/>
        <w:rPr>
          <w:lang w:val="en-GB"/>
        </w:rPr>
      </w:pPr>
      <w:bookmarkStart w:id="302" w:name="_Toc397995108"/>
      <w:r w:rsidRPr="00642F60">
        <w:rPr>
          <w:lang w:val="en-GB"/>
        </w:rPr>
        <w:lastRenderedPageBreak/>
        <w:t>Appendi</w:t>
      </w:r>
      <w:r w:rsidR="00642F60">
        <w:rPr>
          <w:lang w:val="en-GB"/>
        </w:rPr>
        <w:t>x A</w:t>
      </w:r>
      <w:bookmarkEnd w:id="302"/>
    </w:p>
    <w:p w14:paraId="18A56AA7" w14:textId="77777777" w:rsidR="00642F60" w:rsidRPr="004C1435" w:rsidRDefault="00C905ED" w:rsidP="00642F60">
      <w:pPr>
        <w:pStyle w:val="Heading1"/>
        <w:numPr>
          <w:ilvl w:val="0"/>
          <w:numId w:val="0"/>
        </w:numPr>
        <w:spacing w:before="0"/>
        <w:rPr>
          <w:lang w:val="en-GB"/>
        </w:rPr>
      </w:pPr>
      <w:r>
        <w:rPr>
          <w:noProof/>
        </w:rPr>
        <w:pict w14:anchorId="6FC92CD7">
          <v:shape id="_x0000_s2544" type="#_x0000_t202" style="position:absolute;left:0;text-align:left;margin-left:1.65pt;margin-top:442pt;width:424.85pt;height:24.65pt;z-index:251709440" wrapcoords="-38 0 -38 21262 21600 21262 21600 0 -38 0" stroked="f">
            <v:textbox style="mso-next-textbox:#_x0000_s2544;mso-fit-shape-to-text:t" inset="0,0,0,0">
              <w:txbxContent>
                <w:p w14:paraId="51C67B35" w14:textId="77777777" w:rsidR="007753F9" w:rsidRPr="006222FB" w:rsidRDefault="007753F9" w:rsidP="006222FB">
                  <w:pPr>
                    <w:pStyle w:val="Caption"/>
                    <w:rPr>
                      <w:b w:val="0"/>
                      <w:noProof/>
                      <w:lang w:val="en-GB"/>
                    </w:rPr>
                  </w:pPr>
                  <w:bookmarkStart w:id="303"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03"/>
                </w:p>
              </w:txbxContent>
            </v:textbox>
            <w10:wrap type="tight"/>
          </v:shape>
        </w:pict>
      </w:r>
      <w:r w:rsidR="00642F60">
        <w:rPr>
          <w:b w:val="0"/>
          <w:noProof/>
          <w:lang w:val="en-US"/>
        </w:rPr>
        <w:drawing>
          <wp:anchor distT="0" distB="0" distL="114300" distR="114300" simplePos="0" relativeHeight="251693056" behindDoc="1" locked="0" layoutInCell="1" allowOverlap="1" wp14:anchorId="13CA3912" wp14:editId="4FFC1445">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2"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14:paraId="1CF94CA1" w14:textId="77777777" w:rsidR="00642F60" w:rsidRPr="004C1435" w:rsidRDefault="00642F60" w:rsidP="00642F60">
      <w:pPr>
        <w:rPr>
          <w:rFonts w:eastAsiaTheme="majorEastAsia" w:cstheme="majorBidi"/>
          <w:sz w:val="28"/>
          <w:szCs w:val="28"/>
          <w:lang w:val="en-GB"/>
        </w:rPr>
      </w:pPr>
    </w:p>
    <w:p w14:paraId="22FD8CAA" w14:textId="77777777" w:rsidR="00642F60" w:rsidRDefault="00642F60" w:rsidP="00642F60">
      <w:pPr>
        <w:pStyle w:val="Heading1"/>
        <w:numPr>
          <w:ilvl w:val="0"/>
          <w:numId w:val="0"/>
        </w:numPr>
        <w:jc w:val="left"/>
        <w:rPr>
          <w:sz w:val="22"/>
          <w:lang w:val="en-GB"/>
        </w:rPr>
      </w:pPr>
      <w:bookmarkStart w:id="304" w:name="_Toc397995109"/>
      <w:r>
        <w:rPr>
          <w:lang w:val="en-GB"/>
        </w:rPr>
        <w:lastRenderedPageBreak/>
        <w:t>Appendix B.</w:t>
      </w:r>
      <w:bookmarkEnd w:id="304"/>
      <w:r>
        <w:rPr>
          <w:lang w:val="en-GB"/>
        </w:rPr>
        <w:t xml:space="preserve"> </w:t>
      </w:r>
    </w:p>
    <w:p w14:paraId="740A16DE" w14:textId="77777777" w:rsidR="00642F60" w:rsidRPr="00642F60" w:rsidRDefault="00642F60" w:rsidP="00642F60">
      <w:pPr>
        <w:spacing w:after="240"/>
        <w:rPr>
          <w:lang w:val="en-GB"/>
        </w:rPr>
      </w:pPr>
      <w:r>
        <w:rPr>
          <w:lang w:val="en-GB"/>
        </w:rPr>
        <w:t>UML Class Diagram</w:t>
      </w:r>
    </w:p>
    <w:p w14:paraId="421C3CEE" w14:textId="77777777" w:rsidR="006222FB" w:rsidRDefault="00642F60" w:rsidP="006222FB">
      <w:pPr>
        <w:pStyle w:val="Heading1"/>
        <w:numPr>
          <w:ilvl w:val="0"/>
          <w:numId w:val="0"/>
        </w:numPr>
        <w:spacing w:before="0"/>
        <w:jc w:val="left"/>
      </w:pPr>
      <w:r>
        <w:rPr>
          <w:b w:val="0"/>
          <w:noProof/>
          <w:lang w:val="en-US"/>
        </w:rPr>
        <w:drawing>
          <wp:inline distT="0" distB="0" distL="0" distR="0" wp14:anchorId="14A285C4" wp14:editId="39F27CDB">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3"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14:paraId="505A6115" w14:textId="77777777" w:rsidR="0075018E" w:rsidRPr="006222FB" w:rsidRDefault="006222FB" w:rsidP="006222FB">
      <w:pPr>
        <w:pStyle w:val="Caption"/>
        <w:rPr>
          <w:lang w:val="en-GB"/>
        </w:rPr>
      </w:pPr>
      <w:bookmarkStart w:id="305" w:name="_Toc397995137"/>
      <w:r w:rsidRPr="006222FB">
        <w:rPr>
          <w:lang w:val="en-GB"/>
        </w:rPr>
        <w:t xml:space="preserve">Figure </w:t>
      </w:r>
      <w:r>
        <w:t>B</w:t>
      </w:r>
      <w:r w:rsidRPr="006222FB">
        <w:rPr>
          <w:lang w:val="en-GB"/>
        </w:rPr>
        <w:t>.</w:t>
      </w:r>
      <w:r>
        <w:fldChar w:fldCharType="begin"/>
      </w:r>
      <w:r w:rsidRPr="006222FB">
        <w:rPr>
          <w:lang w:val="en-GB"/>
        </w:rPr>
        <w:instrText xml:space="preserve"> SEQ Figure \* ARABIC \s 1 </w:instrText>
      </w:r>
      <w:r>
        <w:fldChar w:fldCharType="separate"/>
      </w:r>
      <w:r w:rsidRPr="006222FB">
        <w:rPr>
          <w:noProof/>
          <w:lang w:val="en-GB"/>
        </w:rPr>
        <w:t>1</w:t>
      </w:r>
      <w:r>
        <w:fldChar w:fldCharType="end"/>
      </w:r>
      <w:r w:rsidRPr="006222FB">
        <w:rPr>
          <w:lang w:val="en-GB"/>
        </w:rPr>
        <w:t xml:space="preserve"> </w:t>
      </w:r>
      <w:r>
        <w:rPr>
          <w:lang w:val="en-GB"/>
        </w:rPr>
        <w:t>–</w:t>
      </w:r>
      <w:r w:rsidRPr="006222FB">
        <w:rPr>
          <w:lang w:val="en-GB"/>
        </w:rPr>
        <w:t xml:space="preserve"> U</w:t>
      </w:r>
      <w:r>
        <w:rPr>
          <w:lang w:val="en-GB"/>
        </w:rPr>
        <w:t>ML CLASS DIAGRAM</w:t>
      </w:r>
      <w:bookmarkEnd w:id="305"/>
    </w:p>
    <w:p w14:paraId="364B4EAD" w14:textId="77777777" w:rsidR="004C1435" w:rsidRDefault="004C1435">
      <w:pPr>
        <w:rPr>
          <w:lang w:val="en-GB"/>
        </w:rPr>
      </w:pPr>
      <w:r>
        <w:rPr>
          <w:lang w:val="en-GB"/>
        </w:rPr>
        <w:br w:type="page"/>
      </w:r>
    </w:p>
    <w:p w14:paraId="021619D8" w14:textId="77777777" w:rsidR="004C1435" w:rsidRDefault="004C1435" w:rsidP="004C1435">
      <w:pPr>
        <w:pStyle w:val="Heading1"/>
        <w:numPr>
          <w:ilvl w:val="0"/>
          <w:numId w:val="0"/>
        </w:numPr>
        <w:rPr>
          <w:lang w:val="en-GB"/>
        </w:rPr>
      </w:pPr>
      <w:bookmarkStart w:id="306" w:name="_Toc397995110"/>
      <w:r>
        <w:rPr>
          <w:lang w:val="en-GB"/>
        </w:rPr>
        <w:lastRenderedPageBreak/>
        <w:t>Appendix C</w:t>
      </w:r>
      <w:bookmarkEnd w:id="306"/>
    </w:p>
    <w:p w14:paraId="24EA2287" w14:textId="77777777" w:rsidR="004C1435" w:rsidRDefault="004C1435" w:rsidP="004C1435">
      <w:pPr>
        <w:rPr>
          <w:lang w:val="en-GB"/>
        </w:rPr>
      </w:pPr>
      <w:r>
        <w:rPr>
          <w:lang w:val="en-GB"/>
        </w:rPr>
        <w:t>UML Use cases</w:t>
      </w:r>
    </w:p>
    <w:p w14:paraId="453B4B38" w14:textId="77777777" w:rsidR="004C1435" w:rsidRDefault="004C1435" w:rsidP="004C1435">
      <w:pPr>
        <w:keepNext/>
        <w:jc w:val="center"/>
      </w:pPr>
      <w:r w:rsidRPr="00FA78F6">
        <w:rPr>
          <w:noProof/>
          <w:lang w:val="en-US"/>
        </w:rPr>
        <w:drawing>
          <wp:inline distT="0" distB="0" distL="0" distR="0" wp14:anchorId="26ACB06E" wp14:editId="49F941C1">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4" cstate="print"/>
                    <a:stretch>
                      <a:fillRect/>
                    </a:stretch>
                  </pic:blipFill>
                  <pic:spPr>
                    <a:xfrm>
                      <a:off x="0" y="0"/>
                      <a:ext cx="3515716" cy="2400725"/>
                    </a:xfrm>
                    <a:prstGeom prst="rect">
                      <a:avLst/>
                    </a:prstGeom>
                  </pic:spPr>
                </pic:pic>
              </a:graphicData>
            </a:graphic>
          </wp:inline>
        </w:drawing>
      </w:r>
    </w:p>
    <w:p w14:paraId="0EC17A57" w14:textId="77777777" w:rsidR="004C1435" w:rsidRPr="00B92B8F" w:rsidRDefault="004C1435" w:rsidP="004C1435">
      <w:pPr>
        <w:pStyle w:val="Caption"/>
        <w:spacing w:before="0"/>
        <w:rPr>
          <w:sz w:val="20"/>
          <w:lang w:val="en-GB"/>
        </w:rPr>
      </w:pPr>
      <w:bookmarkStart w:id="307" w:name="_Toc397995138"/>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w:t>
      </w:r>
      <w:r w:rsidR="006222FB">
        <w:rPr>
          <w:sz w:val="20"/>
          <w:lang w:val="en-GB"/>
        </w:rPr>
        <w:fldChar w:fldCharType="end"/>
      </w:r>
      <w:r w:rsidRPr="00B92B8F">
        <w:rPr>
          <w:sz w:val="20"/>
          <w:lang w:val="en-GB"/>
        </w:rPr>
        <w:t xml:space="preserve"> - Main requirements UUC</w:t>
      </w:r>
      <w:bookmarkEnd w:id="307"/>
    </w:p>
    <w:p w14:paraId="2F7F0AA9" w14:textId="77777777" w:rsidR="004C1435" w:rsidRDefault="004C1435" w:rsidP="004C1435">
      <w:pPr>
        <w:jc w:val="center"/>
        <w:rPr>
          <w:lang w:val="en-GB"/>
        </w:rPr>
      </w:pPr>
    </w:p>
    <w:p w14:paraId="37C8D1EF" w14:textId="77777777" w:rsidR="004C1435" w:rsidRDefault="004C1435" w:rsidP="004C1435">
      <w:pPr>
        <w:keepNext/>
        <w:jc w:val="center"/>
      </w:pPr>
      <w:r>
        <w:rPr>
          <w:noProof/>
          <w:lang w:val="en-US"/>
        </w:rPr>
        <w:drawing>
          <wp:inline distT="0" distB="0" distL="0" distR="0" wp14:anchorId="7A5C6220" wp14:editId="452D5DBC">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14:paraId="2E2A7DD0" w14:textId="77777777" w:rsidR="004C1435" w:rsidRPr="00B92B8F" w:rsidRDefault="004C1435" w:rsidP="00F9744A">
      <w:pPr>
        <w:pStyle w:val="Caption"/>
        <w:spacing w:before="0"/>
        <w:rPr>
          <w:sz w:val="20"/>
          <w:lang w:val="en-GB"/>
        </w:rPr>
      </w:pPr>
      <w:bookmarkStart w:id="308" w:name="_Toc397995139"/>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2</w:t>
      </w:r>
      <w:r w:rsidR="006222FB">
        <w:rPr>
          <w:sz w:val="20"/>
          <w:lang w:val="en-GB"/>
        </w:rPr>
        <w:fldChar w:fldCharType="end"/>
      </w:r>
      <w:r w:rsidRPr="00B92B8F">
        <w:rPr>
          <w:sz w:val="20"/>
          <w:lang w:val="en-GB"/>
        </w:rPr>
        <w:t xml:space="preserve"> - Front-End UUC</w:t>
      </w:r>
      <w:bookmarkEnd w:id="308"/>
    </w:p>
    <w:p w14:paraId="2F29730C" w14:textId="77777777" w:rsidR="004C1435" w:rsidRDefault="004C1435" w:rsidP="004C1435">
      <w:pPr>
        <w:rPr>
          <w:lang w:val="en-GB"/>
        </w:rPr>
      </w:pPr>
    </w:p>
    <w:p w14:paraId="642F6F12" w14:textId="77777777" w:rsidR="004C1435" w:rsidRDefault="004C1435" w:rsidP="004C1435">
      <w:pPr>
        <w:keepNext/>
        <w:jc w:val="center"/>
      </w:pPr>
      <w:r>
        <w:rPr>
          <w:noProof/>
          <w:lang w:val="en-US"/>
        </w:rPr>
        <w:lastRenderedPageBreak/>
        <w:drawing>
          <wp:inline distT="0" distB="0" distL="0" distR="0" wp14:anchorId="7871D5BA" wp14:editId="42213802">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6" cstate="print"/>
                    <a:stretch>
                      <a:fillRect/>
                    </a:stretch>
                  </pic:blipFill>
                  <pic:spPr>
                    <a:xfrm>
                      <a:off x="0" y="0"/>
                      <a:ext cx="3295650" cy="2824843"/>
                    </a:xfrm>
                    <a:prstGeom prst="rect">
                      <a:avLst/>
                    </a:prstGeom>
                  </pic:spPr>
                </pic:pic>
              </a:graphicData>
            </a:graphic>
          </wp:inline>
        </w:drawing>
      </w:r>
    </w:p>
    <w:p w14:paraId="0AC4EBF8" w14:textId="77777777" w:rsidR="004C1435" w:rsidRPr="004C1435" w:rsidRDefault="004C1435" w:rsidP="004C1435">
      <w:pPr>
        <w:pStyle w:val="Caption"/>
        <w:rPr>
          <w:sz w:val="20"/>
          <w:lang w:val="en-GB"/>
        </w:rPr>
      </w:pPr>
      <w:bookmarkStart w:id="309" w:name="_Toc397995140"/>
      <w:r w:rsidRPr="004C1435">
        <w:rPr>
          <w:sz w:val="20"/>
          <w:lang w:val="en-GB"/>
        </w:rPr>
        <w:t>Figure 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4C1435">
        <w:rPr>
          <w:sz w:val="20"/>
          <w:lang w:val="en-GB"/>
        </w:rPr>
        <w:t xml:space="preserve"> - Rule DB UUC</w:t>
      </w:r>
      <w:bookmarkEnd w:id="309"/>
    </w:p>
    <w:p w14:paraId="3F9D482F" w14:textId="77777777" w:rsidR="0033019B" w:rsidRDefault="0033019B">
      <w:pPr>
        <w:rPr>
          <w:lang w:val="en-GB"/>
        </w:rPr>
      </w:pPr>
      <w:r>
        <w:rPr>
          <w:lang w:val="en-GB"/>
        </w:rPr>
        <w:br w:type="page"/>
      </w:r>
    </w:p>
    <w:p w14:paraId="0FE70AAB" w14:textId="77777777" w:rsidR="004C1435" w:rsidRDefault="0033019B" w:rsidP="0033019B">
      <w:pPr>
        <w:pStyle w:val="Heading1"/>
        <w:numPr>
          <w:ilvl w:val="0"/>
          <w:numId w:val="0"/>
        </w:numPr>
        <w:rPr>
          <w:lang w:val="en-GB"/>
        </w:rPr>
      </w:pPr>
      <w:bookmarkStart w:id="310" w:name="_Toc397995111"/>
      <w:r>
        <w:rPr>
          <w:lang w:val="en-GB"/>
        </w:rPr>
        <w:lastRenderedPageBreak/>
        <w:t>Appendix D</w:t>
      </w:r>
      <w:bookmarkEnd w:id="310"/>
    </w:p>
    <w:p w14:paraId="2D910290" w14:textId="77777777" w:rsidR="007F5634" w:rsidRPr="007F5634" w:rsidRDefault="007F5634" w:rsidP="007F5634">
      <w:pPr>
        <w:pStyle w:val="Caption"/>
        <w:keepNext/>
        <w:rPr>
          <w:lang w:val="en-GB"/>
        </w:rPr>
      </w:pPr>
      <w:bookmarkStart w:id="311" w:name="_Toc397995154"/>
      <w:r w:rsidRPr="007F5634">
        <w:rPr>
          <w:lang w:val="en-GB"/>
        </w:rPr>
        <w:t>Table D.</w:t>
      </w:r>
      <w:r>
        <w:fldChar w:fldCharType="begin"/>
      </w:r>
      <w:r w:rsidRPr="007F5634">
        <w:rPr>
          <w:lang w:val="en-GB"/>
        </w:rPr>
        <w:instrText xml:space="preserve"> SEQ Table \* ARABIC \s 1 </w:instrText>
      </w:r>
      <w:r>
        <w:fldChar w:fldCharType="separate"/>
      </w:r>
      <w:r>
        <w:rPr>
          <w:noProof/>
          <w:lang w:val="en-GB"/>
        </w:rPr>
        <w:t>1</w:t>
      </w:r>
      <w:r>
        <w:fldChar w:fldCharType="end"/>
      </w:r>
      <w:r w:rsidRPr="007F5634">
        <w:rPr>
          <w:lang w:val="en-GB"/>
        </w:rPr>
        <w:t xml:space="preserve"> - List of all the rules discovered in Association Rules Discovery Process</w:t>
      </w:r>
      <w:bookmarkEnd w:id="311"/>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228E0" w14:paraId="0CD29443" w14:textId="77777777"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14:paraId="2F1C09E2" w14:textId="77777777" w:rsidR="00A924C0" w:rsidRPr="00E228E0" w:rsidRDefault="00A924C0" w:rsidP="00E228E0">
            <w:pPr>
              <w:pStyle w:val="Caption"/>
              <w:spacing w:before="0" w:after="0"/>
              <w:rPr>
                <w:rFonts w:cs="Times New Roman"/>
                <w:sz w:val="20"/>
                <w:szCs w:val="20"/>
                <w:lang w:val="en-GB"/>
              </w:rPr>
            </w:pPr>
            <w:r w:rsidRPr="00E228E0">
              <w:rPr>
                <w:rFonts w:cs="Times New Roman"/>
                <w:sz w:val="20"/>
                <w:szCs w:val="20"/>
                <w:lang w:val="en-GB"/>
              </w:rPr>
              <w:t>#</w:t>
            </w:r>
          </w:p>
        </w:tc>
        <w:tc>
          <w:tcPr>
            <w:tcW w:w="1594" w:type="dxa"/>
            <w:vAlign w:val="center"/>
          </w:tcPr>
          <w:p w14:paraId="61B3E616"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Premise</w:t>
            </w:r>
          </w:p>
        </w:tc>
        <w:tc>
          <w:tcPr>
            <w:tcW w:w="1594" w:type="dxa"/>
            <w:vAlign w:val="center"/>
          </w:tcPr>
          <w:p w14:paraId="4D8EC2AB"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Conclusion</w:t>
            </w:r>
          </w:p>
        </w:tc>
        <w:tc>
          <w:tcPr>
            <w:tcW w:w="1183" w:type="dxa"/>
            <w:vAlign w:val="center"/>
          </w:tcPr>
          <w:p w14:paraId="78CEEA71"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Confidence</w:t>
            </w:r>
          </w:p>
        </w:tc>
        <w:tc>
          <w:tcPr>
            <w:tcW w:w="1150" w:type="dxa"/>
            <w:vAlign w:val="center"/>
          </w:tcPr>
          <w:p w14:paraId="3504E677"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Conviction</w:t>
            </w:r>
          </w:p>
        </w:tc>
        <w:tc>
          <w:tcPr>
            <w:tcW w:w="865" w:type="dxa"/>
            <w:vAlign w:val="center"/>
          </w:tcPr>
          <w:p w14:paraId="180A2EFC"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Gain</w:t>
            </w:r>
          </w:p>
        </w:tc>
        <w:tc>
          <w:tcPr>
            <w:tcW w:w="911" w:type="dxa"/>
            <w:vAlign w:val="center"/>
          </w:tcPr>
          <w:p w14:paraId="59B94586"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Laplace</w:t>
            </w:r>
          </w:p>
        </w:tc>
        <w:tc>
          <w:tcPr>
            <w:tcW w:w="783" w:type="dxa"/>
            <w:vAlign w:val="center"/>
          </w:tcPr>
          <w:p w14:paraId="33AD0690"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Lift</w:t>
            </w:r>
          </w:p>
        </w:tc>
        <w:tc>
          <w:tcPr>
            <w:tcW w:w="783" w:type="dxa"/>
            <w:vAlign w:val="center"/>
          </w:tcPr>
          <w:p w14:paraId="0FE196D6"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Ps</w:t>
            </w:r>
          </w:p>
        </w:tc>
        <w:tc>
          <w:tcPr>
            <w:tcW w:w="917" w:type="dxa"/>
            <w:vAlign w:val="center"/>
          </w:tcPr>
          <w:p w14:paraId="5C643F05" w14:textId="77777777"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Total Support</w:t>
            </w:r>
          </w:p>
        </w:tc>
      </w:tr>
      <w:tr w:rsidR="00E228E0" w:rsidRPr="00E228E0" w14:paraId="0F5B725B"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58E81F8" w14:textId="77777777" w:rsidR="00E228E0" w:rsidRPr="00E228E0" w:rsidRDefault="00E228E0" w:rsidP="00E228E0">
            <w:pPr>
              <w:jc w:val="center"/>
              <w:rPr>
                <w:rFonts w:cs="Times New Roman"/>
                <w:b w:val="0"/>
                <w:color w:val="000000"/>
                <w:sz w:val="20"/>
                <w:szCs w:val="20"/>
              </w:rPr>
            </w:pPr>
            <w:bookmarkStart w:id="312" w:name="RANGE!A1:J102"/>
            <w:r w:rsidRPr="00E228E0">
              <w:rPr>
                <w:rFonts w:cs="Times New Roman"/>
                <w:b w:val="0"/>
                <w:color w:val="000000"/>
                <w:sz w:val="20"/>
                <w:szCs w:val="20"/>
              </w:rPr>
              <w:t>1</w:t>
            </w:r>
            <w:bookmarkEnd w:id="312"/>
          </w:p>
        </w:tc>
        <w:tc>
          <w:tcPr>
            <w:tcW w:w="1594" w:type="dxa"/>
            <w:vAlign w:val="bottom"/>
          </w:tcPr>
          <w:p w14:paraId="471CC05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594" w:type="dxa"/>
            <w:vAlign w:val="bottom"/>
          </w:tcPr>
          <w:p w14:paraId="350B9AC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183" w:type="dxa"/>
            <w:vAlign w:val="bottom"/>
          </w:tcPr>
          <w:p w14:paraId="193CAD1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47C9101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077A254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73F605F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404FAC6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4B958C9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4340286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6E4A1F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23ECC9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w:t>
            </w:r>
          </w:p>
        </w:tc>
        <w:tc>
          <w:tcPr>
            <w:tcW w:w="1594" w:type="dxa"/>
            <w:vAlign w:val="bottom"/>
          </w:tcPr>
          <w:p w14:paraId="7E3BE49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594" w:type="dxa"/>
            <w:vAlign w:val="bottom"/>
          </w:tcPr>
          <w:p w14:paraId="5ABE75D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183" w:type="dxa"/>
            <w:vAlign w:val="bottom"/>
          </w:tcPr>
          <w:p w14:paraId="57BB771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DD3CFB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51D3B78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2359EE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E1DAF0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73CF7DD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7A1BC86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E305305"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C2551C6"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w:t>
            </w:r>
          </w:p>
        </w:tc>
        <w:tc>
          <w:tcPr>
            <w:tcW w:w="1594" w:type="dxa"/>
            <w:vAlign w:val="bottom"/>
          </w:tcPr>
          <w:p w14:paraId="1EBEED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594" w:type="dxa"/>
            <w:vAlign w:val="bottom"/>
          </w:tcPr>
          <w:p w14:paraId="1DB3A9E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183" w:type="dxa"/>
            <w:vAlign w:val="bottom"/>
          </w:tcPr>
          <w:p w14:paraId="1089E3E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14F7E3D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04ED66D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228DDEA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37A3832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16EAA0B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422485D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02C98A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EED913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w:t>
            </w:r>
          </w:p>
        </w:tc>
        <w:tc>
          <w:tcPr>
            <w:tcW w:w="1594" w:type="dxa"/>
            <w:vAlign w:val="bottom"/>
          </w:tcPr>
          <w:p w14:paraId="2AE9309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594" w:type="dxa"/>
            <w:vAlign w:val="bottom"/>
          </w:tcPr>
          <w:p w14:paraId="4EF9041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183" w:type="dxa"/>
            <w:vAlign w:val="bottom"/>
          </w:tcPr>
          <w:p w14:paraId="421DCE6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0C84112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419390F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552D0E4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C8881C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5BE7383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50643AB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52383A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9E91E4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w:t>
            </w:r>
          </w:p>
        </w:tc>
        <w:tc>
          <w:tcPr>
            <w:tcW w:w="1594" w:type="dxa"/>
            <w:vAlign w:val="bottom"/>
          </w:tcPr>
          <w:p w14:paraId="3F3B5AF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594" w:type="dxa"/>
            <w:vAlign w:val="bottom"/>
          </w:tcPr>
          <w:p w14:paraId="631C9E8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183" w:type="dxa"/>
            <w:vAlign w:val="bottom"/>
          </w:tcPr>
          <w:p w14:paraId="5BFA65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301E663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19453D2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1047D8D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2F56512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D73FC9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05AEFCC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56D23F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E7D999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w:t>
            </w:r>
          </w:p>
        </w:tc>
        <w:tc>
          <w:tcPr>
            <w:tcW w:w="1594" w:type="dxa"/>
            <w:vAlign w:val="bottom"/>
          </w:tcPr>
          <w:p w14:paraId="137946F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594" w:type="dxa"/>
            <w:vAlign w:val="bottom"/>
          </w:tcPr>
          <w:p w14:paraId="2EA42BC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183" w:type="dxa"/>
            <w:vAlign w:val="bottom"/>
          </w:tcPr>
          <w:p w14:paraId="6B31288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7ED4AD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455DEF8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3FBBEA4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2718BCB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7B0D183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4066DE5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29F62B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708E16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w:t>
            </w:r>
          </w:p>
        </w:tc>
        <w:tc>
          <w:tcPr>
            <w:tcW w:w="1594" w:type="dxa"/>
            <w:vAlign w:val="bottom"/>
          </w:tcPr>
          <w:p w14:paraId="7ABC8BE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594" w:type="dxa"/>
            <w:vAlign w:val="bottom"/>
          </w:tcPr>
          <w:p w14:paraId="2E50FCE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183" w:type="dxa"/>
            <w:vAlign w:val="bottom"/>
          </w:tcPr>
          <w:p w14:paraId="74041DC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5CF7945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2103A6C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2422D95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67F8DAC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0ED43D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3950FA4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709DBE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79A10C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w:t>
            </w:r>
          </w:p>
        </w:tc>
        <w:tc>
          <w:tcPr>
            <w:tcW w:w="1594" w:type="dxa"/>
            <w:vAlign w:val="bottom"/>
          </w:tcPr>
          <w:p w14:paraId="1C8221C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594" w:type="dxa"/>
            <w:vAlign w:val="bottom"/>
          </w:tcPr>
          <w:p w14:paraId="475651F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183" w:type="dxa"/>
            <w:vAlign w:val="bottom"/>
          </w:tcPr>
          <w:p w14:paraId="5594456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343863B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256BD7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04AEA75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B558D4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C1A38E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7506F59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8E2F94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0472D60"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w:t>
            </w:r>
          </w:p>
        </w:tc>
        <w:tc>
          <w:tcPr>
            <w:tcW w:w="1594" w:type="dxa"/>
            <w:vAlign w:val="bottom"/>
          </w:tcPr>
          <w:p w14:paraId="05A495A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594" w:type="dxa"/>
            <w:vAlign w:val="bottom"/>
          </w:tcPr>
          <w:p w14:paraId="160D7F4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implement</w:t>
            </w:r>
            <w:proofErr w:type="spellEnd"/>
          </w:p>
        </w:tc>
        <w:tc>
          <w:tcPr>
            <w:tcW w:w="1183" w:type="dxa"/>
            <w:vAlign w:val="bottom"/>
          </w:tcPr>
          <w:p w14:paraId="1ED8CAA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DE3CFF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27AE52B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65A8B0A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138E56B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6A1154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7CBA0F1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428A35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68294C8"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w:t>
            </w:r>
          </w:p>
        </w:tc>
        <w:tc>
          <w:tcPr>
            <w:tcW w:w="1594" w:type="dxa"/>
            <w:vAlign w:val="bottom"/>
          </w:tcPr>
          <w:p w14:paraId="5A926AA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implement</w:t>
            </w:r>
            <w:proofErr w:type="spellEnd"/>
          </w:p>
        </w:tc>
        <w:tc>
          <w:tcPr>
            <w:tcW w:w="1594" w:type="dxa"/>
            <w:vAlign w:val="bottom"/>
          </w:tcPr>
          <w:p w14:paraId="3E12C37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manag</w:t>
            </w:r>
            <w:proofErr w:type="spellEnd"/>
          </w:p>
        </w:tc>
        <w:tc>
          <w:tcPr>
            <w:tcW w:w="1183" w:type="dxa"/>
            <w:vAlign w:val="bottom"/>
          </w:tcPr>
          <w:p w14:paraId="70E17F8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15E71D7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5E621E9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753C882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2E413A2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761DF1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20B829C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543C878"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6103DB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11</w:t>
            </w:r>
          </w:p>
        </w:tc>
        <w:tc>
          <w:tcPr>
            <w:tcW w:w="1594" w:type="dxa"/>
            <w:vAlign w:val="bottom"/>
          </w:tcPr>
          <w:p w14:paraId="281B826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4266476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68CD93F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31B2D70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14:paraId="34F109E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1E14D5C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20591ED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14:paraId="1601BE4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5BED9A4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2EB0C125"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46E6C0C"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12</w:t>
            </w:r>
          </w:p>
        </w:tc>
        <w:tc>
          <w:tcPr>
            <w:tcW w:w="1594" w:type="dxa"/>
            <w:vAlign w:val="bottom"/>
          </w:tcPr>
          <w:p w14:paraId="2B33FB0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0431056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67A8B7B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4E9D31B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14:paraId="7F88F67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4464544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5801026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14:paraId="39C6EE0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1FA5977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1D45362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DEE6728"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13</w:t>
            </w:r>
          </w:p>
        </w:tc>
        <w:tc>
          <w:tcPr>
            <w:tcW w:w="1594" w:type="dxa"/>
            <w:vAlign w:val="bottom"/>
          </w:tcPr>
          <w:p w14:paraId="4DF844A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486E42F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490C9D9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040717E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1F2CD58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1608895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608A8F2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3EA280E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7B378DB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8642D74"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33B02FC"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14</w:t>
            </w:r>
          </w:p>
        </w:tc>
        <w:tc>
          <w:tcPr>
            <w:tcW w:w="1594" w:type="dxa"/>
            <w:vAlign w:val="bottom"/>
          </w:tcPr>
          <w:p w14:paraId="09EE335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1234A0D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080B623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7C2B35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43665E3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9394B1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6023C1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0EC7576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1070F49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9D8BB3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630AAD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15</w:t>
            </w:r>
          </w:p>
        </w:tc>
        <w:tc>
          <w:tcPr>
            <w:tcW w:w="1594" w:type="dxa"/>
            <w:vAlign w:val="bottom"/>
          </w:tcPr>
          <w:p w14:paraId="64178D1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768C9D0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0B70B7B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E44945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27FC860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1DAFB20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784CD84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37122F0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4FA2F68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3079545"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A91FCF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16</w:t>
            </w:r>
          </w:p>
        </w:tc>
        <w:tc>
          <w:tcPr>
            <w:tcW w:w="1594" w:type="dxa"/>
            <w:vAlign w:val="bottom"/>
          </w:tcPr>
          <w:p w14:paraId="5DA2C2C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48185DA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69CEDE4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0327CF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6BF0355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93C2EB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4D9EF8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07C743B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027EBC3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58F720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4F66B9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17</w:t>
            </w:r>
          </w:p>
        </w:tc>
        <w:tc>
          <w:tcPr>
            <w:tcW w:w="1594" w:type="dxa"/>
            <w:vAlign w:val="bottom"/>
          </w:tcPr>
          <w:p w14:paraId="5C8B0D9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5D957CD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4AE2871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6F6642E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412213F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5365392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6D4E9D7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7BFC4B6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18E49E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BFB62A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B151C5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18</w:t>
            </w:r>
          </w:p>
        </w:tc>
        <w:tc>
          <w:tcPr>
            <w:tcW w:w="1594" w:type="dxa"/>
            <w:vAlign w:val="bottom"/>
          </w:tcPr>
          <w:p w14:paraId="33ED84E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3A118F4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4EB36BF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440D6C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567BEB5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B00C6D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7D91C9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7F29C74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00CE0DF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831579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605506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19</w:t>
            </w:r>
          </w:p>
        </w:tc>
        <w:tc>
          <w:tcPr>
            <w:tcW w:w="1594" w:type="dxa"/>
            <w:vAlign w:val="bottom"/>
          </w:tcPr>
          <w:p w14:paraId="44EB593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13CA50F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5390361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5E77286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14:paraId="1C56E04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4BE6AEE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6BCFB23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9F50F4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6958A15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699E904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7F97040"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20</w:t>
            </w:r>
          </w:p>
        </w:tc>
        <w:tc>
          <w:tcPr>
            <w:tcW w:w="1594" w:type="dxa"/>
            <w:vAlign w:val="bottom"/>
          </w:tcPr>
          <w:p w14:paraId="67543CE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25B0B10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0684F8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3639144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46CBB1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0F60719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1F26CC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4C4497C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7E7F02E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4C9C631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31227D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21</w:t>
            </w:r>
          </w:p>
        </w:tc>
        <w:tc>
          <w:tcPr>
            <w:tcW w:w="1594" w:type="dxa"/>
            <w:vAlign w:val="bottom"/>
          </w:tcPr>
          <w:p w14:paraId="6A8F75D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1CA79F6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183" w:type="dxa"/>
            <w:vAlign w:val="bottom"/>
          </w:tcPr>
          <w:p w14:paraId="659C1AE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30C0BE8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14:paraId="6D59F3C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2EE9A54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5476976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649AC82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20FE089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435503A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69177B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22</w:t>
            </w:r>
          </w:p>
        </w:tc>
        <w:tc>
          <w:tcPr>
            <w:tcW w:w="1594" w:type="dxa"/>
            <w:vAlign w:val="bottom"/>
          </w:tcPr>
          <w:p w14:paraId="35A9861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594" w:type="dxa"/>
            <w:vAlign w:val="bottom"/>
          </w:tcPr>
          <w:p w14:paraId="4389CA1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181AB4D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3995A5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3D2B0C6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378794A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75D835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098533F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562778E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13DE2E93"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F7A65E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23</w:t>
            </w:r>
          </w:p>
        </w:tc>
        <w:tc>
          <w:tcPr>
            <w:tcW w:w="1594" w:type="dxa"/>
            <w:vAlign w:val="bottom"/>
          </w:tcPr>
          <w:p w14:paraId="05A3296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5F7824E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power</w:t>
            </w:r>
            <w:proofErr w:type="spellEnd"/>
          </w:p>
        </w:tc>
        <w:tc>
          <w:tcPr>
            <w:tcW w:w="1183" w:type="dxa"/>
            <w:vAlign w:val="bottom"/>
          </w:tcPr>
          <w:p w14:paraId="1F2C1BD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A33E45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33CC898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48C5778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5A8774A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993C34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54B737A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A14F2F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DAD866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24</w:t>
            </w:r>
          </w:p>
        </w:tc>
        <w:tc>
          <w:tcPr>
            <w:tcW w:w="1594" w:type="dxa"/>
            <w:vAlign w:val="bottom"/>
          </w:tcPr>
          <w:p w14:paraId="1509344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power</w:t>
            </w:r>
            <w:proofErr w:type="spellEnd"/>
          </w:p>
        </w:tc>
        <w:tc>
          <w:tcPr>
            <w:tcW w:w="1594" w:type="dxa"/>
            <w:vAlign w:val="bottom"/>
          </w:tcPr>
          <w:p w14:paraId="1D28012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22C1223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649704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A65B37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1AA24A8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F12BBC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6CBB39E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65A946F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E201C83"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0B990C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25</w:t>
            </w:r>
          </w:p>
        </w:tc>
        <w:tc>
          <w:tcPr>
            <w:tcW w:w="1594" w:type="dxa"/>
            <w:vAlign w:val="bottom"/>
          </w:tcPr>
          <w:p w14:paraId="69F4BC3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6CE6AA6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183" w:type="dxa"/>
            <w:vAlign w:val="bottom"/>
          </w:tcPr>
          <w:p w14:paraId="682538B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6FCCC8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5B3EEB9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17E0378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0FBFEB3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0AEC83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5C44954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703A8F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0F2A54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26</w:t>
            </w:r>
          </w:p>
        </w:tc>
        <w:tc>
          <w:tcPr>
            <w:tcW w:w="1594" w:type="dxa"/>
            <w:vAlign w:val="bottom"/>
          </w:tcPr>
          <w:p w14:paraId="37BA9C6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594" w:type="dxa"/>
            <w:vAlign w:val="bottom"/>
          </w:tcPr>
          <w:p w14:paraId="0D0E396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75BD5AD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7C53DBC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382429B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5E60BD5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404BF85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3D81E2C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3AE53A8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4ECC97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2759D4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27</w:t>
            </w:r>
          </w:p>
        </w:tc>
        <w:tc>
          <w:tcPr>
            <w:tcW w:w="1594" w:type="dxa"/>
            <w:vAlign w:val="bottom"/>
          </w:tcPr>
          <w:p w14:paraId="651F008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71636E0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0E8073C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0E6A1E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5ADD605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79C5287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1BAF498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2EA4C5A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023EF94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20805C3"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AF9C36F"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28</w:t>
            </w:r>
          </w:p>
        </w:tc>
        <w:tc>
          <w:tcPr>
            <w:tcW w:w="1594" w:type="dxa"/>
            <w:vAlign w:val="bottom"/>
          </w:tcPr>
          <w:p w14:paraId="6ACB44B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13177CE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071F060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4C37142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80D25A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2B6AAA2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60E410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BE29A5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1F47D6C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3E212C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8D1BF6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29</w:t>
            </w:r>
          </w:p>
        </w:tc>
        <w:tc>
          <w:tcPr>
            <w:tcW w:w="1594" w:type="dxa"/>
            <w:vAlign w:val="bottom"/>
          </w:tcPr>
          <w:p w14:paraId="11A91A7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594" w:type="dxa"/>
            <w:vAlign w:val="bottom"/>
          </w:tcPr>
          <w:p w14:paraId="1F69936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3048FBD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7AF3032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57CD065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6F7A59A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43CD5DA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388E22A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3FD39AA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E1193B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2F62E2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30</w:t>
            </w:r>
          </w:p>
        </w:tc>
        <w:tc>
          <w:tcPr>
            <w:tcW w:w="1594" w:type="dxa"/>
            <w:vAlign w:val="bottom"/>
          </w:tcPr>
          <w:p w14:paraId="3955AFA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273FEAC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w:t>
            </w:r>
            <w:proofErr w:type="spellEnd"/>
          </w:p>
        </w:tc>
        <w:tc>
          <w:tcPr>
            <w:tcW w:w="1183" w:type="dxa"/>
            <w:vAlign w:val="bottom"/>
          </w:tcPr>
          <w:p w14:paraId="5A1E36E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42DCDC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C3C478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2F90BFA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F15AA7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D39323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7647DDB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E83C6B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35DA6F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31</w:t>
            </w:r>
          </w:p>
        </w:tc>
        <w:tc>
          <w:tcPr>
            <w:tcW w:w="1594" w:type="dxa"/>
            <w:vAlign w:val="bottom"/>
          </w:tcPr>
          <w:p w14:paraId="7ADBC58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5C3667F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2E3E91E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316FD60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2A71E01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6DADE81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43AE3E4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0E982E5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7F36A5C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CC81EC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06C716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32</w:t>
            </w:r>
          </w:p>
        </w:tc>
        <w:tc>
          <w:tcPr>
            <w:tcW w:w="1594" w:type="dxa"/>
            <w:vAlign w:val="bottom"/>
          </w:tcPr>
          <w:p w14:paraId="6B47DC3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3ED88C6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148F955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6361652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2A73542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256F353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659D79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2FB0E72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30A032C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2D8075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451C47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33</w:t>
            </w:r>
          </w:p>
        </w:tc>
        <w:tc>
          <w:tcPr>
            <w:tcW w:w="1594" w:type="dxa"/>
            <w:vAlign w:val="bottom"/>
          </w:tcPr>
          <w:p w14:paraId="7FEB9D1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0CF75A4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084DEE5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30BD561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14:paraId="6A9BE1E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7936544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344CF1B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06E1573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0DDC98A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250C9B3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49D9C6C"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34</w:t>
            </w:r>
          </w:p>
        </w:tc>
        <w:tc>
          <w:tcPr>
            <w:tcW w:w="1594" w:type="dxa"/>
            <w:vAlign w:val="bottom"/>
          </w:tcPr>
          <w:p w14:paraId="7D86A79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31D802D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46F24B9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84BF83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57E2D9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04A720D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1AA3BA0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624D49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1DFD9A1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1DB75468"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FABCF1E"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35</w:t>
            </w:r>
          </w:p>
        </w:tc>
        <w:tc>
          <w:tcPr>
            <w:tcW w:w="1594" w:type="dxa"/>
            <w:vAlign w:val="bottom"/>
          </w:tcPr>
          <w:p w14:paraId="2D35A3F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7DDF19B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72EA27B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1C01A3B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05F28B6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44DAEC2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1DA23FB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7472A45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6D16C60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EE7CAE8"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D2DE23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36</w:t>
            </w:r>
          </w:p>
        </w:tc>
        <w:tc>
          <w:tcPr>
            <w:tcW w:w="1594" w:type="dxa"/>
            <w:vAlign w:val="bottom"/>
          </w:tcPr>
          <w:p w14:paraId="044D0A7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1A96411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114B86A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1979FEE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7834A0E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60DDEF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D2E845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6C98C23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3B5ECCE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CD064D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D5FEBF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37</w:t>
            </w:r>
          </w:p>
        </w:tc>
        <w:tc>
          <w:tcPr>
            <w:tcW w:w="1594" w:type="dxa"/>
            <w:vAlign w:val="bottom"/>
          </w:tcPr>
          <w:p w14:paraId="43EC39B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586F43A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3F822DA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14:paraId="001E92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14:paraId="2FF087D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14:paraId="399951B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14:paraId="49E11B0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BD66F7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4C7F5AE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2099FC6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1B9095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38</w:t>
            </w:r>
          </w:p>
        </w:tc>
        <w:tc>
          <w:tcPr>
            <w:tcW w:w="1594" w:type="dxa"/>
            <w:vAlign w:val="bottom"/>
          </w:tcPr>
          <w:p w14:paraId="62A7E66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5E40012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5879CE7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3F1E6F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0236A61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058E8CB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48B8D91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766E2AC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14:paraId="7B6D065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4F7A2AC9"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757E98"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39</w:t>
            </w:r>
          </w:p>
        </w:tc>
        <w:tc>
          <w:tcPr>
            <w:tcW w:w="1594" w:type="dxa"/>
            <w:vAlign w:val="bottom"/>
          </w:tcPr>
          <w:p w14:paraId="0C86726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1CDE889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183" w:type="dxa"/>
            <w:vAlign w:val="bottom"/>
          </w:tcPr>
          <w:p w14:paraId="202B002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2CB1458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14:paraId="27C483A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38FBD8C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30B7A0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0F83420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3988C85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6DF777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CC84CE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40</w:t>
            </w:r>
          </w:p>
        </w:tc>
        <w:tc>
          <w:tcPr>
            <w:tcW w:w="1594" w:type="dxa"/>
            <w:vAlign w:val="bottom"/>
          </w:tcPr>
          <w:p w14:paraId="4B3B9C6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594" w:type="dxa"/>
            <w:vAlign w:val="bottom"/>
          </w:tcPr>
          <w:p w14:paraId="48ECDF4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423DC2C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665A03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14:paraId="13C0FF2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E086CF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448AFE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14:paraId="0391BE2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14:paraId="0938108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86EDEAB"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5F606D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41</w:t>
            </w:r>
          </w:p>
        </w:tc>
        <w:tc>
          <w:tcPr>
            <w:tcW w:w="1594" w:type="dxa"/>
            <w:vAlign w:val="bottom"/>
          </w:tcPr>
          <w:p w14:paraId="4A702E7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4CB310A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183" w:type="dxa"/>
            <w:vAlign w:val="bottom"/>
          </w:tcPr>
          <w:p w14:paraId="0C91A6F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4ABF073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1D85307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199FEF8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27B5331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6D7698E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79D5C18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092488D"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061129F"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42</w:t>
            </w:r>
          </w:p>
        </w:tc>
        <w:tc>
          <w:tcPr>
            <w:tcW w:w="1594" w:type="dxa"/>
            <w:vAlign w:val="bottom"/>
          </w:tcPr>
          <w:p w14:paraId="5714490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594" w:type="dxa"/>
            <w:vAlign w:val="bottom"/>
          </w:tcPr>
          <w:p w14:paraId="4043A27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7DBD474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165A0D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12D8AE7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1DAA4BA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2924E42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0751F65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6E63AA8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0BE3B5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6F6099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43</w:t>
            </w:r>
          </w:p>
        </w:tc>
        <w:tc>
          <w:tcPr>
            <w:tcW w:w="1594" w:type="dxa"/>
            <w:vAlign w:val="bottom"/>
          </w:tcPr>
          <w:p w14:paraId="27DA9A7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08644D1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0AEF222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12FCD38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084B65C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4F8B636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3172720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0E8C55E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38C8219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3F2A43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CF707A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44</w:t>
            </w:r>
          </w:p>
        </w:tc>
        <w:tc>
          <w:tcPr>
            <w:tcW w:w="1594" w:type="dxa"/>
            <w:vAlign w:val="bottom"/>
          </w:tcPr>
          <w:p w14:paraId="3BEDF23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327283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6E26A75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BEF31B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0253037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45B79DE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030917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5248583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3C6D30B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142C46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9198C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45</w:t>
            </w:r>
          </w:p>
        </w:tc>
        <w:tc>
          <w:tcPr>
            <w:tcW w:w="1594" w:type="dxa"/>
            <w:vAlign w:val="bottom"/>
          </w:tcPr>
          <w:p w14:paraId="429E23B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594" w:type="dxa"/>
            <w:vAlign w:val="bottom"/>
          </w:tcPr>
          <w:p w14:paraId="47CD0A2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200A8E5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14:paraId="5003B78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14:paraId="39A5D0E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14:paraId="294AF8B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14:paraId="3C3562E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6720BFA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6E65C4F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DAB77E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9764B2A"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46</w:t>
            </w:r>
          </w:p>
        </w:tc>
        <w:tc>
          <w:tcPr>
            <w:tcW w:w="1594" w:type="dxa"/>
            <w:vAlign w:val="bottom"/>
          </w:tcPr>
          <w:p w14:paraId="1A2E3B4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7AA44B3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consumpt</w:t>
            </w:r>
            <w:proofErr w:type="spellEnd"/>
          </w:p>
        </w:tc>
        <w:tc>
          <w:tcPr>
            <w:tcW w:w="1183" w:type="dxa"/>
            <w:vAlign w:val="bottom"/>
          </w:tcPr>
          <w:p w14:paraId="0BE72B1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3E6CF99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5AF960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C1A8C2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17F0A9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14:paraId="11C5D75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14:paraId="6DE1E21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4BC426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622BF6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47</w:t>
            </w:r>
          </w:p>
        </w:tc>
        <w:tc>
          <w:tcPr>
            <w:tcW w:w="1594" w:type="dxa"/>
            <w:vAlign w:val="bottom"/>
          </w:tcPr>
          <w:p w14:paraId="7E15323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594" w:type="dxa"/>
            <w:vAlign w:val="bottom"/>
          </w:tcPr>
          <w:p w14:paraId="0E33A45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183" w:type="dxa"/>
            <w:vAlign w:val="bottom"/>
          </w:tcPr>
          <w:p w14:paraId="6E33B6E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50FBAE7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6260746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295D77B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1C6967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A8693F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14:paraId="57E8456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55F18FA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54B96FF"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48</w:t>
            </w:r>
          </w:p>
        </w:tc>
        <w:tc>
          <w:tcPr>
            <w:tcW w:w="1594" w:type="dxa"/>
            <w:vAlign w:val="bottom"/>
          </w:tcPr>
          <w:p w14:paraId="7FEC95F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594" w:type="dxa"/>
            <w:vAlign w:val="bottom"/>
          </w:tcPr>
          <w:p w14:paraId="3242231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183" w:type="dxa"/>
            <w:vAlign w:val="bottom"/>
          </w:tcPr>
          <w:p w14:paraId="2E47D9E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157E680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D68AAF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14:paraId="2374370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C6ED05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023B958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14:paraId="42E4933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14:paraId="6A2C5EA5"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F20301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49</w:t>
            </w:r>
          </w:p>
        </w:tc>
        <w:tc>
          <w:tcPr>
            <w:tcW w:w="1594" w:type="dxa"/>
            <w:vAlign w:val="bottom"/>
          </w:tcPr>
          <w:p w14:paraId="00E1ADF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594" w:type="dxa"/>
            <w:vAlign w:val="bottom"/>
          </w:tcPr>
          <w:p w14:paraId="6CDB746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183" w:type="dxa"/>
            <w:vAlign w:val="bottom"/>
          </w:tcPr>
          <w:p w14:paraId="3A0DA2E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82F7DA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10F4C55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9445C2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6E8EFB3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7E481A4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2F2644D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54721E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337DF0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50</w:t>
            </w:r>
          </w:p>
        </w:tc>
        <w:tc>
          <w:tcPr>
            <w:tcW w:w="1594" w:type="dxa"/>
            <w:vAlign w:val="bottom"/>
          </w:tcPr>
          <w:p w14:paraId="51739F0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594" w:type="dxa"/>
            <w:vAlign w:val="bottom"/>
          </w:tcPr>
          <w:p w14:paraId="5BA9A69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183" w:type="dxa"/>
            <w:vAlign w:val="bottom"/>
          </w:tcPr>
          <w:p w14:paraId="1667D14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27D491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0D9B7A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5B67B98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545D99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53B97CB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0DF2C39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89634C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4ED23F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lastRenderedPageBreak/>
              <w:t>51</w:t>
            </w:r>
          </w:p>
        </w:tc>
        <w:tc>
          <w:tcPr>
            <w:tcW w:w="1594" w:type="dxa"/>
            <w:vAlign w:val="bottom"/>
          </w:tcPr>
          <w:p w14:paraId="188899C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594" w:type="dxa"/>
            <w:vAlign w:val="bottom"/>
          </w:tcPr>
          <w:p w14:paraId="4B80879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183" w:type="dxa"/>
            <w:vAlign w:val="bottom"/>
          </w:tcPr>
          <w:p w14:paraId="1CDD8D7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A889BC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65CD8FD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A14F85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186E58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F2095C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01DF6E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4FBC4A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573212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52</w:t>
            </w:r>
          </w:p>
        </w:tc>
        <w:tc>
          <w:tcPr>
            <w:tcW w:w="1594" w:type="dxa"/>
            <w:vAlign w:val="bottom"/>
          </w:tcPr>
          <w:p w14:paraId="7CCC198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594" w:type="dxa"/>
            <w:vAlign w:val="bottom"/>
          </w:tcPr>
          <w:p w14:paraId="3CFD397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w:t>
            </w:r>
            <w:proofErr w:type="spellEnd"/>
          </w:p>
        </w:tc>
        <w:tc>
          <w:tcPr>
            <w:tcW w:w="1183" w:type="dxa"/>
            <w:vAlign w:val="bottom"/>
          </w:tcPr>
          <w:p w14:paraId="59939FF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F6CB6F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58B44C0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17D616D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B361B1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5B9AF3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2F83F93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A48A7D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9B55F63"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53</w:t>
            </w:r>
          </w:p>
        </w:tc>
        <w:tc>
          <w:tcPr>
            <w:tcW w:w="1594" w:type="dxa"/>
            <w:vAlign w:val="bottom"/>
          </w:tcPr>
          <w:p w14:paraId="3E1955D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toilet</w:t>
            </w:r>
            <w:proofErr w:type="spellEnd"/>
          </w:p>
        </w:tc>
        <w:tc>
          <w:tcPr>
            <w:tcW w:w="1594" w:type="dxa"/>
            <w:vAlign w:val="bottom"/>
          </w:tcPr>
          <w:p w14:paraId="6D001E0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sanitari</w:t>
            </w:r>
            <w:proofErr w:type="spellEnd"/>
          </w:p>
        </w:tc>
        <w:tc>
          <w:tcPr>
            <w:tcW w:w="1183" w:type="dxa"/>
            <w:vAlign w:val="bottom"/>
          </w:tcPr>
          <w:p w14:paraId="388DFB5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9EF328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2873738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023411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38489F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5EAD793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00FD41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B59E5E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05C888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54</w:t>
            </w:r>
          </w:p>
        </w:tc>
        <w:tc>
          <w:tcPr>
            <w:tcW w:w="1594" w:type="dxa"/>
            <w:vAlign w:val="bottom"/>
          </w:tcPr>
          <w:p w14:paraId="48EE623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sanitari</w:t>
            </w:r>
            <w:proofErr w:type="spellEnd"/>
          </w:p>
        </w:tc>
        <w:tc>
          <w:tcPr>
            <w:tcW w:w="1594" w:type="dxa"/>
            <w:vAlign w:val="bottom"/>
          </w:tcPr>
          <w:p w14:paraId="7C3A69C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toilet</w:t>
            </w:r>
            <w:proofErr w:type="spellEnd"/>
          </w:p>
        </w:tc>
        <w:tc>
          <w:tcPr>
            <w:tcW w:w="1183" w:type="dxa"/>
            <w:vAlign w:val="bottom"/>
          </w:tcPr>
          <w:p w14:paraId="67FA333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48CB3E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4DE91B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0988E96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46FF38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5DE88B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352EB17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BD9615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2D6F04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55</w:t>
            </w:r>
          </w:p>
        </w:tc>
        <w:tc>
          <w:tcPr>
            <w:tcW w:w="1594" w:type="dxa"/>
            <w:vAlign w:val="bottom"/>
          </w:tcPr>
          <w:p w14:paraId="2ACC56D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7C2D474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70147DA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D2665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24FEE89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22E501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5C3244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4A545C5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216647B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204B06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D771840"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56</w:t>
            </w:r>
          </w:p>
        </w:tc>
        <w:tc>
          <w:tcPr>
            <w:tcW w:w="1594" w:type="dxa"/>
            <w:vAlign w:val="bottom"/>
          </w:tcPr>
          <w:p w14:paraId="2CEA0F2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2A5495C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0A02ACC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23AA9AE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630505C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52BC75A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2FB060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1323EDE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646A6DD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4F0E54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8F0AE2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57</w:t>
            </w:r>
          </w:p>
        </w:tc>
        <w:tc>
          <w:tcPr>
            <w:tcW w:w="1594" w:type="dxa"/>
            <w:vAlign w:val="bottom"/>
          </w:tcPr>
          <w:p w14:paraId="7455A0E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140A812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7208A64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0DFE31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38178F0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AD780D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876D53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41DF0E8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253D1F9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9D8F7C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8999CD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58</w:t>
            </w:r>
          </w:p>
        </w:tc>
        <w:tc>
          <w:tcPr>
            <w:tcW w:w="1594" w:type="dxa"/>
            <w:vAlign w:val="bottom"/>
          </w:tcPr>
          <w:p w14:paraId="5822536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37E6367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15C5295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7D080F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24F1708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5D77E11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B02D93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1754E79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2F45F51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C27190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3A7825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59</w:t>
            </w:r>
          </w:p>
        </w:tc>
        <w:tc>
          <w:tcPr>
            <w:tcW w:w="1594" w:type="dxa"/>
            <w:vAlign w:val="bottom"/>
          </w:tcPr>
          <w:p w14:paraId="4C40EC2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71B12B4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34D60DB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12D93E4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333651D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5EE026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6DF728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55396C9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1708155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A680BF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2F6D48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60</w:t>
            </w:r>
          </w:p>
        </w:tc>
        <w:tc>
          <w:tcPr>
            <w:tcW w:w="1594" w:type="dxa"/>
            <w:vAlign w:val="bottom"/>
          </w:tcPr>
          <w:p w14:paraId="02448D2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1AE89F2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692DC68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1C25039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5308026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55068D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8D2773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2D33551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255509D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9F23A5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4A01B23"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61</w:t>
            </w:r>
          </w:p>
        </w:tc>
        <w:tc>
          <w:tcPr>
            <w:tcW w:w="1594" w:type="dxa"/>
            <w:vAlign w:val="bottom"/>
          </w:tcPr>
          <w:p w14:paraId="5D3DD2B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27C9E83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07DE33C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274990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7E1E9B0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72EF38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F423A1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0ABC7F4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7C6B42E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0EAD10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CB3D0E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62</w:t>
            </w:r>
          </w:p>
        </w:tc>
        <w:tc>
          <w:tcPr>
            <w:tcW w:w="1594" w:type="dxa"/>
            <w:vAlign w:val="bottom"/>
          </w:tcPr>
          <w:p w14:paraId="3962E0F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215D983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1EA5FF3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13D2E3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032294C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0B3456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87969F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44E2FD6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532015A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BFEA55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B62BA7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63</w:t>
            </w:r>
          </w:p>
        </w:tc>
        <w:tc>
          <w:tcPr>
            <w:tcW w:w="1594" w:type="dxa"/>
            <w:vAlign w:val="bottom"/>
          </w:tcPr>
          <w:p w14:paraId="3598196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271485A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59571DD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E20D5A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4CB2A23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C05294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6D0EB1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67AA917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159C65E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877AFA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31AB51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64</w:t>
            </w:r>
          </w:p>
        </w:tc>
        <w:tc>
          <w:tcPr>
            <w:tcW w:w="1594" w:type="dxa"/>
            <w:vAlign w:val="bottom"/>
          </w:tcPr>
          <w:p w14:paraId="12A1A7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5E9E989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0550B1B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3BECA0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4958E40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7231B67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7830E03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0616B62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3057197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EEF346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29AB54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65</w:t>
            </w:r>
          </w:p>
        </w:tc>
        <w:tc>
          <w:tcPr>
            <w:tcW w:w="1594" w:type="dxa"/>
            <w:vAlign w:val="bottom"/>
          </w:tcPr>
          <w:p w14:paraId="4429E25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594" w:type="dxa"/>
            <w:vAlign w:val="bottom"/>
          </w:tcPr>
          <w:p w14:paraId="15DD63F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climat</w:t>
            </w:r>
            <w:proofErr w:type="spellEnd"/>
          </w:p>
        </w:tc>
        <w:tc>
          <w:tcPr>
            <w:tcW w:w="1183" w:type="dxa"/>
            <w:vAlign w:val="bottom"/>
          </w:tcPr>
          <w:p w14:paraId="69501F2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1C88FC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4641D43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676F78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7D03D78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7713BA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6E0B34A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235D67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9BAD99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66</w:t>
            </w:r>
          </w:p>
        </w:tc>
        <w:tc>
          <w:tcPr>
            <w:tcW w:w="1594" w:type="dxa"/>
            <w:vAlign w:val="bottom"/>
          </w:tcPr>
          <w:p w14:paraId="103A653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climat</w:t>
            </w:r>
            <w:proofErr w:type="spellEnd"/>
          </w:p>
        </w:tc>
        <w:tc>
          <w:tcPr>
            <w:tcW w:w="1594" w:type="dxa"/>
            <w:vAlign w:val="bottom"/>
          </w:tcPr>
          <w:p w14:paraId="2B492C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temperatur</w:t>
            </w:r>
            <w:proofErr w:type="spellEnd"/>
          </w:p>
        </w:tc>
        <w:tc>
          <w:tcPr>
            <w:tcW w:w="1183" w:type="dxa"/>
            <w:vAlign w:val="bottom"/>
          </w:tcPr>
          <w:p w14:paraId="3137FFF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4C64980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4A2A105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4AC125A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ECF62C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250D024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7F1C0D4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605212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672BC7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67</w:t>
            </w:r>
          </w:p>
        </w:tc>
        <w:tc>
          <w:tcPr>
            <w:tcW w:w="1594" w:type="dxa"/>
            <w:vAlign w:val="bottom"/>
          </w:tcPr>
          <w:p w14:paraId="4AB45A6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594" w:type="dxa"/>
            <w:vAlign w:val="bottom"/>
          </w:tcPr>
          <w:p w14:paraId="03FDC87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183" w:type="dxa"/>
            <w:vAlign w:val="bottom"/>
          </w:tcPr>
          <w:p w14:paraId="3A01226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892803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074DCF4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F15454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7E0EE1D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BFB18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0AF14C3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9A564D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DD6EE0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68</w:t>
            </w:r>
          </w:p>
        </w:tc>
        <w:tc>
          <w:tcPr>
            <w:tcW w:w="1594" w:type="dxa"/>
            <w:vAlign w:val="bottom"/>
          </w:tcPr>
          <w:p w14:paraId="69774AB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594" w:type="dxa"/>
            <w:vAlign w:val="bottom"/>
          </w:tcPr>
          <w:p w14:paraId="207AB1E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183" w:type="dxa"/>
            <w:vAlign w:val="bottom"/>
          </w:tcPr>
          <w:p w14:paraId="1E07360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15B02E8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2F5497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3710D11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1B33592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BEFB3D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55D2F8F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F018D5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9192D9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69</w:t>
            </w:r>
          </w:p>
        </w:tc>
        <w:tc>
          <w:tcPr>
            <w:tcW w:w="1594" w:type="dxa"/>
            <w:vAlign w:val="bottom"/>
          </w:tcPr>
          <w:p w14:paraId="55F601B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594" w:type="dxa"/>
            <w:vAlign w:val="bottom"/>
          </w:tcPr>
          <w:p w14:paraId="59ADCFC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183" w:type="dxa"/>
            <w:vAlign w:val="bottom"/>
          </w:tcPr>
          <w:p w14:paraId="7C090BD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0218FFD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141AC95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2AC103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7DF5E7A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5DC44F2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F1C62A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6C288C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9971E70"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70</w:t>
            </w:r>
          </w:p>
        </w:tc>
        <w:tc>
          <w:tcPr>
            <w:tcW w:w="1594" w:type="dxa"/>
            <w:vAlign w:val="bottom"/>
          </w:tcPr>
          <w:p w14:paraId="4577898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594" w:type="dxa"/>
            <w:vAlign w:val="bottom"/>
          </w:tcPr>
          <w:p w14:paraId="15E2D30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recycl</w:t>
            </w:r>
            <w:proofErr w:type="spellEnd"/>
          </w:p>
        </w:tc>
        <w:tc>
          <w:tcPr>
            <w:tcW w:w="1183" w:type="dxa"/>
            <w:vAlign w:val="bottom"/>
          </w:tcPr>
          <w:p w14:paraId="39C6CA7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1A5170E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416405B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353BE3C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59DCF7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222BD17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061034B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22F1AA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005F44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71</w:t>
            </w:r>
          </w:p>
        </w:tc>
        <w:tc>
          <w:tcPr>
            <w:tcW w:w="1594" w:type="dxa"/>
            <w:vAlign w:val="bottom"/>
          </w:tcPr>
          <w:p w14:paraId="5F7984F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offic</w:t>
            </w:r>
            <w:proofErr w:type="spellEnd"/>
          </w:p>
        </w:tc>
        <w:tc>
          <w:tcPr>
            <w:tcW w:w="1594" w:type="dxa"/>
            <w:vAlign w:val="bottom"/>
          </w:tcPr>
          <w:p w14:paraId="53EFAA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offic_build</w:t>
            </w:r>
            <w:proofErr w:type="spellEnd"/>
          </w:p>
        </w:tc>
        <w:tc>
          <w:tcPr>
            <w:tcW w:w="1183" w:type="dxa"/>
            <w:vAlign w:val="bottom"/>
          </w:tcPr>
          <w:p w14:paraId="2C5B0A1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B9EE0A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591C7D3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34FD9DE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00A03DE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E729DB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2E19E33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F2B7D7D"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41F1E93"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72</w:t>
            </w:r>
          </w:p>
        </w:tc>
        <w:tc>
          <w:tcPr>
            <w:tcW w:w="1594" w:type="dxa"/>
            <w:vAlign w:val="bottom"/>
          </w:tcPr>
          <w:p w14:paraId="48E4C6A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offic_build</w:t>
            </w:r>
            <w:proofErr w:type="spellEnd"/>
          </w:p>
        </w:tc>
        <w:tc>
          <w:tcPr>
            <w:tcW w:w="1594" w:type="dxa"/>
            <w:vAlign w:val="bottom"/>
          </w:tcPr>
          <w:p w14:paraId="0BA6D82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offic</w:t>
            </w:r>
            <w:proofErr w:type="spellEnd"/>
          </w:p>
        </w:tc>
        <w:tc>
          <w:tcPr>
            <w:tcW w:w="1183" w:type="dxa"/>
            <w:vAlign w:val="bottom"/>
          </w:tcPr>
          <w:p w14:paraId="1ABE387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E88015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12A872F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34E8FE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7F41AB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4AB0B67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7855D07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5F2006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279DB7C"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73</w:t>
            </w:r>
          </w:p>
        </w:tc>
        <w:tc>
          <w:tcPr>
            <w:tcW w:w="1594" w:type="dxa"/>
            <w:vAlign w:val="bottom"/>
          </w:tcPr>
          <w:p w14:paraId="67E5EAE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7A727FD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159FD4C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2FB245B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652A11A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9F494D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6FE5C5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7729287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0102DD5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5BF1E4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005AF2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74</w:t>
            </w:r>
          </w:p>
        </w:tc>
        <w:tc>
          <w:tcPr>
            <w:tcW w:w="1594" w:type="dxa"/>
            <w:vAlign w:val="bottom"/>
          </w:tcPr>
          <w:p w14:paraId="451C702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6F06BED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70D3121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6C69149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16475C1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AA4AE9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ACB386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513F242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7E59CA9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7317DC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FF9BF5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75</w:t>
            </w:r>
          </w:p>
        </w:tc>
        <w:tc>
          <w:tcPr>
            <w:tcW w:w="1594" w:type="dxa"/>
            <w:vAlign w:val="bottom"/>
          </w:tcPr>
          <w:p w14:paraId="4B2E713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4FBAAB3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474835F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84A8F9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1F740F7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282201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517219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336FD5D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646BD0A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5EA144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0B3EC1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76</w:t>
            </w:r>
          </w:p>
        </w:tc>
        <w:tc>
          <w:tcPr>
            <w:tcW w:w="1594" w:type="dxa"/>
            <w:vAlign w:val="bottom"/>
          </w:tcPr>
          <w:p w14:paraId="717577F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4288F6E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1B740B2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DDCA2D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246023D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74BD41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3150A5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69399E9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6285E68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F5EAE3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017A61B"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77</w:t>
            </w:r>
          </w:p>
        </w:tc>
        <w:tc>
          <w:tcPr>
            <w:tcW w:w="1594" w:type="dxa"/>
            <w:vAlign w:val="bottom"/>
          </w:tcPr>
          <w:p w14:paraId="664C1EE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1149FCC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5E74147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264325A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79093A0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7203489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030508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732D684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3005F39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4E5EA8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E4E3CF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78</w:t>
            </w:r>
          </w:p>
        </w:tc>
        <w:tc>
          <w:tcPr>
            <w:tcW w:w="1594" w:type="dxa"/>
            <w:vAlign w:val="bottom"/>
          </w:tcPr>
          <w:p w14:paraId="3A85803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2E945F1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0D1126D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60CAB8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0F1D193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A5CE4D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8C2E23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76E46D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1CA018D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070F76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363825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79</w:t>
            </w:r>
          </w:p>
        </w:tc>
        <w:tc>
          <w:tcPr>
            <w:tcW w:w="1594" w:type="dxa"/>
            <w:vAlign w:val="bottom"/>
          </w:tcPr>
          <w:p w14:paraId="5B8BB45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594" w:type="dxa"/>
            <w:vAlign w:val="bottom"/>
          </w:tcPr>
          <w:p w14:paraId="1991858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7EBC80C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20A5525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0154E42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30C121A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7C35D99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8E86E5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7DE265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9F323A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8CFD533"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80</w:t>
            </w:r>
          </w:p>
        </w:tc>
        <w:tc>
          <w:tcPr>
            <w:tcW w:w="1594" w:type="dxa"/>
            <w:vAlign w:val="bottom"/>
          </w:tcPr>
          <w:p w14:paraId="5832FAD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36CEDB8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indoor</w:t>
            </w:r>
            <w:proofErr w:type="spellEnd"/>
          </w:p>
        </w:tc>
        <w:tc>
          <w:tcPr>
            <w:tcW w:w="1183" w:type="dxa"/>
            <w:vAlign w:val="bottom"/>
          </w:tcPr>
          <w:p w14:paraId="38C7E14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71AD6A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0BA8DD4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83D606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15A936E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7ACE93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5F7B583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0B3EBF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FAB549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81</w:t>
            </w:r>
          </w:p>
        </w:tc>
        <w:tc>
          <w:tcPr>
            <w:tcW w:w="1594" w:type="dxa"/>
            <w:vAlign w:val="bottom"/>
          </w:tcPr>
          <w:p w14:paraId="0AD93B6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4AC81B9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79D6FC1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4791095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221F4D0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25DBE9C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00A3588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1587C42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147BE95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BF9F2A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1711347"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82</w:t>
            </w:r>
          </w:p>
        </w:tc>
        <w:tc>
          <w:tcPr>
            <w:tcW w:w="1594" w:type="dxa"/>
            <w:vAlign w:val="bottom"/>
          </w:tcPr>
          <w:p w14:paraId="29FD5C3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77C87B0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6123D65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6E1AC2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0A954B8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C7E3B5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1B7BAF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708C9CA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5D6377D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358009C"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E01384"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83</w:t>
            </w:r>
          </w:p>
        </w:tc>
        <w:tc>
          <w:tcPr>
            <w:tcW w:w="1594" w:type="dxa"/>
            <w:vAlign w:val="bottom"/>
          </w:tcPr>
          <w:p w14:paraId="0559970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5903CCD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01D66A7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19C0061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76B6818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52946C2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230669C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48153EC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721539D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EEEDB84"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21C39E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84</w:t>
            </w:r>
          </w:p>
        </w:tc>
        <w:tc>
          <w:tcPr>
            <w:tcW w:w="1594" w:type="dxa"/>
            <w:vAlign w:val="bottom"/>
          </w:tcPr>
          <w:p w14:paraId="1FE6864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69BAE59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4207368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29C40DB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614E3D0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11882DC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051FFC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54CDEA6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7AA74AD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EACDAC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C6846D3"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85</w:t>
            </w:r>
          </w:p>
        </w:tc>
        <w:tc>
          <w:tcPr>
            <w:tcW w:w="1594" w:type="dxa"/>
            <w:vAlign w:val="bottom"/>
          </w:tcPr>
          <w:p w14:paraId="3771C77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594" w:type="dxa"/>
            <w:vAlign w:val="bottom"/>
          </w:tcPr>
          <w:p w14:paraId="22FE36F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0D904D1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3E9781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5EB1E2C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956AC7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D230A7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0455BB7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6805B99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9A90E6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850C0E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86</w:t>
            </w:r>
          </w:p>
        </w:tc>
        <w:tc>
          <w:tcPr>
            <w:tcW w:w="1594" w:type="dxa"/>
            <w:vAlign w:val="bottom"/>
          </w:tcPr>
          <w:p w14:paraId="1D045C5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4B5859D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heat</w:t>
            </w:r>
            <w:proofErr w:type="spellEnd"/>
          </w:p>
        </w:tc>
        <w:tc>
          <w:tcPr>
            <w:tcW w:w="1183" w:type="dxa"/>
            <w:vAlign w:val="bottom"/>
          </w:tcPr>
          <w:p w14:paraId="177A6E5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4EE790B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4A699A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2661CD8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111755F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4748CF7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F4C356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962F718"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59A4D6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87</w:t>
            </w:r>
          </w:p>
        </w:tc>
        <w:tc>
          <w:tcPr>
            <w:tcW w:w="1594" w:type="dxa"/>
            <w:vAlign w:val="bottom"/>
          </w:tcPr>
          <w:p w14:paraId="2B99176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2B249FB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183" w:type="dxa"/>
            <w:vAlign w:val="bottom"/>
          </w:tcPr>
          <w:p w14:paraId="371017A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F6767C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3D04696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D4B50E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7D6C981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4A14B93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1811AE9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4049A93"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4AE4EA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88</w:t>
            </w:r>
          </w:p>
        </w:tc>
        <w:tc>
          <w:tcPr>
            <w:tcW w:w="1594" w:type="dxa"/>
            <w:vAlign w:val="bottom"/>
          </w:tcPr>
          <w:p w14:paraId="0E0D1F8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594" w:type="dxa"/>
            <w:vAlign w:val="bottom"/>
          </w:tcPr>
          <w:p w14:paraId="287F98B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4211BAE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3D3C32B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14:paraId="4973826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6F5EB26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1EEE5B4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14:paraId="393182F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14:paraId="3B7B4B4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4F7A5A83"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AAA576"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89</w:t>
            </w:r>
          </w:p>
        </w:tc>
        <w:tc>
          <w:tcPr>
            <w:tcW w:w="1594" w:type="dxa"/>
            <w:vAlign w:val="bottom"/>
          </w:tcPr>
          <w:p w14:paraId="109A723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101C735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183" w:type="dxa"/>
            <w:vAlign w:val="bottom"/>
          </w:tcPr>
          <w:p w14:paraId="2E825FE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5AA6AFD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47B55D9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13D36AE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0B9EB7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678B77F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6C85437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3D1B71D"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3EF409D"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90</w:t>
            </w:r>
          </w:p>
        </w:tc>
        <w:tc>
          <w:tcPr>
            <w:tcW w:w="1594" w:type="dxa"/>
            <w:vAlign w:val="bottom"/>
          </w:tcPr>
          <w:p w14:paraId="2C8E858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oper</w:t>
            </w:r>
            <w:proofErr w:type="spellEnd"/>
          </w:p>
        </w:tc>
        <w:tc>
          <w:tcPr>
            <w:tcW w:w="1594" w:type="dxa"/>
            <w:vAlign w:val="bottom"/>
          </w:tcPr>
          <w:p w14:paraId="72A5523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4B5142A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77705F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C2CB3E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59FDFF8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040C5D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4FF1D2B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0B2DB6F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EC1F7E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F6ABE02"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91</w:t>
            </w:r>
          </w:p>
        </w:tc>
        <w:tc>
          <w:tcPr>
            <w:tcW w:w="1594" w:type="dxa"/>
            <w:vAlign w:val="bottom"/>
          </w:tcPr>
          <w:p w14:paraId="4D0830E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4E4940D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6B49956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00F48E3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40FFD3A1"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31669B8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486A9A9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CBA2E7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4D952BE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9D2292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24F976F"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92</w:t>
            </w:r>
          </w:p>
        </w:tc>
        <w:tc>
          <w:tcPr>
            <w:tcW w:w="1594" w:type="dxa"/>
            <w:vAlign w:val="bottom"/>
          </w:tcPr>
          <w:p w14:paraId="62713A6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2CD9E99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3EE328D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2BA2718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11EB504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0B7422D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0168700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E9EE76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511F537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B5537A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80A2D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93</w:t>
            </w:r>
          </w:p>
        </w:tc>
        <w:tc>
          <w:tcPr>
            <w:tcW w:w="1594" w:type="dxa"/>
            <w:vAlign w:val="bottom"/>
          </w:tcPr>
          <w:p w14:paraId="37F2FED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594" w:type="dxa"/>
            <w:vAlign w:val="bottom"/>
          </w:tcPr>
          <w:p w14:paraId="00288DC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2ED3B9D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0B8CA5C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2DC0882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4E34173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3F6C352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3541247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1F21B624"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1A02B03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45D55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94</w:t>
            </w:r>
          </w:p>
        </w:tc>
        <w:tc>
          <w:tcPr>
            <w:tcW w:w="1594" w:type="dxa"/>
            <w:vAlign w:val="bottom"/>
          </w:tcPr>
          <w:p w14:paraId="75156CC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51FBCF4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energi_consumpt</w:t>
            </w:r>
            <w:proofErr w:type="spellEnd"/>
          </w:p>
        </w:tc>
        <w:tc>
          <w:tcPr>
            <w:tcW w:w="1183" w:type="dxa"/>
            <w:vAlign w:val="bottom"/>
          </w:tcPr>
          <w:p w14:paraId="444C030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331DFA4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016D5CD"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2714DDCF"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68E1AD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74A8F01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100E91F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520BBBA"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42DD3C9"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95</w:t>
            </w:r>
          </w:p>
        </w:tc>
        <w:tc>
          <w:tcPr>
            <w:tcW w:w="1594" w:type="dxa"/>
            <w:vAlign w:val="bottom"/>
          </w:tcPr>
          <w:p w14:paraId="1D22C89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594" w:type="dxa"/>
            <w:vAlign w:val="bottom"/>
          </w:tcPr>
          <w:p w14:paraId="5A77465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power</w:t>
            </w:r>
            <w:proofErr w:type="spellEnd"/>
          </w:p>
        </w:tc>
        <w:tc>
          <w:tcPr>
            <w:tcW w:w="1183" w:type="dxa"/>
            <w:vAlign w:val="bottom"/>
          </w:tcPr>
          <w:p w14:paraId="2CD1610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14:paraId="7783131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14:paraId="7A804E3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14:paraId="2746882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14:paraId="57E1FBBC"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138344A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2DED569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0005F4E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3CE774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96</w:t>
            </w:r>
          </w:p>
        </w:tc>
        <w:tc>
          <w:tcPr>
            <w:tcW w:w="1594" w:type="dxa"/>
            <w:vAlign w:val="bottom"/>
          </w:tcPr>
          <w:p w14:paraId="32C1EAA8"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power</w:t>
            </w:r>
            <w:proofErr w:type="spellEnd"/>
          </w:p>
        </w:tc>
        <w:tc>
          <w:tcPr>
            <w:tcW w:w="1594" w:type="dxa"/>
            <w:vAlign w:val="bottom"/>
          </w:tcPr>
          <w:p w14:paraId="5453F40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electr</w:t>
            </w:r>
            <w:proofErr w:type="spellEnd"/>
          </w:p>
        </w:tc>
        <w:tc>
          <w:tcPr>
            <w:tcW w:w="1183" w:type="dxa"/>
            <w:vAlign w:val="bottom"/>
          </w:tcPr>
          <w:p w14:paraId="33C608A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4F46295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51AD879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0937652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2D31477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14:paraId="568F6B15"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14:paraId="570BF01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2AE423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F900565"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97</w:t>
            </w:r>
          </w:p>
        </w:tc>
        <w:tc>
          <w:tcPr>
            <w:tcW w:w="1594" w:type="dxa"/>
            <w:vAlign w:val="bottom"/>
          </w:tcPr>
          <w:p w14:paraId="532BF39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594" w:type="dxa"/>
            <w:vAlign w:val="bottom"/>
          </w:tcPr>
          <w:p w14:paraId="582CF83E"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183" w:type="dxa"/>
            <w:vAlign w:val="bottom"/>
          </w:tcPr>
          <w:p w14:paraId="503C3D3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32042C0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651A27B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377183A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18D442AF"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220F031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34F5BF07"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368AF5E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22E12B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98</w:t>
            </w:r>
          </w:p>
        </w:tc>
        <w:tc>
          <w:tcPr>
            <w:tcW w:w="1594" w:type="dxa"/>
            <w:vAlign w:val="bottom"/>
          </w:tcPr>
          <w:p w14:paraId="3C8FCF5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plan</w:t>
            </w:r>
            <w:proofErr w:type="spellEnd"/>
          </w:p>
        </w:tc>
        <w:tc>
          <w:tcPr>
            <w:tcW w:w="1594" w:type="dxa"/>
            <w:vAlign w:val="bottom"/>
          </w:tcPr>
          <w:p w14:paraId="7411270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wast_manag</w:t>
            </w:r>
            <w:proofErr w:type="spellEnd"/>
          </w:p>
        </w:tc>
        <w:tc>
          <w:tcPr>
            <w:tcW w:w="1183" w:type="dxa"/>
            <w:vAlign w:val="bottom"/>
          </w:tcPr>
          <w:p w14:paraId="5113F94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64F3E2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910802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791199D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33485527"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78F796E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4D64FEA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2DFD285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C08B4EE"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99</w:t>
            </w:r>
          </w:p>
        </w:tc>
        <w:tc>
          <w:tcPr>
            <w:tcW w:w="1594" w:type="dxa"/>
            <w:vAlign w:val="bottom"/>
          </w:tcPr>
          <w:p w14:paraId="4511B44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594" w:type="dxa"/>
            <w:vAlign w:val="bottom"/>
          </w:tcPr>
          <w:p w14:paraId="533EBD6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183" w:type="dxa"/>
            <w:vAlign w:val="bottom"/>
          </w:tcPr>
          <w:p w14:paraId="28F4BA36"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4F98806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2882167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21A52F3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59115C92"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0A19361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043CDD2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74423C5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4015F28"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100</w:t>
            </w:r>
          </w:p>
        </w:tc>
        <w:tc>
          <w:tcPr>
            <w:tcW w:w="1594" w:type="dxa"/>
            <w:vAlign w:val="bottom"/>
          </w:tcPr>
          <w:p w14:paraId="23AC5B4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cool</w:t>
            </w:r>
            <w:proofErr w:type="spellEnd"/>
          </w:p>
        </w:tc>
        <w:tc>
          <w:tcPr>
            <w:tcW w:w="1594" w:type="dxa"/>
            <w:vAlign w:val="bottom"/>
          </w:tcPr>
          <w:p w14:paraId="26373D51"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hvac</w:t>
            </w:r>
            <w:proofErr w:type="spellEnd"/>
          </w:p>
        </w:tc>
        <w:tc>
          <w:tcPr>
            <w:tcW w:w="1183" w:type="dxa"/>
            <w:vAlign w:val="bottom"/>
          </w:tcPr>
          <w:p w14:paraId="30380393"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6FEDEC40"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158D48E4"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68320D3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331241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6F43240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7DCB1DC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6A8CD685"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C111EAF"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101</w:t>
            </w:r>
          </w:p>
        </w:tc>
        <w:tc>
          <w:tcPr>
            <w:tcW w:w="1594" w:type="dxa"/>
            <w:vAlign w:val="bottom"/>
          </w:tcPr>
          <w:p w14:paraId="27D2F405"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coat_materi</w:t>
            </w:r>
            <w:proofErr w:type="spellEnd"/>
          </w:p>
        </w:tc>
        <w:tc>
          <w:tcPr>
            <w:tcW w:w="1594" w:type="dxa"/>
            <w:vAlign w:val="bottom"/>
          </w:tcPr>
          <w:p w14:paraId="62E8327D"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coat</w:t>
            </w:r>
            <w:proofErr w:type="spellEnd"/>
          </w:p>
        </w:tc>
        <w:tc>
          <w:tcPr>
            <w:tcW w:w="1183" w:type="dxa"/>
            <w:vAlign w:val="bottom"/>
          </w:tcPr>
          <w:p w14:paraId="00E5DAF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D0E5C13"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7AEF01AB"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3E1FEE60"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6A08B4A9"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6B07A4CA"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1F49BAB8" w14:textId="77777777"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14:paraId="5E02B9A8"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80E9691" w14:textId="77777777"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102</w:t>
            </w:r>
          </w:p>
        </w:tc>
        <w:tc>
          <w:tcPr>
            <w:tcW w:w="1594" w:type="dxa"/>
            <w:vAlign w:val="bottom"/>
          </w:tcPr>
          <w:p w14:paraId="22B301E2"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coat</w:t>
            </w:r>
            <w:proofErr w:type="spellEnd"/>
          </w:p>
        </w:tc>
        <w:tc>
          <w:tcPr>
            <w:tcW w:w="1594" w:type="dxa"/>
            <w:vAlign w:val="bottom"/>
          </w:tcPr>
          <w:p w14:paraId="485C0056"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coat_materi</w:t>
            </w:r>
            <w:proofErr w:type="spellEnd"/>
          </w:p>
        </w:tc>
        <w:tc>
          <w:tcPr>
            <w:tcW w:w="1183" w:type="dxa"/>
            <w:vAlign w:val="bottom"/>
          </w:tcPr>
          <w:p w14:paraId="0C85B6C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14:paraId="00C22B2B"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proofErr w:type="spellStart"/>
            <w:r w:rsidRPr="00E228E0">
              <w:rPr>
                <w:rFonts w:cs="Times New Roman"/>
                <w:color w:val="000000"/>
                <w:sz w:val="20"/>
                <w:szCs w:val="20"/>
              </w:rPr>
              <w:t>Infinity</w:t>
            </w:r>
            <w:proofErr w:type="spellEnd"/>
          </w:p>
        </w:tc>
        <w:tc>
          <w:tcPr>
            <w:tcW w:w="865" w:type="dxa"/>
            <w:vAlign w:val="bottom"/>
          </w:tcPr>
          <w:p w14:paraId="33FEC48C"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14:paraId="4FC703F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14:paraId="20F0805A"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14:paraId="4578B57E"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14:paraId="42D77079" w14:textId="77777777"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bl>
    <w:p w14:paraId="29994ADC" w14:textId="77777777" w:rsidR="00A924C0" w:rsidRPr="0033019B" w:rsidRDefault="00A924C0" w:rsidP="0033019B">
      <w:pPr>
        <w:rPr>
          <w:lang w:val="en-GB"/>
        </w:rPr>
      </w:pPr>
    </w:p>
    <w:sectPr w:rsidR="00A924C0" w:rsidRPr="0033019B"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5" w:author="Celson Lima" w:date="2014-09-11T18:23:00Z" w:initials="CL">
    <w:p w14:paraId="7C6FD558" w14:textId="2EAB9A8A" w:rsidR="007753F9" w:rsidRDefault="007753F9">
      <w:pPr>
        <w:pStyle w:val="CommentText"/>
      </w:pPr>
      <w:r>
        <w:rPr>
          <w:rStyle w:val="CommentReference"/>
        </w:rPr>
        <w:annotationRef/>
      </w:r>
      <w:r>
        <w:t xml:space="preserve">O </w:t>
      </w:r>
      <w:proofErr w:type="spellStart"/>
      <w:r>
        <w:t>abstract</w:t>
      </w:r>
      <w:proofErr w:type="spellEnd"/>
      <w:r>
        <w:t xml:space="preserve"> </w:t>
      </w:r>
      <w:proofErr w:type="spellStart"/>
      <w:r>
        <w:t>estea</w:t>
      </w:r>
      <w:proofErr w:type="spellEnd"/>
      <w:r>
        <w:t xml:space="preserve"> fraco. Tens que:</w:t>
      </w:r>
    </w:p>
    <w:p w14:paraId="62493CBA" w14:textId="435C37D5" w:rsidR="007753F9" w:rsidRDefault="007753F9" w:rsidP="00876A9A">
      <w:pPr>
        <w:pStyle w:val="CommentText"/>
        <w:numPr>
          <w:ilvl w:val="0"/>
          <w:numId w:val="9"/>
        </w:numPr>
      </w:pPr>
      <w:r>
        <w:t>apresentar BREVEMENTE o problema/contexto</w:t>
      </w:r>
    </w:p>
    <w:p w14:paraId="08547A5A" w14:textId="25E96A13" w:rsidR="007753F9" w:rsidRDefault="007753F9" w:rsidP="00876A9A">
      <w:pPr>
        <w:pStyle w:val="CommentText"/>
        <w:numPr>
          <w:ilvl w:val="0"/>
          <w:numId w:val="9"/>
        </w:numPr>
      </w:pPr>
      <w:r>
        <w:t xml:space="preserve"> Dizer o QUE FIZESTE</w:t>
      </w:r>
    </w:p>
    <w:p w14:paraId="4487B9A3" w14:textId="6D2C041B" w:rsidR="007753F9" w:rsidRDefault="007753F9" w:rsidP="00876A9A">
      <w:pPr>
        <w:pStyle w:val="CommentText"/>
        <w:numPr>
          <w:ilvl w:val="0"/>
          <w:numId w:val="9"/>
        </w:numPr>
      </w:pPr>
      <w:r>
        <w:t xml:space="preserve"> Como fizeste</w:t>
      </w:r>
    </w:p>
    <w:p w14:paraId="069715CD" w14:textId="4CA66736" w:rsidR="007753F9" w:rsidRDefault="007753F9" w:rsidP="00876A9A">
      <w:pPr>
        <w:pStyle w:val="CommentText"/>
        <w:numPr>
          <w:ilvl w:val="0"/>
          <w:numId w:val="9"/>
        </w:numPr>
      </w:pPr>
      <w:r>
        <w:t xml:space="preserve"> Citar resultados encontrados.</w:t>
      </w:r>
    </w:p>
    <w:p w14:paraId="4257099F" w14:textId="77777777" w:rsidR="007753F9" w:rsidRDefault="007753F9" w:rsidP="003C69AC">
      <w:pPr>
        <w:pStyle w:val="CommentText"/>
      </w:pPr>
    </w:p>
    <w:p w14:paraId="2018EF4E" w14:textId="18A61B64" w:rsidR="007753F9" w:rsidRDefault="007753F9" w:rsidP="003C69AC">
      <w:pPr>
        <w:pStyle w:val="CommentText"/>
      </w:pPr>
      <w:r>
        <w:t>Tens 3 parágrafos: 2 que definem o contexto, algo “confusos”, e um onde tentas dizer o que fizeste...</w:t>
      </w:r>
    </w:p>
  </w:comment>
  <w:comment w:id="6" w:author="Celson Lima" w:date="2014-09-11T18:13:00Z" w:initials="CL">
    <w:p w14:paraId="0F6E6CE3" w14:textId="77777777" w:rsidR="007753F9" w:rsidRDefault="007753F9" w:rsidP="007F6DA6">
      <w:pPr>
        <w:pStyle w:val="CommentText"/>
        <w:jc w:val="center"/>
      </w:pPr>
      <w:r>
        <w:rPr>
          <w:rStyle w:val="CommentReference"/>
        </w:rPr>
        <w:annotationRef/>
      </w:r>
      <w:r>
        <w:t>Será que isso é mesmo verdade? Tenho dúvidas ...</w:t>
      </w:r>
    </w:p>
  </w:comment>
  <w:comment w:id="7" w:author="Celson Lima" w:date="2014-09-11T18:13:00Z" w:initials="CL">
    <w:p w14:paraId="1A53F0DF" w14:textId="77777777" w:rsidR="007753F9" w:rsidRDefault="007753F9">
      <w:pPr>
        <w:pStyle w:val="CommentText"/>
      </w:pPr>
      <w:r>
        <w:rPr>
          <w:rStyle w:val="CommentReference"/>
        </w:rPr>
        <w:annotationRef/>
      </w:r>
      <w:r>
        <w:t xml:space="preserve">O que isso quer dizer?! </w:t>
      </w:r>
      <w:proofErr w:type="spellStart"/>
      <w:r>
        <w:t>Complementing</w:t>
      </w:r>
      <w:proofErr w:type="spellEnd"/>
      <w:r>
        <w:t xml:space="preserve">, como ?!?! </w:t>
      </w:r>
    </w:p>
  </w:comment>
  <w:comment w:id="8" w:author="Celson Lima" w:date="2014-09-11T18:14:00Z" w:initials="CL">
    <w:p w14:paraId="0F96B9AA" w14:textId="2FFE2D68" w:rsidR="007753F9" w:rsidRDefault="007753F9">
      <w:pPr>
        <w:pStyle w:val="CommentText"/>
      </w:pPr>
      <w:r>
        <w:rPr>
          <w:rStyle w:val="CommentReference"/>
        </w:rPr>
        <w:annotationRef/>
      </w:r>
      <w:r>
        <w:t xml:space="preserve">Qual </w:t>
      </w:r>
      <w:proofErr w:type="spellStart"/>
      <w:r>
        <w:t>articulation</w:t>
      </w:r>
      <w:proofErr w:type="spellEnd"/>
      <w:r>
        <w:t>?! Do que falas aqui ?</w:t>
      </w:r>
    </w:p>
  </w:comment>
  <w:comment w:id="10" w:author="Celson Lima" w:date="2014-09-11T18:15:00Z" w:initials="CL">
    <w:p w14:paraId="4520BC42" w14:textId="5649AA9E" w:rsidR="007753F9" w:rsidRDefault="007753F9">
      <w:pPr>
        <w:pStyle w:val="CommentText"/>
      </w:pPr>
      <w:r>
        <w:rPr>
          <w:rStyle w:val="CommentReference"/>
        </w:rPr>
        <w:annotationRef/>
      </w:r>
      <w:r>
        <w:t>Frase estranha: o que e “</w:t>
      </w:r>
      <w:proofErr w:type="spellStart"/>
      <w:r>
        <w:t>ontologic</w:t>
      </w:r>
      <w:proofErr w:type="spellEnd"/>
      <w:r>
        <w:t xml:space="preserve"> </w:t>
      </w:r>
      <w:proofErr w:type="spellStart"/>
      <w:r>
        <w:t>precision</w:t>
      </w:r>
      <w:proofErr w:type="spellEnd"/>
      <w:r>
        <w:t>” ?</w:t>
      </w:r>
    </w:p>
  </w:comment>
  <w:comment w:id="11" w:author="Celson Lima" w:date="2014-09-11T18:19:00Z" w:initials="CL">
    <w:p w14:paraId="3BA16BA7" w14:textId="7E05C43B" w:rsidR="007753F9" w:rsidRDefault="007753F9">
      <w:pPr>
        <w:pStyle w:val="CommentText"/>
      </w:pPr>
      <w:r>
        <w:rPr>
          <w:rStyle w:val="CommentReference"/>
        </w:rPr>
        <w:annotationRef/>
      </w:r>
      <w:r>
        <w:t>O que queres dizer com esta frase?</w:t>
      </w:r>
    </w:p>
  </w:comment>
  <w:comment w:id="28" w:author="Celson Lima" w:date="2014-09-11T22:05:00Z" w:initials="CL">
    <w:p w14:paraId="50EDEBCA" w14:textId="4190CD51" w:rsidR="007753F9" w:rsidRDefault="007753F9">
      <w:pPr>
        <w:pStyle w:val="CommentText"/>
      </w:pPr>
      <w:r>
        <w:rPr>
          <w:rStyle w:val="CommentReference"/>
        </w:rPr>
        <w:annotationRef/>
      </w:r>
      <w:r>
        <w:t xml:space="preserve">Mesmos problemas da </w:t>
      </w:r>
      <w:proofErr w:type="spellStart"/>
      <w:r>
        <w:t>vers˜åo</w:t>
      </w:r>
      <w:proofErr w:type="spellEnd"/>
      <w:r>
        <w:t xml:space="preserve"> em Inglês</w:t>
      </w:r>
    </w:p>
  </w:comment>
  <w:comment w:id="36" w:author="Celson Lima" w:date="2014-09-11T22:04:00Z" w:initials="CL">
    <w:p w14:paraId="0C036520" w14:textId="240FB389" w:rsidR="007753F9" w:rsidRDefault="007753F9">
      <w:pPr>
        <w:pStyle w:val="CommentText"/>
      </w:pPr>
      <w:r>
        <w:rPr>
          <w:rStyle w:val="CommentReference"/>
        </w:rPr>
        <w:annotationRef/>
      </w:r>
      <w:r>
        <w:t>Mal elaborada a frase ...</w:t>
      </w:r>
    </w:p>
  </w:comment>
  <w:comment w:id="37" w:author="Celson Lima" w:date="2014-09-11T22:05:00Z" w:initials="CL">
    <w:p w14:paraId="09676670" w14:textId="4100FA21" w:rsidR="007753F9" w:rsidRDefault="007753F9">
      <w:pPr>
        <w:pStyle w:val="CommentText"/>
      </w:pPr>
      <w:r>
        <w:rPr>
          <w:rStyle w:val="CommentReference"/>
        </w:rPr>
        <w:annotationRef/>
      </w:r>
      <w:r>
        <w:t xml:space="preserve">O resto do parágrafo </w:t>
      </w:r>
      <w:proofErr w:type="spellStart"/>
      <w:r>
        <w:t>tb</w:t>
      </w:r>
      <w:proofErr w:type="spellEnd"/>
      <w:r>
        <w:t xml:space="preserve"> está mal redigido ...</w:t>
      </w:r>
    </w:p>
  </w:comment>
  <w:comment w:id="38" w:author="Celson Lima" w:date="2014-09-11T22:05:00Z" w:initials="CL">
    <w:p w14:paraId="3D82B8D6" w14:textId="3C7789CA" w:rsidR="007753F9" w:rsidRDefault="007753F9">
      <w:pPr>
        <w:pStyle w:val="CommentText"/>
      </w:pPr>
      <w:r>
        <w:rPr>
          <w:rStyle w:val="CommentReference"/>
        </w:rPr>
        <w:annotationRef/>
      </w:r>
      <w:r>
        <w:t>Idem ...</w:t>
      </w:r>
    </w:p>
  </w:comment>
  <w:comment w:id="43" w:author="Celson Lima" w:date="2014-09-11T22:14:00Z" w:initials="CL">
    <w:p w14:paraId="3E1721D8" w14:textId="5DD56D21" w:rsidR="00D5771C" w:rsidRDefault="00D5771C">
      <w:pPr>
        <w:pStyle w:val="CommentText"/>
      </w:pPr>
      <w:r>
        <w:rPr>
          <w:rStyle w:val="CommentReference"/>
        </w:rPr>
        <w:annotationRef/>
      </w:r>
      <w:r>
        <w:t>Fraca, sem objetivo. Frases de efeito sem fundamentação ...</w:t>
      </w:r>
    </w:p>
  </w:comment>
  <w:comment w:id="46" w:author="Celson Lima" w:date="2014-09-11T22:07:00Z" w:initials="CL">
    <w:p w14:paraId="317A749A" w14:textId="5AC008A7" w:rsidR="007753F9" w:rsidRDefault="007753F9">
      <w:pPr>
        <w:pStyle w:val="CommentText"/>
      </w:pPr>
      <w:r>
        <w:rPr>
          <w:rStyle w:val="CommentReference"/>
        </w:rPr>
        <w:annotationRef/>
      </w:r>
      <w:r>
        <w:t>Qual o valor acrescentado desta figura ao teu texto?</w:t>
      </w:r>
    </w:p>
  </w:comment>
  <w:comment w:id="48" w:author="Celson Lima" w:date="2014-09-11T22:12:00Z" w:initials="CL">
    <w:p w14:paraId="603D4B67" w14:textId="2FCF34B8" w:rsidR="00140E61" w:rsidRDefault="00140E61">
      <w:pPr>
        <w:pStyle w:val="CommentText"/>
      </w:pPr>
      <w:r>
        <w:rPr>
          <w:rStyle w:val="CommentReference"/>
        </w:rPr>
        <w:annotationRef/>
      </w:r>
      <w:proofErr w:type="spellStart"/>
      <w:r>
        <w:t>Which</w:t>
      </w:r>
      <w:proofErr w:type="spellEnd"/>
      <w:r>
        <w:t xml:space="preserve"> </w:t>
      </w:r>
      <w:proofErr w:type="spellStart"/>
      <w:r>
        <w:t>one</w:t>
      </w:r>
      <w:proofErr w:type="spellEnd"/>
      <w:r>
        <w:t>?!?</w:t>
      </w:r>
    </w:p>
  </w:comment>
  <w:comment w:id="52" w:author="Celson Lima" w:date="2014-09-11T22:21:00Z" w:initials="CL">
    <w:p w14:paraId="770A424D" w14:textId="052F48DD" w:rsidR="007B2036" w:rsidRDefault="007B2036">
      <w:pPr>
        <w:pStyle w:val="CommentText"/>
      </w:pPr>
      <w:r>
        <w:rPr>
          <w:rStyle w:val="CommentReference"/>
        </w:rPr>
        <w:annotationRef/>
      </w:r>
      <w:r>
        <w:t>Motivação mais fraca que a introdução ... Não é claro teu discurso, nem onde queres chegar ...</w:t>
      </w:r>
      <w:r w:rsidR="00D80C06">
        <w:t xml:space="preserve"> Muitos problemas com o Inglês. </w:t>
      </w:r>
    </w:p>
    <w:p w14:paraId="5073CA93" w14:textId="0A27F78A" w:rsidR="00D80C06" w:rsidRDefault="00D80C06">
      <w:pPr>
        <w:pStyle w:val="CommentText"/>
      </w:pPr>
      <w:r>
        <w:t xml:space="preserve">PERGUNTA: por que escrever em Inglês, </w:t>
      </w:r>
      <w:proofErr w:type="spellStart"/>
      <w:r>
        <w:t>ppmente</w:t>
      </w:r>
      <w:proofErr w:type="spellEnd"/>
      <w:r>
        <w:t xml:space="preserve"> considerando que não tens MUITO TEMPO para tua escrita ? O que ganhas com isso? Eu honestamente acho que perdes mais TEMPO do que ganhas ...</w:t>
      </w:r>
    </w:p>
  </w:comment>
  <w:comment w:id="53" w:author="Celson Lima" w:date="2014-09-11T22:14:00Z" w:initials="CL">
    <w:p w14:paraId="5FC8686C" w14:textId="233188DB" w:rsidR="00D5771C" w:rsidRDefault="00D5771C">
      <w:pPr>
        <w:pStyle w:val="CommentText"/>
      </w:pPr>
      <w:r>
        <w:rPr>
          <w:rStyle w:val="CommentReference"/>
        </w:rPr>
        <w:annotationRef/>
      </w:r>
      <w:r>
        <w:t xml:space="preserve">O que isto quer dizer, </w:t>
      </w:r>
      <w:proofErr w:type="spellStart"/>
      <w:r>
        <w:t>Luis</w:t>
      </w:r>
      <w:proofErr w:type="spellEnd"/>
      <w:r>
        <w:t xml:space="preserve">? </w:t>
      </w:r>
    </w:p>
  </w:comment>
  <w:comment w:id="54" w:author="Celson Lima" w:date="2014-09-11T22:15:00Z" w:initials="CL">
    <w:p w14:paraId="3E5C083C" w14:textId="40B547B2" w:rsidR="00D5771C" w:rsidRDefault="00D5771C">
      <w:pPr>
        <w:pStyle w:val="CommentText"/>
      </w:pPr>
      <w:r>
        <w:rPr>
          <w:rStyle w:val="CommentReference"/>
        </w:rPr>
        <w:annotationRef/>
      </w:r>
      <w:r>
        <w:t>Não entendo este tipo de frase ... serve pra que, mesmo?</w:t>
      </w:r>
    </w:p>
  </w:comment>
  <w:comment w:id="57" w:author="Celson Lima" w:date="2014-09-11T22:17:00Z" w:initials="CL">
    <w:p w14:paraId="1C07CB08" w14:textId="77777777" w:rsidR="00F95D48" w:rsidRDefault="00F95D48">
      <w:pPr>
        <w:pStyle w:val="CommentText"/>
      </w:pPr>
      <w:r>
        <w:rPr>
          <w:rStyle w:val="CommentReference"/>
        </w:rPr>
        <w:annotationRef/>
      </w:r>
      <w:proofErr w:type="spellStart"/>
      <w:r>
        <w:t>Knowledge</w:t>
      </w:r>
      <w:proofErr w:type="spellEnd"/>
      <w:r>
        <w:t xml:space="preserve"> </w:t>
      </w:r>
      <w:proofErr w:type="spellStart"/>
      <w:r>
        <w:t>massification</w:t>
      </w:r>
      <w:proofErr w:type="spellEnd"/>
      <w:r>
        <w:t>? De onde saiu isto?</w:t>
      </w:r>
      <w:r w:rsidR="005C5E18">
        <w:t xml:space="preserve"> </w:t>
      </w:r>
    </w:p>
    <w:p w14:paraId="07F4B0E5" w14:textId="37E1CB6C" w:rsidR="005C5E18" w:rsidRDefault="005C5E18">
      <w:pPr>
        <w:pStyle w:val="CommentText"/>
      </w:pPr>
      <w:proofErr w:type="spellStart"/>
      <w:r>
        <w:t>Store</w:t>
      </w:r>
      <w:proofErr w:type="spellEnd"/>
      <w:r>
        <w:t xml:space="preserve"> </w:t>
      </w:r>
      <w:proofErr w:type="spellStart"/>
      <w:r>
        <w:t>Information</w:t>
      </w:r>
      <w:proofErr w:type="spellEnd"/>
      <w:r>
        <w:t xml:space="preserve">? </w:t>
      </w:r>
      <w:proofErr w:type="spellStart"/>
      <w:r>
        <w:t>Store</w:t>
      </w:r>
      <w:proofErr w:type="spellEnd"/>
      <w:r>
        <w:t xml:space="preserve"> DATA ?</w:t>
      </w:r>
    </w:p>
  </w:comment>
  <w:comment w:id="58" w:author="Celson Lima" w:date="2014-09-11T22:20:00Z" w:initials="CL">
    <w:p w14:paraId="7D994A31" w14:textId="558242AD" w:rsidR="00D80C06" w:rsidRDefault="00D80C06">
      <w:pPr>
        <w:pStyle w:val="CommentText"/>
      </w:pPr>
      <w:r>
        <w:rPr>
          <w:rStyle w:val="CommentReference"/>
        </w:rPr>
        <w:annotationRef/>
      </w:r>
      <w:r>
        <w:t xml:space="preserve">Este </w:t>
      </w:r>
      <w:proofErr w:type="spellStart"/>
      <w:r>
        <w:t>parágraf</w:t>
      </w:r>
      <w:proofErr w:type="spellEnd"/>
      <w:r>
        <w:t xml:space="preserve"> está muito fraco e confuso ...</w:t>
      </w:r>
    </w:p>
  </w:comment>
  <w:comment w:id="59" w:author="Celson Lima" w:date="2014-09-11T22:18:00Z" w:initials="CL">
    <w:p w14:paraId="425CE0CE" w14:textId="60B50EAC" w:rsidR="009666E2" w:rsidRDefault="009666E2">
      <w:pPr>
        <w:pStyle w:val="CommentText"/>
      </w:pPr>
      <w:r>
        <w:rPr>
          <w:rStyle w:val="CommentReference"/>
        </w:rPr>
        <w:annotationRef/>
      </w:r>
      <w:r>
        <w:t xml:space="preserve">Outro conceito novo: </w:t>
      </w:r>
      <w:proofErr w:type="spellStart"/>
      <w:r>
        <w:t>competitive</w:t>
      </w:r>
      <w:proofErr w:type="spellEnd"/>
      <w:r>
        <w:t xml:space="preserve"> </w:t>
      </w:r>
      <w:proofErr w:type="spellStart"/>
      <w:r>
        <w:t>engineering</w:t>
      </w:r>
      <w:proofErr w:type="spellEnd"/>
      <w:r>
        <w:t xml:space="preserve"> ...</w:t>
      </w:r>
    </w:p>
  </w:comment>
  <w:comment w:id="60" w:author="Celson Lima" w:date="2014-09-11T22:19:00Z" w:initials="CL">
    <w:p w14:paraId="1D00B786" w14:textId="3D32035D" w:rsidR="009666E2" w:rsidRDefault="009666E2">
      <w:pPr>
        <w:pStyle w:val="CommentText"/>
      </w:pPr>
      <w:r>
        <w:rPr>
          <w:rStyle w:val="CommentReference"/>
        </w:rPr>
        <w:annotationRef/>
      </w:r>
      <w:r>
        <w:t xml:space="preserve">O que é um BAD </w:t>
      </w:r>
      <w:proofErr w:type="spellStart"/>
      <w:r>
        <w:t>organized</w:t>
      </w:r>
      <w:proofErr w:type="spellEnd"/>
      <w:r>
        <w:t xml:space="preserve"> </w:t>
      </w:r>
      <w:proofErr w:type="spellStart"/>
      <w:r>
        <w:t>system</w:t>
      </w:r>
      <w:proofErr w:type="spellEnd"/>
      <w:r>
        <w:t xml:space="preserve">? De que tipo de </w:t>
      </w:r>
      <w:proofErr w:type="spellStart"/>
      <w:r>
        <w:t>system</w:t>
      </w:r>
      <w:proofErr w:type="spellEnd"/>
      <w:r>
        <w:t xml:space="preserve"> falas ?!?!</w:t>
      </w:r>
    </w:p>
  </w:comment>
  <w:comment w:id="61" w:author="Celson Lima" w:date="2014-09-11T22:19:00Z" w:initials="CL">
    <w:p w14:paraId="10466AD0" w14:textId="312EAE67" w:rsidR="00BD3AFC" w:rsidRDefault="00BD3AFC">
      <w:pPr>
        <w:pStyle w:val="CommentText"/>
      </w:pPr>
      <w:r>
        <w:rPr>
          <w:rStyle w:val="CommentReference"/>
        </w:rPr>
        <w:annotationRef/>
      </w:r>
      <w:r>
        <w:t xml:space="preserve">O que é um </w:t>
      </w:r>
      <w:proofErr w:type="spellStart"/>
      <w:r>
        <w:t>Knowledge</w:t>
      </w:r>
      <w:proofErr w:type="spellEnd"/>
      <w:r>
        <w:t xml:space="preserve"> SITE ?! :( </w:t>
      </w:r>
    </w:p>
  </w:comment>
  <w:comment w:id="64" w:author="Celson Lima" w:date="2014-09-11T22:26:00Z" w:initials="CL">
    <w:p w14:paraId="2D987C78" w14:textId="362B1C09" w:rsidR="00EA2CBC" w:rsidRDefault="00EA2CBC">
      <w:pPr>
        <w:pStyle w:val="CommentText"/>
      </w:pPr>
      <w:r>
        <w:rPr>
          <w:rStyle w:val="CommentReference"/>
        </w:rPr>
        <w:annotationRef/>
      </w:r>
      <w:r>
        <w:t xml:space="preserve">De onde saiu isso? E-COGNOS </w:t>
      </w:r>
      <w:proofErr w:type="spellStart"/>
      <w:r>
        <w:t>Ontology</w:t>
      </w:r>
      <w:proofErr w:type="spellEnd"/>
      <w:r>
        <w:t xml:space="preserve">? </w:t>
      </w:r>
      <w:proofErr w:type="spellStart"/>
      <w:r>
        <w:t>What</w:t>
      </w:r>
      <w:proofErr w:type="spellEnd"/>
      <w:r>
        <w:t xml:space="preserve"> </w:t>
      </w:r>
      <w:proofErr w:type="spellStart"/>
      <w:r>
        <w:t>is</w:t>
      </w:r>
      <w:proofErr w:type="spellEnd"/>
      <w:r>
        <w:t xml:space="preserve"> </w:t>
      </w:r>
      <w:proofErr w:type="spellStart"/>
      <w:r>
        <w:t>this</w:t>
      </w:r>
      <w:proofErr w:type="spellEnd"/>
      <w:r>
        <w:t xml:space="preserve"> </w:t>
      </w:r>
      <w:proofErr w:type="spellStart"/>
      <w:r>
        <w:t>thing</w:t>
      </w:r>
      <w:proofErr w:type="spellEnd"/>
      <w:r>
        <w:t xml:space="preserve"> ?!</w:t>
      </w:r>
    </w:p>
  </w:comment>
  <w:comment w:id="65" w:author="Celson Lima" w:date="2014-09-11T22:27:00Z" w:initials="CL">
    <w:p w14:paraId="6DE8921E" w14:textId="60A06769" w:rsidR="00A442C6" w:rsidRDefault="00A442C6">
      <w:pPr>
        <w:pStyle w:val="CommentText"/>
      </w:pPr>
      <w:r>
        <w:rPr>
          <w:rStyle w:val="CommentReference"/>
        </w:rPr>
        <w:annotationRef/>
      </w:r>
      <w:proofErr w:type="spellStart"/>
      <w:r>
        <w:t>Phrase</w:t>
      </w:r>
      <w:proofErr w:type="spellEnd"/>
      <w:r>
        <w:t xml:space="preserve"> mal elaborada</w:t>
      </w:r>
    </w:p>
  </w:comment>
  <w:comment w:id="66" w:author="Celson Lima" w:date="2014-09-11T22:39:00Z" w:initials="CL">
    <w:p w14:paraId="159D3766" w14:textId="12F31F36" w:rsidR="000B470E" w:rsidRDefault="000B470E">
      <w:pPr>
        <w:pStyle w:val="CommentText"/>
      </w:pPr>
      <w:r>
        <w:rPr>
          <w:rStyle w:val="CommentReference"/>
        </w:rPr>
        <w:annotationRef/>
      </w:r>
      <w:r>
        <w:t xml:space="preserve">O objetivo do </w:t>
      </w:r>
      <w:proofErr w:type="spellStart"/>
      <w:r>
        <w:t>doc</w:t>
      </w:r>
      <w:proofErr w:type="spellEnd"/>
      <w:r>
        <w:t xml:space="preserve"> é receber ... ?!</w:t>
      </w:r>
    </w:p>
  </w:comment>
  <w:comment w:id="69" w:author="Celson Lima" w:date="2014-09-11T22:43:00Z" w:initials="CL">
    <w:p w14:paraId="3459E266" w14:textId="063C2A99" w:rsidR="004E101F" w:rsidRDefault="004E101F">
      <w:pPr>
        <w:pStyle w:val="CommentText"/>
      </w:pPr>
      <w:r>
        <w:rPr>
          <w:rStyle w:val="CommentReference"/>
        </w:rPr>
        <w:annotationRef/>
      </w:r>
      <w:r>
        <w:t>Este parágrafo GIGANESCO não ajuda em nada à festa ...</w:t>
      </w:r>
    </w:p>
  </w:comment>
  <w:comment w:id="70" w:author="Celson Lima" w:date="2014-09-11T22:40:00Z" w:initials="CL">
    <w:p w14:paraId="39E9AE5F" w14:textId="6B018560" w:rsidR="00FC6A60" w:rsidRDefault="00FC6A60">
      <w:pPr>
        <w:pStyle w:val="CommentText"/>
      </w:pPr>
      <w:r>
        <w:rPr>
          <w:rStyle w:val="CommentReference"/>
        </w:rPr>
        <w:annotationRef/>
      </w:r>
      <w:proofErr w:type="spellStart"/>
      <w:r>
        <w:t>Building</w:t>
      </w:r>
      <w:proofErr w:type="spellEnd"/>
      <w:r>
        <w:t xml:space="preserve"> &amp; </w:t>
      </w:r>
      <w:proofErr w:type="spellStart"/>
      <w:r>
        <w:t>construction</w:t>
      </w:r>
      <w:proofErr w:type="spellEnd"/>
      <w:r>
        <w:t xml:space="preserve"> (civil não ...)</w:t>
      </w:r>
    </w:p>
  </w:comment>
  <w:comment w:id="71" w:author="Celson Lima" w:date="2014-09-11T22:40:00Z" w:initials="CL">
    <w:p w14:paraId="3466B74D" w14:textId="446DDBD7" w:rsidR="00FC6A60" w:rsidRDefault="00FC6A60">
      <w:pPr>
        <w:pStyle w:val="CommentText"/>
      </w:pPr>
      <w:r>
        <w:rPr>
          <w:rStyle w:val="CommentReference"/>
        </w:rPr>
        <w:annotationRef/>
      </w:r>
      <w:r>
        <w:t>O que será “</w:t>
      </w:r>
      <w:proofErr w:type="spellStart"/>
      <w:r>
        <w:t>knowledge</w:t>
      </w:r>
      <w:proofErr w:type="spellEnd"/>
      <w:r>
        <w:t xml:space="preserve"> </w:t>
      </w:r>
      <w:proofErr w:type="spellStart"/>
      <w:r>
        <w:t>information</w:t>
      </w:r>
      <w:proofErr w:type="spellEnd"/>
      <w:r>
        <w:t>” ?</w:t>
      </w:r>
    </w:p>
  </w:comment>
  <w:comment w:id="72" w:author="Celson Lima" w:date="2014-09-11T22:42:00Z" w:initials="CL">
    <w:p w14:paraId="4260223A" w14:textId="4C304EFE" w:rsidR="005A2CAE" w:rsidRDefault="005A2CAE">
      <w:pPr>
        <w:pStyle w:val="CommentText"/>
      </w:pPr>
      <w:r>
        <w:rPr>
          <w:rStyle w:val="CommentReference"/>
        </w:rPr>
        <w:annotationRef/>
      </w:r>
      <w:proofErr w:type="spellStart"/>
      <w:r>
        <w:t>Luis</w:t>
      </w:r>
      <w:proofErr w:type="spellEnd"/>
      <w:r>
        <w:t xml:space="preserve">, seguramente escolher inglês não facilitou tua </w:t>
      </w:r>
      <w:proofErr w:type="spellStart"/>
      <w:r>
        <w:t>task</w:t>
      </w:r>
      <w:proofErr w:type="spellEnd"/>
      <w:r>
        <w:t xml:space="preserve"> ... Frases como esta são “MANDARIM” ...</w:t>
      </w:r>
    </w:p>
  </w:comment>
  <w:comment w:id="73" w:author="Celson Lima" w:date="2014-09-11T22:43:00Z" w:initials="CL">
    <w:p w14:paraId="62EF75F8" w14:textId="4BAB99B0" w:rsidR="00082468" w:rsidRDefault="00082468">
      <w:pPr>
        <w:pStyle w:val="CommentText"/>
      </w:pPr>
      <w:r>
        <w:rPr>
          <w:rStyle w:val="CommentReference"/>
        </w:rPr>
        <w:annotationRef/>
      </w:r>
      <w:r>
        <w:t xml:space="preserve">Que tipo de sistema? </w:t>
      </w:r>
      <w:proofErr w:type="spellStart"/>
      <w:r>
        <w:t>Scalable</w:t>
      </w:r>
      <w:proofErr w:type="spellEnd"/>
      <w:r>
        <w:t>, o que isto quer dizer?</w:t>
      </w:r>
    </w:p>
  </w:comment>
  <w:comment w:id="74" w:author="Celson Lima" w:date="2014-09-11T22:45:00Z" w:initials="CL">
    <w:p w14:paraId="6576485A" w14:textId="0FAFF406" w:rsidR="000C11A4" w:rsidRDefault="000C11A4">
      <w:pPr>
        <w:pStyle w:val="CommentText"/>
      </w:pPr>
      <w:r>
        <w:rPr>
          <w:rStyle w:val="CommentReference"/>
        </w:rPr>
        <w:annotationRef/>
      </w:r>
      <w:r>
        <w:t xml:space="preserve">Misturas Data, </w:t>
      </w:r>
      <w:proofErr w:type="spellStart"/>
      <w:r>
        <w:t>Information</w:t>
      </w:r>
      <w:proofErr w:type="spellEnd"/>
      <w:r>
        <w:t xml:space="preserve">, </w:t>
      </w:r>
      <w:proofErr w:type="spellStart"/>
      <w:r>
        <w:t>and</w:t>
      </w:r>
      <w:proofErr w:type="spellEnd"/>
      <w:r>
        <w:t xml:space="preserve"> KNOLEDGE , tudo no mesmo parágrafo e sem o rigor necessário para que estes elementos estejam perfeitamente definidos.</w:t>
      </w:r>
    </w:p>
  </w:comment>
  <w:comment w:id="75" w:author="Celson Lima" w:date="2014-09-11T22:45:00Z" w:initials="CL">
    <w:p w14:paraId="76B3F3F8" w14:textId="5DB23342" w:rsidR="00F3641A" w:rsidRDefault="00F3641A">
      <w:pPr>
        <w:pStyle w:val="CommentText"/>
      </w:pPr>
      <w:r>
        <w:rPr>
          <w:rStyle w:val="CommentReference"/>
        </w:rPr>
        <w:annotationRef/>
      </w:r>
      <w:r>
        <w:t>Como assim que “este documento foi inspirado no e-</w:t>
      </w:r>
      <w:proofErr w:type="spellStart"/>
      <w:r>
        <w:t>Cognos</w:t>
      </w:r>
      <w:proofErr w:type="spellEnd"/>
      <w:r>
        <w:t xml:space="preserve">” ? Este </w:t>
      </w:r>
      <w:proofErr w:type="spellStart"/>
      <w:r>
        <w:t>doc</w:t>
      </w:r>
      <w:proofErr w:type="spellEnd"/>
      <w:r>
        <w:t xml:space="preserve"> ? não entendo ...</w:t>
      </w:r>
    </w:p>
  </w:comment>
  <w:comment w:id="77" w:author="Celson Lima" w:date="2014-09-11T22:45:00Z" w:initials="CL">
    <w:p w14:paraId="39BEF958" w14:textId="1FB883D9" w:rsidR="00BD1996" w:rsidRDefault="00BD1996">
      <w:pPr>
        <w:pStyle w:val="CommentText"/>
      </w:pPr>
      <w:r>
        <w:rPr>
          <w:rStyle w:val="CommentReference"/>
        </w:rPr>
        <w:annotationRef/>
      </w:r>
      <w:r>
        <w:t>Acrônimo: necessita definição</w:t>
      </w:r>
    </w:p>
  </w:comment>
  <w:comment w:id="76" w:author="Celson Lima" w:date="2014-09-11T22:47:00Z" w:initials="CL">
    <w:p w14:paraId="30549FBD" w14:textId="485EF17C" w:rsidR="00DE4C5C" w:rsidRDefault="00DE4C5C">
      <w:pPr>
        <w:pStyle w:val="CommentText"/>
      </w:pPr>
      <w:r>
        <w:rPr>
          <w:rStyle w:val="CommentReference"/>
        </w:rPr>
        <w:annotationRef/>
      </w:r>
      <w:r>
        <w:t>O que será um “</w:t>
      </w:r>
      <w:proofErr w:type="spellStart"/>
      <w:r>
        <w:t>information</w:t>
      </w:r>
      <w:proofErr w:type="spellEnd"/>
      <w:r>
        <w:t xml:space="preserve"> </w:t>
      </w:r>
      <w:proofErr w:type="spellStart"/>
      <w:r>
        <w:t>Collaborative</w:t>
      </w:r>
      <w:proofErr w:type="spellEnd"/>
      <w:r>
        <w:t xml:space="preserve"> </w:t>
      </w:r>
      <w:proofErr w:type="spellStart"/>
      <w:r>
        <w:t>Knowledge</w:t>
      </w:r>
      <w:proofErr w:type="spellEnd"/>
      <w:r>
        <w:t xml:space="preserve"> </w:t>
      </w:r>
      <w:proofErr w:type="spellStart"/>
      <w:r>
        <w:t>System</w:t>
      </w:r>
      <w:proofErr w:type="spellEnd"/>
      <w:r>
        <w:t>” ? Trabalhei no e-</w:t>
      </w:r>
      <w:proofErr w:type="spellStart"/>
      <w:r>
        <w:t>cognos</w:t>
      </w:r>
      <w:proofErr w:type="spellEnd"/>
      <w:r>
        <w:t xml:space="preserve"> e isto não me diz nada ...</w:t>
      </w:r>
    </w:p>
  </w:comment>
  <w:comment w:id="79" w:author="Celson Lima" w:date="2014-09-11T22:46:00Z" w:initials="CL">
    <w:p w14:paraId="5BF81661" w14:textId="1708FB6D" w:rsidR="00187D01" w:rsidRDefault="00187D01">
      <w:pPr>
        <w:pStyle w:val="CommentText"/>
      </w:pPr>
      <w:r>
        <w:rPr>
          <w:rStyle w:val="CommentReference"/>
        </w:rPr>
        <w:annotationRef/>
      </w:r>
      <w:proofErr w:type="spellStart"/>
      <w:r>
        <w:t>N˜åo</w:t>
      </w:r>
      <w:proofErr w:type="spellEnd"/>
      <w:r>
        <w:t xml:space="preserve"> faz sentido ...</w:t>
      </w:r>
    </w:p>
  </w:comment>
  <w:comment w:id="80" w:author="Celson Lima" w:date="2014-09-11T22:46:00Z" w:initials="CL">
    <w:p w14:paraId="25F9B6CE" w14:textId="53DFEE71" w:rsidR="005655E9" w:rsidRDefault="005655E9">
      <w:pPr>
        <w:pStyle w:val="CommentText"/>
      </w:pPr>
      <w:r>
        <w:rPr>
          <w:rStyle w:val="CommentReference"/>
        </w:rPr>
        <w:annotationRef/>
      </w:r>
      <w:proofErr w:type="spellStart"/>
      <w:r>
        <w:t>N˜åo</w:t>
      </w:r>
      <w:proofErr w:type="spellEnd"/>
      <w:r>
        <w:t xml:space="preserve"> entendo ...</w:t>
      </w:r>
    </w:p>
  </w:comment>
  <w:comment w:id="83" w:author="Celson Lima" w:date="2014-09-11T22:49:00Z" w:initials="CL">
    <w:p w14:paraId="6C4325B3" w14:textId="423DB46E" w:rsidR="00573CC9" w:rsidRDefault="00573CC9">
      <w:pPr>
        <w:pStyle w:val="CommentText"/>
      </w:pPr>
      <w:ins w:id="87" w:author="Celson Lima" w:date="2014-09-11T22:49:00Z">
        <w:r>
          <w:rPr>
            <w:rStyle w:val="CommentReference"/>
          </w:rPr>
          <w:annotationRef/>
        </w:r>
      </w:ins>
      <w:proofErr w:type="spellStart"/>
      <w:r>
        <w:t>CAps</w:t>
      </w:r>
      <w:proofErr w:type="spellEnd"/>
      <w:r>
        <w:t xml:space="preserve"> 2, 3 e 4: será mesmo esta a melhor forma de estruturação do teu trabalho? Tenho dúvidas ...</w:t>
      </w:r>
    </w:p>
  </w:comment>
  <w:comment w:id="103" w:author="Celson Lima" w:date="2014-09-11T23:32:00Z" w:initials="CL">
    <w:p w14:paraId="2F0D9517" w14:textId="5758D665" w:rsidR="0073373F" w:rsidRDefault="0073373F">
      <w:pPr>
        <w:pStyle w:val="CommentText"/>
      </w:pPr>
      <w:r>
        <w:rPr>
          <w:rStyle w:val="CommentReference"/>
        </w:rPr>
        <w:annotationRef/>
      </w:r>
      <w:bookmarkStart w:id="104" w:name="_GoBack"/>
      <w:r>
        <w:t xml:space="preserve">A definição de ONTOLOGY aparece lá na </w:t>
      </w:r>
      <w:proofErr w:type="spellStart"/>
      <w:r>
        <w:t>section</w:t>
      </w:r>
      <w:proofErr w:type="spellEnd"/>
      <w:r>
        <w:t xml:space="preserve"> 4 ! E aqui falas já de </w:t>
      </w:r>
      <w:proofErr w:type="spellStart"/>
      <w:r>
        <w:t>ontology</w:t>
      </w:r>
      <w:proofErr w:type="spellEnd"/>
      <w:r>
        <w:t xml:space="preserve"> </w:t>
      </w:r>
      <w:proofErr w:type="spellStart"/>
      <w:r>
        <w:t>learning</w:t>
      </w:r>
      <w:proofErr w:type="spellEnd"/>
      <w:r>
        <w:t xml:space="preserve"> ! Será mesmo esta a melhor estrutura para o teu </w:t>
      </w:r>
      <w:proofErr w:type="spellStart"/>
      <w:r>
        <w:t>doc</w:t>
      </w:r>
      <w:proofErr w:type="spellEnd"/>
      <w:r>
        <w:t xml:space="preserve"> ?</w:t>
      </w:r>
      <w:bookmarkEnd w:id="104"/>
    </w:p>
  </w:comment>
  <w:comment w:id="106" w:author="Celson Lima" w:date="2014-09-11T22:58:00Z" w:initials="CL">
    <w:p w14:paraId="61FECCD0" w14:textId="64BA44CB" w:rsidR="00641478" w:rsidRDefault="00641478">
      <w:pPr>
        <w:pStyle w:val="CommentText"/>
      </w:pPr>
      <w:r>
        <w:rPr>
          <w:rStyle w:val="CommentReference"/>
        </w:rPr>
        <w:annotationRef/>
      </w:r>
      <w:r>
        <w:t xml:space="preserve">E os outros, não são </w:t>
      </w:r>
      <w:proofErr w:type="spellStart"/>
      <w:r>
        <w:t>tb</w:t>
      </w:r>
      <w:proofErr w:type="spellEnd"/>
      <w:r>
        <w:t xml:space="preserve"> “</w:t>
      </w:r>
      <w:proofErr w:type="spellStart"/>
      <w:r>
        <w:t>nobles</w:t>
      </w:r>
      <w:proofErr w:type="spellEnd"/>
      <w:r>
        <w:t>” ?!</w:t>
      </w:r>
    </w:p>
  </w:comment>
  <w:comment w:id="108" w:author="Celson Lima" w:date="2014-09-11T22:50:00Z" w:initials="CL">
    <w:p w14:paraId="15232D30" w14:textId="08E967EF" w:rsidR="00A21C41" w:rsidRDefault="00A21C41">
      <w:pPr>
        <w:pStyle w:val="CommentText"/>
      </w:pPr>
      <w:r>
        <w:rPr>
          <w:rStyle w:val="CommentReference"/>
        </w:rPr>
        <w:annotationRef/>
      </w:r>
      <w:r>
        <w:t>Figura não acrescenta NADA ao teu texto ... As figuras DEVEM ENRIQUECER teu discurso, não são apenas para fins decorativos ...</w:t>
      </w:r>
    </w:p>
  </w:comment>
  <w:comment w:id="109" w:author="Celson Lima" w:date="2014-09-11T22:57:00Z" w:initials="CL">
    <w:p w14:paraId="4401C91B" w14:textId="66C2EE87" w:rsidR="003B654F" w:rsidRDefault="003B654F">
      <w:pPr>
        <w:pStyle w:val="CommentText"/>
      </w:pPr>
      <w:r>
        <w:rPr>
          <w:rStyle w:val="CommentReference"/>
        </w:rPr>
        <w:annotationRef/>
      </w:r>
      <w:proofErr w:type="spellStart"/>
      <w:r>
        <w:t>With</w:t>
      </w:r>
      <w:proofErr w:type="spellEnd"/>
      <w:r>
        <w:t xml:space="preserve"> ... </w:t>
      </w:r>
      <w:proofErr w:type="spellStart"/>
      <w:r>
        <w:t>with</w:t>
      </w:r>
      <w:proofErr w:type="spellEnd"/>
      <w:r>
        <w:t xml:space="preserve"> ... </w:t>
      </w:r>
      <w:proofErr w:type="spellStart"/>
      <w:r>
        <w:t>with</w:t>
      </w:r>
      <w:proofErr w:type="spellEnd"/>
      <w:r>
        <w:t xml:space="preserve"> ...</w:t>
      </w:r>
    </w:p>
  </w:comment>
  <w:comment w:id="119" w:author="Celson Lima" w:date="2014-09-11T23:00:00Z" w:initials="CL">
    <w:p w14:paraId="042B4F52" w14:textId="132B3704" w:rsidR="00450CAE" w:rsidRDefault="00450CAE">
      <w:pPr>
        <w:pStyle w:val="CommentText"/>
      </w:pPr>
      <w:r>
        <w:rPr>
          <w:rStyle w:val="CommentReference"/>
        </w:rPr>
        <w:annotationRef/>
      </w:r>
      <w:r>
        <w:t xml:space="preserve">“to </w:t>
      </w:r>
      <w:proofErr w:type="spellStart"/>
      <w:r>
        <w:t>discover</w:t>
      </w:r>
      <w:proofErr w:type="spellEnd"/>
      <w:r>
        <w:t xml:space="preserve"> .. to </w:t>
      </w:r>
      <w:proofErr w:type="spellStart"/>
      <w:r>
        <w:t>discover</w:t>
      </w:r>
      <w:proofErr w:type="spellEnd"/>
      <w:r>
        <w:t xml:space="preserve"> ...”</w:t>
      </w:r>
    </w:p>
  </w:comment>
  <w:comment w:id="123" w:author="Celson Lima" w:date="2014-09-11T23:01:00Z" w:initials="CL">
    <w:p w14:paraId="4AFEDE76" w14:textId="50DCCC49" w:rsidR="004B616F" w:rsidRDefault="004B616F">
      <w:pPr>
        <w:pStyle w:val="CommentText"/>
      </w:pPr>
      <w:r>
        <w:rPr>
          <w:rStyle w:val="CommentReference"/>
        </w:rPr>
        <w:annotationRef/>
      </w:r>
      <w:r>
        <w:t>não entendo ...</w:t>
      </w:r>
    </w:p>
  </w:comment>
  <w:comment w:id="124" w:author="Celson Lima" w:date="2014-09-11T23:01:00Z" w:initials="CL">
    <w:p w14:paraId="4195F9D7" w14:textId="70FC97E9" w:rsidR="004B616F" w:rsidRDefault="004B616F">
      <w:pPr>
        <w:pStyle w:val="CommentText"/>
      </w:pPr>
      <w:r>
        <w:rPr>
          <w:rStyle w:val="CommentReference"/>
        </w:rPr>
        <w:annotationRef/>
      </w:r>
      <w:r>
        <w:t xml:space="preserve">o que é um </w:t>
      </w:r>
      <w:proofErr w:type="spellStart"/>
      <w:r>
        <w:t>dataset</w:t>
      </w:r>
      <w:proofErr w:type="spellEnd"/>
      <w:r>
        <w:t xml:space="preserve"> de 100 mil transações? E por que isto está aqui meio perdido?</w:t>
      </w:r>
    </w:p>
  </w:comment>
  <w:comment w:id="125" w:author="Celson Lima" w:date="2014-09-11T23:02:00Z" w:initials="CL">
    <w:p w14:paraId="255CAE9F" w14:textId="02D72D25" w:rsidR="004B616F" w:rsidRDefault="004B616F">
      <w:pPr>
        <w:pStyle w:val="CommentText"/>
      </w:pPr>
      <w:r>
        <w:rPr>
          <w:rStyle w:val="CommentReference"/>
        </w:rPr>
        <w:annotationRef/>
      </w:r>
      <w:r>
        <w:t>Incorreto ...</w:t>
      </w:r>
    </w:p>
  </w:comment>
  <w:comment w:id="126" w:author="Celson Lima" w:date="2014-09-11T23:02:00Z" w:initials="CL">
    <w:p w14:paraId="49CADBD0" w14:textId="378DDAE1" w:rsidR="0081349B" w:rsidRDefault="0081349B">
      <w:pPr>
        <w:pStyle w:val="CommentText"/>
      </w:pPr>
      <w:r>
        <w:rPr>
          <w:rStyle w:val="CommentReference"/>
        </w:rPr>
        <w:annotationRef/>
      </w:r>
      <w:r>
        <w:t>Aqui “</w:t>
      </w:r>
      <w:proofErr w:type="spellStart"/>
      <w:r>
        <w:t>association</w:t>
      </w:r>
      <w:proofErr w:type="spellEnd"/>
      <w:r>
        <w:t xml:space="preserve"> rules” em minúsculo... Em outros cantos, maiúsculo ...</w:t>
      </w:r>
    </w:p>
  </w:comment>
  <w:comment w:id="129" w:author="Celson Lima" w:date="2014-09-11T23:06:00Z" w:initials="CL">
    <w:p w14:paraId="7AC162E2" w14:textId="53E8C3DE" w:rsidR="00A4198A" w:rsidRDefault="00A4198A">
      <w:pPr>
        <w:pStyle w:val="CommentText"/>
      </w:pPr>
      <w:r>
        <w:rPr>
          <w:rStyle w:val="CommentReference"/>
        </w:rPr>
        <w:annotationRef/>
      </w:r>
      <w:r>
        <w:t xml:space="preserve">Tens 2 parágrafos para esta </w:t>
      </w:r>
      <w:proofErr w:type="spellStart"/>
      <w:r>
        <w:t>section</w:t>
      </w:r>
      <w:proofErr w:type="spellEnd"/>
      <w:r>
        <w:t xml:space="preserve">. Qual é a importância dela? Se dá pra </w:t>
      </w:r>
      <w:proofErr w:type="spellStart"/>
      <w:r>
        <w:t>faar</w:t>
      </w:r>
      <w:proofErr w:type="spellEnd"/>
      <w:r>
        <w:t xml:space="preserve"> da dita em 2 parágrafos, então </w:t>
      </w:r>
      <w:proofErr w:type="spellStart"/>
      <w:r w:rsidR="009F3340">
        <w:t>tz</w:t>
      </w:r>
      <w:proofErr w:type="spellEnd"/>
      <w:r w:rsidR="009F3340">
        <w:t xml:space="preserve"> ela nem deva existir ...</w:t>
      </w:r>
      <w:r w:rsidR="00456FDE">
        <w:t xml:space="preserve"> Ou então se deve, que ganhe mais corpo ...</w:t>
      </w:r>
    </w:p>
  </w:comment>
  <w:comment w:id="130" w:author="Celson Lima" w:date="2014-09-11T23:04:00Z" w:initials="CL">
    <w:p w14:paraId="2A8F8685" w14:textId="2ADA15C7" w:rsidR="00F9258D" w:rsidRDefault="00F9258D">
      <w:pPr>
        <w:pStyle w:val="CommentText"/>
      </w:pPr>
      <w:r>
        <w:rPr>
          <w:rStyle w:val="CommentReference"/>
        </w:rPr>
        <w:annotationRef/>
      </w:r>
      <w:r>
        <w:t xml:space="preserve">AEC </w:t>
      </w:r>
      <w:proofErr w:type="spellStart"/>
      <w:r>
        <w:t>field</w:t>
      </w:r>
      <w:proofErr w:type="spellEnd"/>
      <w:r>
        <w:t xml:space="preserve">? B&amp;C </w:t>
      </w:r>
      <w:proofErr w:type="spellStart"/>
      <w:r>
        <w:t>field</w:t>
      </w:r>
      <w:proofErr w:type="spellEnd"/>
      <w:r>
        <w:t xml:space="preserve"> ?</w:t>
      </w:r>
    </w:p>
  </w:comment>
  <w:comment w:id="131" w:author="Celson Lima" w:date="2014-09-11T23:07:00Z" w:initials="CL">
    <w:p w14:paraId="16DADC9D" w14:textId="7119DD8C" w:rsidR="00A10D44" w:rsidRDefault="00A10D44">
      <w:pPr>
        <w:pStyle w:val="CommentText"/>
      </w:pPr>
      <w:r>
        <w:rPr>
          <w:rStyle w:val="CommentReference"/>
        </w:rPr>
        <w:annotationRef/>
      </w:r>
      <w:r>
        <w:t>e-</w:t>
      </w:r>
      <w:proofErr w:type="spellStart"/>
      <w:r>
        <w:t>cognos</w:t>
      </w:r>
      <w:proofErr w:type="spellEnd"/>
      <w:r>
        <w:t xml:space="preserve"> </w:t>
      </w:r>
      <w:proofErr w:type="spellStart"/>
      <w:r>
        <w:t>ontology</w:t>
      </w:r>
      <w:proofErr w:type="spellEnd"/>
      <w:r>
        <w:t xml:space="preserve"> não foi um projeto, parte do e-</w:t>
      </w:r>
      <w:proofErr w:type="spellStart"/>
      <w:r>
        <w:t>cognos</w:t>
      </w:r>
      <w:proofErr w:type="spellEnd"/>
      <w:r>
        <w:t xml:space="preserve"> projeto. E-</w:t>
      </w:r>
      <w:proofErr w:type="spellStart"/>
      <w:r>
        <w:t>cognos</w:t>
      </w:r>
      <w:proofErr w:type="spellEnd"/>
      <w:r>
        <w:t xml:space="preserve"> </w:t>
      </w:r>
      <w:proofErr w:type="spellStart"/>
      <w:r>
        <w:t>ontology</w:t>
      </w:r>
      <w:proofErr w:type="spellEnd"/>
      <w:r>
        <w:t xml:space="preserve"> foi um RESULTADO do e-</w:t>
      </w:r>
      <w:proofErr w:type="spellStart"/>
      <w:r>
        <w:t>cognos</w:t>
      </w:r>
      <w:proofErr w:type="spellEnd"/>
      <w:r>
        <w:t xml:space="preserve"> </w:t>
      </w:r>
      <w:proofErr w:type="spellStart"/>
      <w:r>
        <w:t>project</w:t>
      </w:r>
      <w:proofErr w:type="spellEnd"/>
      <w:r>
        <w:t>.</w:t>
      </w:r>
    </w:p>
  </w:comment>
  <w:comment w:id="192" w:author="Celson Lima" w:date="2014-09-11T23:30:00Z" w:initials="CL">
    <w:p w14:paraId="5CEBCBDE" w14:textId="412FE7A1" w:rsidR="006B79CB" w:rsidRDefault="006B79CB">
      <w:pPr>
        <w:pStyle w:val="CommentText"/>
      </w:pPr>
      <w:r>
        <w:rPr>
          <w:rStyle w:val="CommentReference"/>
        </w:rPr>
        <w:annotationRef/>
      </w:r>
      <w:r>
        <w:t>De onde saiu esta definição?</w:t>
      </w:r>
    </w:p>
  </w:comment>
  <w:comment w:id="208" w:author="Celson Lima" w:date="2014-09-11T23:27:00Z" w:initials="CL">
    <w:p w14:paraId="0536A479" w14:textId="538BFB94" w:rsidR="00E165C8" w:rsidRDefault="00E165C8">
      <w:pPr>
        <w:pStyle w:val="CommentText"/>
      </w:pPr>
      <w:r>
        <w:rPr>
          <w:rStyle w:val="CommentReference"/>
        </w:rPr>
        <w:annotationRef/>
      </w:r>
      <w:r>
        <w:t>O que será um “</w:t>
      </w:r>
      <w:proofErr w:type="spellStart"/>
      <w:r>
        <w:t>model</w:t>
      </w:r>
      <w:proofErr w:type="spellEnd"/>
      <w:r>
        <w:t xml:space="preserve"> </w:t>
      </w:r>
      <w:proofErr w:type="spellStart"/>
      <w:r>
        <w:t>proprosal</w:t>
      </w:r>
      <w:proofErr w:type="spellEnd"/>
      <w:r>
        <w:t>”</w:t>
      </w:r>
    </w:p>
  </w:comment>
  <w:comment w:id="216" w:author="Celson Lima" w:date="2014-09-11T23:28:00Z" w:initials="CL">
    <w:p w14:paraId="7B5DF01D" w14:textId="480AA857" w:rsidR="0047718A" w:rsidRDefault="0047718A">
      <w:pPr>
        <w:pStyle w:val="CommentText"/>
      </w:pPr>
      <w:r>
        <w:rPr>
          <w:rStyle w:val="CommentReference"/>
        </w:rPr>
        <w:annotationRef/>
      </w:r>
      <w:r>
        <w:t>QUAL SYSTEM?</w:t>
      </w:r>
    </w:p>
  </w:comment>
  <w:comment w:id="223" w:author="Celson Lima" w:date="2014-09-11T23:29:00Z" w:initials="CL">
    <w:p w14:paraId="7A386452" w14:textId="5A1B6680" w:rsidR="0047718A" w:rsidRDefault="0047718A">
      <w:pPr>
        <w:pStyle w:val="CommentText"/>
      </w:pPr>
      <w:r>
        <w:rPr>
          <w:rStyle w:val="CommentReference"/>
        </w:rPr>
        <w:annotationRef/>
      </w:r>
      <w:r>
        <w:t xml:space="preserve">Já disseste isto </w:t>
      </w:r>
      <w:proofErr w:type="spellStart"/>
      <w:r>
        <w:t>trocentas</w:t>
      </w:r>
      <w:proofErr w:type="spellEnd"/>
      <w:r>
        <w:t xml:space="preserve"> vezes...</w:t>
      </w:r>
    </w:p>
  </w:comment>
  <w:comment w:id="224" w:author="Celson Lima" w:date="2014-09-11T23:29:00Z" w:initials="CL">
    <w:p w14:paraId="68382F70" w14:textId="2622F590" w:rsidR="0047718A" w:rsidRDefault="0047718A">
      <w:pPr>
        <w:pStyle w:val="CommentText"/>
      </w:pPr>
      <w:r>
        <w:rPr>
          <w:rStyle w:val="CommentReference"/>
        </w:rPr>
        <w:annotationRef/>
      </w:r>
      <w:r>
        <w:t>Parágrafos ENORMES não são legíveis ...</w:t>
      </w:r>
    </w:p>
  </w:comment>
  <w:comment w:id="228" w:author="Celson Lima" w:date="2014-09-11T23:17:00Z" w:initials="CL">
    <w:p w14:paraId="406C2529" w14:textId="17017873" w:rsidR="00E60DAC" w:rsidRDefault="00E60DAC">
      <w:pPr>
        <w:pStyle w:val="CommentText"/>
      </w:pPr>
      <w:r>
        <w:rPr>
          <w:rStyle w:val="CommentReference"/>
        </w:rPr>
        <w:annotationRef/>
      </w:r>
      <w:r>
        <w:t xml:space="preserve">MVC </w:t>
      </w:r>
      <w:proofErr w:type="spellStart"/>
      <w:r>
        <w:t>methodology</w:t>
      </w:r>
      <w:proofErr w:type="spellEnd"/>
      <w:r>
        <w:t xml:space="preserve"> </w:t>
      </w:r>
      <w:proofErr w:type="spellStart"/>
      <w:r>
        <w:t>is</w:t>
      </w:r>
      <w:proofErr w:type="spellEnd"/>
      <w:r>
        <w:t xml:space="preserve"> a METHOD to organize </w:t>
      </w:r>
      <w:proofErr w:type="spellStart"/>
      <w:r>
        <w:t>the</w:t>
      </w:r>
      <w:proofErr w:type="spellEnd"/>
      <w:r>
        <w:t xml:space="preserve"> MODEL !!! </w:t>
      </w:r>
      <w:proofErr w:type="spellStart"/>
      <w:r>
        <w:t>REally</w:t>
      </w:r>
      <w:proofErr w:type="spellEnd"/>
      <w:r>
        <w:t xml:space="preserve"> ?!?!</w:t>
      </w:r>
    </w:p>
  </w:comment>
  <w:comment w:id="276" w:author="Celson Lima" w:date="2014-09-11T23:16:00Z" w:initials="CL">
    <w:p w14:paraId="73D5AAEB" w14:textId="5163DBDC" w:rsidR="004A7B4A" w:rsidRDefault="004A7B4A">
      <w:pPr>
        <w:pStyle w:val="CommentText"/>
      </w:pPr>
      <w:r>
        <w:rPr>
          <w:rStyle w:val="CommentReference"/>
        </w:rPr>
        <w:annotationRef/>
      </w:r>
      <w:proofErr w:type="spellStart"/>
      <w:r>
        <w:t>Screenshots</w:t>
      </w:r>
      <w:proofErr w:type="spellEnd"/>
      <w:r>
        <w:t xml:space="preserve"> ... </w:t>
      </w:r>
      <w:proofErr w:type="spellStart"/>
      <w:r>
        <w:t>screens</w:t>
      </w:r>
      <w:proofErr w:type="spellEnd"/>
      <w:r>
        <w:t xml:space="preserve"> ..// </w:t>
      </w:r>
      <w:proofErr w:type="spellStart"/>
      <w:r>
        <w:t>representing</w:t>
      </w:r>
      <w:proofErr w:type="spellEnd"/>
      <w:r>
        <w:t xml:space="preserve"> ...  </w:t>
      </w:r>
      <w:proofErr w:type="spellStart"/>
      <w:r>
        <w:t>represents</w:t>
      </w:r>
      <w:proofErr w:type="spellEnd"/>
      <w:r>
        <w:t xml:space="preserve">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61BE474" w14:textId="77777777" w:rsidR="007753F9" w:rsidRDefault="007753F9" w:rsidP="00EB2D2D">
      <w:pPr>
        <w:spacing w:line="240" w:lineRule="auto"/>
      </w:pPr>
      <w:r>
        <w:separator/>
      </w:r>
    </w:p>
  </w:endnote>
  <w:endnote w:type="continuationSeparator" w:id="0">
    <w:p w14:paraId="6992B947" w14:textId="77777777" w:rsidR="007753F9" w:rsidRDefault="007753F9"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SimSun">
    <w:altName w:val="宋体"/>
    <w:panose1 w:val="00000000000000000000"/>
    <w:charset w:val="86"/>
    <w:family w:val="auto"/>
    <w:notTrueType/>
    <w:pitch w:val="variable"/>
    <w:sig w:usb0="00000001" w:usb1="080E0000" w:usb2="00000010" w:usb3="00000000" w:csb0="0004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49A2D" w14:textId="77777777" w:rsidR="007753F9" w:rsidRDefault="007753F9">
    <w:pPr>
      <w:pStyle w:val="Footer"/>
      <w:jc w:val="center"/>
    </w:pPr>
  </w:p>
  <w:p w14:paraId="6A1B75F4" w14:textId="77777777" w:rsidR="007753F9" w:rsidRDefault="007753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14:paraId="3605CE15" w14:textId="77777777" w:rsidR="007753F9" w:rsidRDefault="007753F9">
        <w:pPr>
          <w:pStyle w:val="Footer"/>
          <w:jc w:val="center"/>
        </w:pPr>
        <w:r>
          <w:fldChar w:fldCharType="begin"/>
        </w:r>
        <w:r>
          <w:instrText xml:space="preserve"> PAGE   \* MERGEFORMAT </w:instrText>
        </w:r>
        <w:r>
          <w:fldChar w:fldCharType="separate"/>
        </w:r>
        <w:r w:rsidR="0073373F">
          <w:rPr>
            <w:noProof/>
          </w:rPr>
          <w:t>7</w:t>
        </w:r>
        <w:r>
          <w:rPr>
            <w:noProof/>
          </w:rPr>
          <w:fldChar w:fldCharType="end"/>
        </w:r>
      </w:p>
    </w:sdtContent>
  </w:sdt>
  <w:p w14:paraId="17BFD7CB" w14:textId="77777777" w:rsidR="007753F9" w:rsidRDefault="007753F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B92B5" w14:textId="77777777" w:rsidR="007753F9" w:rsidRDefault="007753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9600C95" w14:textId="77777777" w:rsidR="007753F9" w:rsidRDefault="007753F9" w:rsidP="00EB2D2D">
      <w:pPr>
        <w:spacing w:line="240" w:lineRule="auto"/>
      </w:pPr>
      <w:r>
        <w:separator/>
      </w:r>
    </w:p>
  </w:footnote>
  <w:footnote w:type="continuationSeparator" w:id="0">
    <w:p w14:paraId="64E1EF52" w14:textId="77777777" w:rsidR="007753F9" w:rsidRDefault="007753F9" w:rsidP="00EB2D2D">
      <w:pPr>
        <w:spacing w:line="240" w:lineRule="auto"/>
      </w:pPr>
      <w:r>
        <w:continuationSeparator/>
      </w:r>
    </w:p>
  </w:footnote>
  <w:footnote w:id="1">
    <w:p w14:paraId="0EAACF34" w14:textId="77777777" w:rsidR="007753F9" w:rsidRPr="00FC7748" w:rsidRDefault="007753F9">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14:paraId="49DBA5C1" w14:textId="77777777" w:rsidR="007753F9" w:rsidRPr="007752B7" w:rsidRDefault="007753F9"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14:paraId="0A72A8DF" w14:textId="77777777" w:rsidR="007753F9" w:rsidRPr="00197567" w:rsidRDefault="007753F9">
      <w:pPr>
        <w:pStyle w:val="FootnoteText"/>
        <w:rPr>
          <w:lang w:val="en-GB"/>
        </w:rPr>
      </w:pPr>
      <w:r w:rsidRPr="00063A7F">
        <w:rPr>
          <w:rStyle w:val="FootnoteReference"/>
        </w:rPr>
        <w:footnoteRef/>
      </w:r>
      <w:r w:rsidRPr="00197567">
        <w:rPr>
          <w:lang w:val="en-GB"/>
        </w:rPr>
        <w:t xml:space="preserve"> </w:t>
      </w:r>
      <w:proofErr w:type="gramStart"/>
      <w:r>
        <w:rPr>
          <w:lang w:val="en-GB"/>
        </w:rPr>
        <w:t>in</w:t>
      </w:r>
      <w:proofErr w:type="gramEnd"/>
      <w:r>
        <w:rPr>
          <w:lang w:val="en-GB"/>
        </w:rPr>
        <w:t xml:space="preserve"> literature, other names can be found to represent this same </w:t>
      </w:r>
      <w:proofErr w:type="spellStart"/>
      <w:r>
        <w:rPr>
          <w:lang w:val="en-GB"/>
        </w:rPr>
        <w:t>itemsets</w:t>
      </w:r>
      <w:proofErr w:type="spellEnd"/>
      <w:r>
        <w:rPr>
          <w:lang w:val="en-GB"/>
        </w:rPr>
        <w:t xml:space="preserve">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w:t>
      </w:r>
      <w:proofErr w:type="spellStart"/>
      <w:r w:rsidRPr="00C651E0">
        <w:rPr>
          <w:rFonts w:cs="Times New Roman"/>
          <w:lang w:val="en-GB"/>
        </w:rPr>
        <w:t>Hoque</w:t>
      </w:r>
      <w:proofErr w:type="spellEnd"/>
      <w:r w:rsidRPr="00C651E0">
        <w:rPr>
          <w:rFonts w:cs="Times New Roman"/>
          <w:lang w:val="en-GB"/>
        </w:rPr>
        <w:t xml:space="preserve"> et al., 2011)</w:t>
      </w:r>
      <w:r>
        <w:rPr>
          <w:lang w:val="en-GB"/>
        </w:rPr>
        <w:fldChar w:fldCharType="end"/>
      </w:r>
      <w:r>
        <w:rPr>
          <w:lang w:val="en-GB"/>
        </w:rPr>
        <w:t xml:space="preserve">  in contrast to premise and conclusion. The latter designation will be adapted in the present study.</w:t>
      </w:r>
    </w:p>
  </w:footnote>
  <w:footnote w:id="4">
    <w:p w14:paraId="6BC518A0" w14:textId="77777777" w:rsidR="007753F9" w:rsidRPr="00036798" w:rsidRDefault="007753F9">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14:paraId="034E9303" w14:textId="77777777" w:rsidR="007753F9" w:rsidRPr="00F3477D" w:rsidRDefault="007753F9">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w:t>
      </w:r>
      <w:proofErr w:type="spellStart"/>
      <w:r w:rsidRPr="00C651E0">
        <w:rPr>
          <w:rFonts w:cs="Times New Roman"/>
          <w:lang w:val="en-GB"/>
        </w:rPr>
        <w:t>Azevedo</w:t>
      </w:r>
      <w:proofErr w:type="spellEnd"/>
      <w:r w:rsidRPr="00C651E0">
        <w:rPr>
          <w:rFonts w:cs="Times New Roman"/>
          <w:lang w:val="en-GB"/>
        </w:rPr>
        <w:t xml:space="preserve">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w:t>
      </w:r>
      <w:proofErr w:type="spellStart"/>
      <w:r w:rsidRPr="00C651E0">
        <w:rPr>
          <w:rFonts w:cs="Times New Roman"/>
          <w:sz w:val="22"/>
          <w:szCs w:val="24"/>
          <w:lang w:val="en-GB"/>
        </w:rPr>
        <w:t>Gonçalves</w:t>
      </w:r>
      <w:proofErr w:type="spellEnd"/>
      <w:r w:rsidRPr="00C651E0">
        <w:rPr>
          <w:rFonts w:cs="Times New Roman"/>
          <w:sz w:val="22"/>
          <w:szCs w:val="24"/>
          <w:lang w:val="en-GB"/>
        </w:rPr>
        <w:t>,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w:t>
      </w:r>
      <w:proofErr w:type="spellStart"/>
      <w:r w:rsidRPr="00DA6528">
        <w:rPr>
          <w:rFonts w:cs="Times New Roman"/>
          <w:sz w:val="22"/>
          <w:szCs w:val="24"/>
          <w:lang w:val="en-GB"/>
        </w:rPr>
        <w:t>Lavrač</w:t>
      </w:r>
      <w:proofErr w:type="spellEnd"/>
      <w:r w:rsidRPr="00DA6528">
        <w:rPr>
          <w:rFonts w:cs="Times New Roman"/>
          <w:sz w:val="22"/>
          <w:szCs w:val="24"/>
          <w:lang w:val="en-GB"/>
        </w:rPr>
        <w:t xml:space="preserve"> et al., 1999)</w:t>
      </w:r>
      <w:r>
        <w:rPr>
          <w:i/>
          <w:lang w:val="en-GB"/>
        </w:rPr>
        <w:fldChar w:fldCharType="end"/>
      </w:r>
      <w:r>
        <w:rPr>
          <w:lang w:val="en-GB"/>
        </w:rPr>
        <w:t>.</w:t>
      </w:r>
    </w:p>
  </w:footnote>
  <w:footnote w:id="6">
    <w:p w14:paraId="786A8851" w14:textId="77777777" w:rsidR="007753F9" w:rsidRPr="00A92AE1" w:rsidRDefault="007753F9"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 xml:space="preserve">(Guillaume </w:t>
      </w:r>
      <w:proofErr w:type="spellStart"/>
      <w:r w:rsidRPr="00C651E0">
        <w:rPr>
          <w:sz w:val="20"/>
        </w:rPr>
        <w:t>Laforge</w:t>
      </w:r>
      <w:proofErr w:type="spellEnd"/>
      <w:r w:rsidRPr="00C651E0">
        <w:rPr>
          <w:sz w:val="20"/>
        </w:rPr>
        <w:t>, 2012)</w:t>
      </w:r>
      <w:r>
        <w:rPr>
          <w:rFonts w:eastAsia="Times New Roman"/>
          <w:sz w:val="20"/>
          <w:lang w:val="en-GB"/>
        </w:rPr>
        <w:fldChar w:fldCharType="end"/>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3D61F23"/>
    <w:multiLevelType w:val="hybridMultilevel"/>
    <w:tmpl w:val="DE9EF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
  </w:num>
  <w:num w:numId="6">
    <w:abstractNumId w:val="6"/>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468"/>
    <w:rsid w:val="0008290B"/>
    <w:rsid w:val="00083C8A"/>
    <w:rsid w:val="00084EDC"/>
    <w:rsid w:val="0008517C"/>
    <w:rsid w:val="000862B0"/>
    <w:rsid w:val="00091E41"/>
    <w:rsid w:val="000932C2"/>
    <w:rsid w:val="00094B01"/>
    <w:rsid w:val="000956EF"/>
    <w:rsid w:val="000A2AEE"/>
    <w:rsid w:val="000A3A45"/>
    <w:rsid w:val="000A4519"/>
    <w:rsid w:val="000A7AC7"/>
    <w:rsid w:val="000B470E"/>
    <w:rsid w:val="000B5DF3"/>
    <w:rsid w:val="000C0C87"/>
    <w:rsid w:val="000C11A4"/>
    <w:rsid w:val="000C5DED"/>
    <w:rsid w:val="000D08BE"/>
    <w:rsid w:val="000D1316"/>
    <w:rsid w:val="000D249C"/>
    <w:rsid w:val="000D2A55"/>
    <w:rsid w:val="000D77DD"/>
    <w:rsid w:val="000E28D5"/>
    <w:rsid w:val="000E2D12"/>
    <w:rsid w:val="000E5085"/>
    <w:rsid w:val="000E5BBE"/>
    <w:rsid w:val="000E6B2D"/>
    <w:rsid w:val="000F2225"/>
    <w:rsid w:val="000F39A7"/>
    <w:rsid w:val="000F7DFA"/>
    <w:rsid w:val="001028BE"/>
    <w:rsid w:val="0011579E"/>
    <w:rsid w:val="00115D8E"/>
    <w:rsid w:val="00120A00"/>
    <w:rsid w:val="001274E5"/>
    <w:rsid w:val="00137AA3"/>
    <w:rsid w:val="00140E61"/>
    <w:rsid w:val="00144818"/>
    <w:rsid w:val="00146F54"/>
    <w:rsid w:val="00151E0C"/>
    <w:rsid w:val="001552E6"/>
    <w:rsid w:val="00156F7A"/>
    <w:rsid w:val="001661DF"/>
    <w:rsid w:val="001777EB"/>
    <w:rsid w:val="001801B3"/>
    <w:rsid w:val="001835BF"/>
    <w:rsid w:val="0018459A"/>
    <w:rsid w:val="00185A72"/>
    <w:rsid w:val="00187485"/>
    <w:rsid w:val="00187D01"/>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2326"/>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B654F"/>
    <w:rsid w:val="003C036B"/>
    <w:rsid w:val="003C3106"/>
    <w:rsid w:val="003C4FA1"/>
    <w:rsid w:val="003C69AC"/>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0CAE"/>
    <w:rsid w:val="0045375D"/>
    <w:rsid w:val="00456B26"/>
    <w:rsid w:val="00456FDE"/>
    <w:rsid w:val="00461160"/>
    <w:rsid w:val="004631AD"/>
    <w:rsid w:val="004642BA"/>
    <w:rsid w:val="00467A78"/>
    <w:rsid w:val="00477026"/>
    <w:rsid w:val="0047718A"/>
    <w:rsid w:val="0048064E"/>
    <w:rsid w:val="004814A5"/>
    <w:rsid w:val="00485C89"/>
    <w:rsid w:val="00490116"/>
    <w:rsid w:val="00491D6D"/>
    <w:rsid w:val="0049542A"/>
    <w:rsid w:val="00495818"/>
    <w:rsid w:val="0049674F"/>
    <w:rsid w:val="00496D73"/>
    <w:rsid w:val="00496EB6"/>
    <w:rsid w:val="00497406"/>
    <w:rsid w:val="00497A70"/>
    <w:rsid w:val="004A0402"/>
    <w:rsid w:val="004A07B1"/>
    <w:rsid w:val="004A4B9B"/>
    <w:rsid w:val="004A5BFA"/>
    <w:rsid w:val="004A63F7"/>
    <w:rsid w:val="004A6C02"/>
    <w:rsid w:val="004A7B4A"/>
    <w:rsid w:val="004B0ED2"/>
    <w:rsid w:val="004B172E"/>
    <w:rsid w:val="004B45A5"/>
    <w:rsid w:val="004B490E"/>
    <w:rsid w:val="004B616F"/>
    <w:rsid w:val="004B7AC0"/>
    <w:rsid w:val="004C03AB"/>
    <w:rsid w:val="004C1435"/>
    <w:rsid w:val="004C279B"/>
    <w:rsid w:val="004C4302"/>
    <w:rsid w:val="004D3370"/>
    <w:rsid w:val="004D469C"/>
    <w:rsid w:val="004D4727"/>
    <w:rsid w:val="004D49FA"/>
    <w:rsid w:val="004D5E2A"/>
    <w:rsid w:val="004E101F"/>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5E9"/>
    <w:rsid w:val="00565EE4"/>
    <w:rsid w:val="00567DD2"/>
    <w:rsid w:val="00573CC9"/>
    <w:rsid w:val="00573F8C"/>
    <w:rsid w:val="005755FF"/>
    <w:rsid w:val="005826F7"/>
    <w:rsid w:val="00582854"/>
    <w:rsid w:val="0058538E"/>
    <w:rsid w:val="005870BF"/>
    <w:rsid w:val="0059077D"/>
    <w:rsid w:val="00594659"/>
    <w:rsid w:val="00595E12"/>
    <w:rsid w:val="00595F05"/>
    <w:rsid w:val="00597947"/>
    <w:rsid w:val="005A1C2B"/>
    <w:rsid w:val="005A2BED"/>
    <w:rsid w:val="005A2CAE"/>
    <w:rsid w:val="005B3212"/>
    <w:rsid w:val="005B75A3"/>
    <w:rsid w:val="005C006B"/>
    <w:rsid w:val="005C21B5"/>
    <w:rsid w:val="005C2684"/>
    <w:rsid w:val="005C352B"/>
    <w:rsid w:val="005C59D6"/>
    <w:rsid w:val="005C5E18"/>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1478"/>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B79CB"/>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373F"/>
    <w:rsid w:val="00734194"/>
    <w:rsid w:val="007432E6"/>
    <w:rsid w:val="00744A02"/>
    <w:rsid w:val="0075018E"/>
    <w:rsid w:val="007535FD"/>
    <w:rsid w:val="00755F68"/>
    <w:rsid w:val="00756915"/>
    <w:rsid w:val="007659A1"/>
    <w:rsid w:val="0076762C"/>
    <w:rsid w:val="0076777C"/>
    <w:rsid w:val="0077135C"/>
    <w:rsid w:val="0077136B"/>
    <w:rsid w:val="007752B7"/>
    <w:rsid w:val="007753F9"/>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036"/>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7F6DA6"/>
    <w:rsid w:val="00801D57"/>
    <w:rsid w:val="008052B2"/>
    <w:rsid w:val="00806209"/>
    <w:rsid w:val="0080748B"/>
    <w:rsid w:val="008077AF"/>
    <w:rsid w:val="00811DF6"/>
    <w:rsid w:val="00812530"/>
    <w:rsid w:val="0081344E"/>
    <w:rsid w:val="0081349B"/>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76A9A"/>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0CB9"/>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66E2"/>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3340"/>
    <w:rsid w:val="009F4BF1"/>
    <w:rsid w:val="009F5136"/>
    <w:rsid w:val="009F6251"/>
    <w:rsid w:val="009F6D83"/>
    <w:rsid w:val="00A03205"/>
    <w:rsid w:val="00A10D44"/>
    <w:rsid w:val="00A139CC"/>
    <w:rsid w:val="00A14038"/>
    <w:rsid w:val="00A15B8C"/>
    <w:rsid w:val="00A15DB8"/>
    <w:rsid w:val="00A16172"/>
    <w:rsid w:val="00A21686"/>
    <w:rsid w:val="00A21C41"/>
    <w:rsid w:val="00A23234"/>
    <w:rsid w:val="00A24D98"/>
    <w:rsid w:val="00A25D88"/>
    <w:rsid w:val="00A34FB8"/>
    <w:rsid w:val="00A4198A"/>
    <w:rsid w:val="00A41F96"/>
    <w:rsid w:val="00A4217D"/>
    <w:rsid w:val="00A42A53"/>
    <w:rsid w:val="00A4390B"/>
    <w:rsid w:val="00A442C6"/>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1996"/>
    <w:rsid w:val="00BD3223"/>
    <w:rsid w:val="00BD3AFC"/>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05ED"/>
    <w:rsid w:val="00C93176"/>
    <w:rsid w:val="00C96484"/>
    <w:rsid w:val="00CA24D7"/>
    <w:rsid w:val="00CA3750"/>
    <w:rsid w:val="00CA4C7D"/>
    <w:rsid w:val="00CA5C3F"/>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D4A"/>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5771C"/>
    <w:rsid w:val="00D62575"/>
    <w:rsid w:val="00D631A8"/>
    <w:rsid w:val="00D636D9"/>
    <w:rsid w:val="00D72A3B"/>
    <w:rsid w:val="00D7683E"/>
    <w:rsid w:val="00D772CE"/>
    <w:rsid w:val="00D80C06"/>
    <w:rsid w:val="00D80E4F"/>
    <w:rsid w:val="00D81756"/>
    <w:rsid w:val="00D905BC"/>
    <w:rsid w:val="00D919EC"/>
    <w:rsid w:val="00D92126"/>
    <w:rsid w:val="00DA6528"/>
    <w:rsid w:val="00DA7FFB"/>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4C5C"/>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65C8"/>
    <w:rsid w:val="00E17F6E"/>
    <w:rsid w:val="00E205E6"/>
    <w:rsid w:val="00E2067B"/>
    <w:rsid w:val="00E228E0"/>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0DAC"/>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2CBC"/>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641A"/>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5026"/>
    <w:rsid w:val="00F80E86"/>
    <w:rsid w:val="00F815AC"/>
    <w:rsid w:val="00F85600"/>
    <w:rsid w:val="00F87216"/>
    <w:rsid w:val="00F87527"/>
    <w:rsid w:val="00F9258D"/>
    <w:rsid w:val="00F95D48"/>
    <w:rsid w:val="00F971C2"/>
    <w:rsid w:val="00F9744A"/>
    <w:rsid w:val="00FA78F6"/>
    <w:rsid w:val="00FB5030"/>
    <w:rsid w:val="00FB7920"/>
    <w:rsid w:val="00FC1162"/>
    <w:rsid w:val="00FC6A60"/>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49">
      <o:colormenu v:ext="edit" strokecolor="none [1629]"/>
    </o:shapedefaults>
    <o:shapelayout v:ext="edit">
      <o:idmap v:ext="edit" data="1,2"/>
      <o:rules v:ext="edit">
        <o:r id="V:Rule122" type="connector" idref="#_x0000_s1353"/>
        <o:r id="V:Rule123" type="connector" idref="#_x0000_s2368"/>
        <o:r id="V:Rule124" type="connector" idref="#_x0000_s2292"/>
        <o:r id="V:Rule125" type="connector" idref="#_x0000_s2380"/>
        <o:r id="V:Rule126" type="connector" idref="#_x0000_s2346"/>
        <o:r id="V:Rule127" type="connector" idref="#_x0000_s1341"/>
        <o:r id="V:Rule128" type="connector" idref="#_x0000_s2342"/>
        <o:r id="V:Rule129" type="connector" idref="#_x0000_s2384"/>
        <o:r id="V:Rule130" type="connector" idref="#_x0000_s2271"/>
        <o:r id="V:Rule131" type="connector" idref="#_x0000_s2245">
          <o:proxy start="" idref="#_x0000_s2223" connectloc="7"/>
          <o:proxy end="" idref="#_x0000_s2226" connectloc="3"/>
        </o:r>
        <o:r id="V:Rule132" type="connector" idref="#_x0000_s2332"/>
        <o:r id="V:Rule133" type="connector" idref="#_x0000_s2371"/>
        <o:r id="V:Rule134" type="connector" idref="#_x0000_s2291"/>
        <o:r id="V:Rule135" type="connector" idref="#_x0000_s2351"/>
        <o:r id="V:Rule136" type="connector" idref="#_x0000_s2311"/>
        <o:r id="V:Rule137" type="connector" idref="#_x0000_s2323"/>
        <o:r id="V:Rule138" type="connector" idref="#_x0000_s2353"/>
        <o:r id="V:Rule139" type="connector" idref="#_x0000_s1347"/>
        <o:r id="V:Rule140" type="connector" idref="#_x0000_s2324"/>
        <o:r id="V:Rule141" type="connector" idref="#_x0000_s1861"/>
        <o:r id="V:Rule142" type="connector" idref="#_x0000_s2273"/>
        <o:r id="V:Rule143" type="connector" idref="#_x0000_s1358"/>
        <o:r id="V:Rule144" type="connector" idref="#_x0000_s1369"/>
        <o:r id="V:Rule145" type="connector" idref="#_x0000_s2319"/>
        <o:r id="V:Rule146" type="connector" idref="#_x0000_s2212">
          <o:proxy start="" idref="#_x0000_s2193" connectloc="7"/>
          <o:proxy end="" idref="#_x0000_s2199" connectloc="2"/>
        </o:r>
        <o:r id="V:Rule147" type="connector" idref="#_x0000_s2367"/>
        <o:r id="V:Rule148" type="connector" idref="#_x0000_s2270"/>
        <o:r id="V:Rule149" type="connector" idref="#_x0000_s2203">
          <o:proxy start="" idref="#_x0000_s2181" connectloc="7"/>
          <o:proxy end="" idref="#_x0000_s2184" connectloc="3"/>
        </o:r>
        <o:r id="V:Rule150" type="connector" idref="#_x0000_s2315"/>
        <o:r id="V:Rule151" type="connector" idref="#_x0000_s2511">
          <o:proxy start="" idref="#_x0000_s2505" connectloc="1"/>
          <o:proxy end="" idref="#_x0000_s2504" connectloc="3"/>
        </o:r>
        <o:r id="V:Rule152" type="connector" idref="#_x0000_s2202">
          <o:proxy start="" idref="#_x0000_s2178" connectloc="5"/>
          <o:proxy end="" idref="#_x0000_s2181" connectloc="1"/>
        </o:r>
        <o:r id="V:Rule153" type="connector" idref="#_x0000_s2352"/>
        <o:r id="V:Rule154" type="connector" idref="#_x0000_s2281"/>
        <o:r id="V:Rule155" type="connector" idref="#_x0000_s1346"/>
        <o:r id="V:Rule156" type="connector" idref="#_x0000_s2247">
          <o:proxy start="" idref="#_x0000_s2223" connectloc="5"/>
          <o:proxy end="" idref="#_x0000_s2216" connectloc="2"/>
        </o:r>
        <o:r id="V:Rule157" type="connector" idref="#_x0000_s2417"/>
        <o:r id="V:Rule158" type="connector" idref="#_x0000_s2254">
          <o:proxy start="" idref="#_x0000_s2235" connectloc="7"/>
          <o:proxy end="" idref="#_x0000_s2241" connectloc="2"/>
        </o:r>
        <o:r id="V:Rule159" type="connector" idref="#_x0000_s2349"/>
        <o:r id="V:Rule160" type="connector" idref="#_x0000_s1863"/>
        <o:r id="V:Rule161" type="connector" idref="#_x0000_s2283"/>
        <o:r id="V:Rule162" type="connector" idref="#_x0000_s2244">
          <o:proxy start="" idref="#_x0000_s2220" connectloc="5"/>
          <o:proxy end="" idref="#_x0000_s2223" connectloc="1"/>
        </o:r>
        <o:r id="V:Rule163" type="connector" idref="#_x0000_s2205">
          <o:proxy start="" idref="#_x0000_s2181" connectloc="5"/>
          <o:proxy end="" idref="#_x0000_s2174" connectloc="2"/>
        </o:r>
        <o:r id="V:Rule164" type="connector" idref="#_x0000_s2295"/>
        <o:r id="V:Rule165" type="connector" idref="#_x0000_s2277"/>
        <o:r id="V:Rule166" type="connector" idref="#_x0000_s1364"/>
        <o:r id="V:Rule167" type="connector" idref="#_x0000_s2290"/>
        <o:r id="V:Rule168" type="connector" idref="#_x0000_s2275"/>
        <o:r id="V:Rule169" type="connector" idref="#_x0000_s1373"/>
        <o:r id="V:Rule170" type="connector" idref="#_x0000_s2414"/>
        <o:r id="V:Rule171" type="connector" idref="#_x0000_s2379"/>
        <o:r id="V:Rule172" type="connector" idref="#_x0000_s2304"/>
        <o:r id="V:Rule173" type="connector" idref="#_x0000_s1340"/>
        <o:r id="V:Rule174" type="connector" idref="#_x0000_s2285"/>
        <o:r id="V:Rule175" type="connector" idref="#_x0000_s2510">
          <o:proxy start="" idref="#_x0000_s2502" connectloc="1"/>
          <o:proxy end="" idref="#_x0000_s2503" connectloc="3"/>
        </o:r>
        <o:r id="V:Rule176" type="connector" idref="#_x0000_s1858"/>
        <o:r id="V:Rule177" type="connector" idref="#_x0000_s2355"/>
        <o:r id="V:Rule178" type="connector" idref="#_x0000_s2512">
          <o:proxy start="" idref="#_x0000_s2507" connectloc="1"/>
          <o:proxy end="" idref="#_x0000_s2506" connectloc="3"/>
        </o:r>
        <o:r id="V:Rule179" type="connector" idref="#_x0000_s2366"/>
        <o:r id="V:Rule180" type="connector" idref="#_x0000_s2376"/>
        <o:r id="V:Rule181" type="connector" idref="#_x0000_s2318"/>
        <o:r id="V:Rule182" type="connector" idref="#_x0000_s2345"/>
        <o:r id="V:Rule183" type="connector" idref="#_x0000_s2381"/>
        <o:r id="V:Rule184" type="connector" idref="#_x0000_s2210">
          <o:proxy start="" idref="#_x0000_s2190" connectloc="7"/>
          <o:proxy end="" idref="#_x0000_s2193" connectloc="2"/>
        </o:r>
        <o:r id="V:Rule185" type="connector" idref="#_x0000_s2344"/>
        <o:r id="V:Rule186" type="connector" idref="#_x0000_s2348"/>
        <o:r id="V:Rule187" type="connector" idref="#_x0000_s2416"/>
        <o:r id="V:Rule188" type="connector" idref="#_x0000_s2294"/>
        <o:r id="V:Rule189" type="connector" idref="#_x0000_s2253">
          <o:proxy start="" idref="#_x0000_s2235" connectloc="6"/>
          <o:proxy end="" idref="#_x0000_s2238" connectloc="1"/>
        </o:r>
        <o:r id="V:Rule190" type="connector" idref="#_x0000_s2206">
          <o:proxy start="" idref="#_x0000_s2174" connectloc="6"/>
          <o:proxy end="" idref="#_x0000_s2190" connectloc="2"/>
        </o:r>
        <o:r id="V:Rule191" type="connector" idref="#_x0000_s2279"/>
        <o:r id="V:Rule192" type="connector" idref="#_x0000_s1354"/>
        <o:r id="V:Rule193" type="connector" idref="#_x0000_s2509">
          <o:proxy start="" idref="#_x0000_s2501" connectloc="2"/>
          <o:proxy end="" idref="#_x0000_s2508" connectloc="0"/>
        </o:r>
        <o:r id="V:Rule194" type="connector" idref="#_x0000_s1365"/>
        <o:r id="V:Rule195" type="connector" idref="#_x0000_s2370"/>
        <o:r id="V:Rule196" type="connector" idref="#_x0000_s2246">
          <o:proxy start="" idref="#_x0000_s2223" connectloc="6"/>
          <o:proxy end="" idref="#_x0000_s2229" connectloc="2"/>
        </o:r>
        <o:r id="V:Rule197" type="connector" idref="#_x0000_s2343"/>
        <o:r id="V:Rule198" type="connector" idref="#_x0000_s2415"/>
        <o:r id="V:Rule199" type="connector" idref="#_x0000_s2287"/>
        <o:r id="V:Rule200" type="connector" idref="#_x0000_s2317"/>
        <o:r id="V:Rule201" type="connector" idref="#_x0000_s1862"/>
        <o:r id="V:Rule202" type="connector" idref="#_x0000_s2320"/>
        <o:r id="V:Rule203" type="connector" idref="#_x0000_s2269"/>
        <o:r id="V:Rule204" type="connector" idref="#_x0000_s2209">
          <o:proxy start="" idref="#_x0000_s2190" connectloc="6"/>
          <o:proxy end="" idref="#_x0000_s2196" connectloc="2"/>
        </o:r>
        <o:r id="V:Rule205" type="connector" idref="#_x0000_s2293"/>
        <o:r id="V:Rule206" type="connector" idref="#_x0000_s2413"/>
        <o:r id="V:Rule207" type="connector" idref="#_x0000_s1351"/>
        <o:r id="V:Rule208" type="connector" idref="#_x0000_s2249">
          <o:proxy start="" idref="#_x0000_s2216" connectloc="7"/>
          <o:proxy end="" idref="#_x0000_s2229" connectloc="3"/>
        </o:r>
        <o:r id="V:Rule209" type="connector" idref="#_x0000_s2322"/>
        <o:r id="V:Rule210" type="connector" idref="#_x0000_s1366"/>
        <o:r id="V:Rule211" type="connector" idref="#_x0000_s2369"/>
        <o:r id="V:Rule212" type="connector" idref="#_x0000_s2328"/>
        <o:r id="V:Rule213" type="connector" idref="#_x0000_s2297"/>
        <o:r id="V:Rule214" type="connector" idref="#_x0000_s1359"/>
        <o:r id="V:Rule215" type="connector" idref="#_x0000_s1860"/>
        <o:r id="V:Rule216" type="connector" idref="#_x0000_s1363"/>
        <o:r id="V:Rule217" type="connector" idref="#_x0000_s2252">
          <o:proxy start="" idref="#_x0000_s2232" connectloc="7"/>
          <o:proxy end="" idref="#_x0000_s2235" connectloc="2"/>
        </o:r>
        <o:r id="V:Rule218" type="connector" idref="#_x0000_s2372"/>
        <o:r id="V:Rule219" type="connector" idref="#_x0000_s2204">
          <o:proxy start="" idref="#_x0000_s2181" connectloc="6"/>
          <o:proxy end="" idref="#_x0000_s2187" connectloc="2"/>
        </o:r>
        <o:r id="V:Rule220" type="connector" idref="#_x0000_s2299"/>
        <o:r id="V:Rule221" type="connector" idref="#_x0000_s2296"/>
        <o:r id="V:Rule222" type="connector" idref="#_x0000_s2347"/>
        <o:r id="V:Rule223" type="connector" idref="#_x0000_s2272"/>
        <o:r id="V:Rule224" type="connector" idref="#_x0000_s2350"/>
        <o:r id="V:Rule225" type="connector" idref="#_x0000_s2251">
          <o:proxy start="" idref="#_x0000_s2232" connectloc="6"/>
          <o:proxy end="" idref="#_x0000_s2238" connectloc="2"/>
        </o:r>
        <o:r id="V:Rule226" type="connector" idref="#_x0000_s2354"/>
        <o:r id="V:Rule227" type="connector" idref="#_x0000_s2268"/>
        <o:r id="V:Rule228" type="connector" idref="#_x0000_s1374"/>
        <o:r id="V:Rule229" type="connector" idref="#_x0000_s2211">
          <o:proxy start="" idref="#_x0000_s2193" connectloc="6"/>
          <o:proxy end="" idref="#_x0000_s2196" connectloc="1"/>
        </o:r>
        <o:r id="V:Rule230" type="connector" idref="#_x0000_s2250">
          <o:proxy start="" idref="#_x0000_s2226" connectloc="7"/>
          <o:proxy end="" idref="#_x0000_s2229" connectloc="1"/>
        </o:r>
        <o:r id="V:Rule231" type="connector" idref="#_x0000_s2248">
          <o:proxy start="" idref="#_x0000_s2216" connectloc="6"/>
          <o:proxy end="" idref="#_x0000_s2232" connectloc="2"/>
        </o:r>
        <o:r id="V:Rule232" type="connector" idref="#_x0000_s1371"/>
        <o:r id="V:Rule233" type="connector" idref="#_x0000_s2321"/>
        <o:r id="V:Rule234" type="connector" idref="#_x0000_s2336"/>
        <o:r id="V:Rule235" type="connector" idref="#_x0000_s2207">
          <o:proxy start="" idref="#_x0000_s2174" connectloc="7"/>
          <o:proxy end="" idref="#_x0000_s2187" connectloc="3"/>
        </o:r>
        <o:r id="V:Rule236" type="connector" idref="#_x0000_s2298"/>
        <o:r id="V:Rule237" type="connector" idref="#_x0000_s2208">
          <o:proxy start="" idref="#_x0000_s2184" connectloc="7"/>
          <o:proxy end="" idref="#_x0000_s2187" connectloc="1"/>
        </o:r>
        <o:r id="V:Rule238" type="connector" idref="#_x0000_s1853"/>
        <o:r id="V:Rule239" type="connector" idref="#_x0000_s1375"/>
        <o:r id="V:Rule240" type="connector" idref="#_x0000_s2316"/>
        <o:r id="V:Rule241" type="connector" idref="#_x0000_s2359"/>
        <o:r id="V:Rule242" type="connector" idref="#_x0000_s1352"/>
      </o:rules>
    </o:shapelayout>
  </w:shapeDefaults>
  <w:decimalSymbol w:val="."/>
  <w:listSeparator w:val=","/>
  <w14:docId w14:val="24BC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4" Type="http://schemas.openxmlformats.org/officeDocument/2006/relationships/hyperlink" Target="file:///F:\Os%20meus%20documentos\Universidade\Disserta&#231;&#227;o\Escrita\working\inprocess\Disserta&#231;&#227;o%20v6%20(Tudo).docx" TargetMode="External"/><Relationship Id="rId15" Type="http://schemas.openxmlformats.org/officeDocument/2006/relationships/hyperlink" Target="file:///F:\Os%20meus%20documentos\Universidade\Disserta&#231;&#227;o\Escrita\working\inprocess\Disserta&#231;&#227;o%20v6%20(Tudo).docx" TargetMode="External"/><Relationship Id="rId16"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19" Type="http://schemas.openxmlformats.org/officeDocument/2006/relationships/hyperlink" Target="file:///F:\Os%20meus%20documentos\Universidade\Disserta&#231;&#227;o\Escrita\working\inprocess\Disserta&#231;&#227;o%20v6%20(Tudo).docx" TargetMode="Externa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oleObject" Target="embeddings/oleObject1.bin"/><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emf"/><Relationship Id="rId54" Type="http://schemas.openxmlformats.org/officeDocument/2006/relationships/oleObject" Target="embeddings/oleObject2.bin"/><Relationship Id="rId55" Type="http://schemas.openxmlformats.org/officeDocument/2006/relationships/image" Target="media/image30.jpeg"/><Relationship Id="rId56" Type="http://schemas.openxmlformats.org/officeDocument/2006/relationships/image" Target="media/image31.jpe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7.jpe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20" Type="http://schemas.openxmlformats.org/officeDocument/2006/relationships/hyperlink" Target="file:///F:\Os%20meus%20documentos\Universidade\Disserta&#231;&#227;o\Escrita\working\inprocess\Disserta&#231;&#227;o%20v6%20(Tudo).docx" TargetMode="External"/><Relationship Id="rId21"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image" Target="media/image3.jpeg"/><Relationship Id="rId27" Type="http://schemas.openxmlformats.org/officeDocument/2006/relationships/image" Target="media/image4.jpeg"/><Relationship Id="rId28" Type="http://schemas.openxmlformats.org/officeDocument/2006/relationships/image" Target="media/image5.jpeg"/><Relationship Id="rId29" Type="http://schemas.openxmlformats.org/officeDocument/2006/relationships/image" Target="media/image6.jpe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image" Target="media/image2.gif"/><Relationship Id="rId11" Type="http://schemas.openxmlformats.org/officeDocument/2006/relationships/footer" Target="footer1.xml"/><Relationship Id="rId12" Type="http://schemas.openxmlformats.org/officeDocument/2006/relationships/comments" Target="comment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8B0C8537-7A1D-EC45-878D-AE6B5B9E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96</Pages>
  <Words>44922</Words>
  <Characters>256062</Characters>
  <Application>Microsoft Macintosh Word</Application>
  <DocSecurity>0</DocSecurity>
  <Lines>2133</Lines>
  <Paragraphs>600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Celson Lima</cp:lastModifiedBy>
  <cp:revision>52</cp:revision>
  <cp:lastPrinted>2014-09-07T13:57:00Z</cp:lastPrinted>
  <dcterms:created xsi:type="dcterms:W3CDTF">2014-09-09T01:54:00Z</dcterms:created>
  <dcterms:modified xsi:type="dcterms:W3CDTF">2014-09-12T03:32:00Z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