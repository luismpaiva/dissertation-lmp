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eastAsia="pt-PT"/>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952F22">
        <w:rPr>
          <w:rFonts w:ascii="Arial" w:hAnsi="Arial" w:cs="Arial"/>
          <w:b/>
          <w:bCs/>
          <w:noProof/>
          <w:sz w:val="28"/>
          <w:szCs w:val="28"/>
          <w:lang w:eastAsia="pt-PT"/>
        </w:rPr>
        <mc:AlternateContent>
          <mc:Choice Requires="wps">
            <w:drawing>
              <wp:anchor distT="0" distB="0" distL="114300" distR="114300" simplePos="0" relativeHeight="251697152" behindDoc="0" locked="0" layoutInCell="1" allowOverlap="1">
                <wp:simplePos x="0" y="0"/>
                <wp:positionH relativeFrom="column">
                  <wp:posOffset>29210</wp:posOffset>
                </wp:positionH>
                <wp:positionV relativeFrom="paragraph">
                  <wp:posOffset>-450850</wp:posOffset>
                </wp:positionV>
                <wp:extent cx="5838825" cy="8731250"/>
                <wp:effectExtent l="19050" t="19050" r="28575" b="12700"/>
                <wp:wrapNone/>
                <wp:docPr id="1768" name="Rectâ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8731250"/>
                        </a:xfrm>
                        <a:prstGeom prst="rect">
                          <a:avLst/>
                        </a:prstGeom>
                        <a:noFill/>
                        <a:ln w="38100">
                          <a:solidFill>
                            <a:srgbClr val="3CB6C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7" o:spid="_x0000_s1026" style="position:absolute;margin-left:2.3pt;margin-top:-35.5pt;width:459.75pt;height:6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" filled="f" strokecolor="#3cb6ce" strokeweight="3pt">
                <v:path arrowok="t"/>
              </v:rect>
            </w:pict>
          </mc:Fallback>
        </mc:AlternateConten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r w:rsidRPr="00E41144">
        <w:rPr>
          <w:rFonts w:ascii="Arial" w:hAnsi="Arial" w:cs="Arial"/>
          <w:i/>
          <w:lang w:val="en-GB"/>
        </w:rPr>
        <w:t xml:space="preserve"> </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b/>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Dissertação para obtenção do Grau de Mestre em</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Engenharia Electrotécnica e de Computadores</w:t>
      </w:r>
    </w:p>
    <w:p w:rsidR="0081344E" w:rsidRPr="008A1BA0" w:rsidRDefault="0081344E" w:rsidP="0081344E">
      <w:pPr>
        <w:widowControl w:val="0"/>
        <w:spacing w:line="240" w:lineRule="auto"/>
        <w:ind w:left="1560" w:right="810"/>
        <w:jc w:val="center"/>
        <w:rPr>
          <w:rFonts w:ascii="Arial" w:hAnsi="Arial" w:cs="Arial"/>
          <w:i/>
        </w:rPr>
      </w:pPr>
    </w:p>
    <w:p w:rsidR="0081344E" w:rsidRPr="008A1BA0" w:rsidRDefault="0081344E" w:rsidP="0081344E">
      <w:pPr>
        <w:widowControl w:val="0"/>
        <w:spacing w:line="240" w:lineRule="auto"/>
        <w:ind w:left="1560" w:right="810"/>
        <w:jc w:val="center"/>
        <w:rPr>
          <w:rFonts w:ascii="Arial" w:hAnsi="Arial" w:cs="Arial"/>
        </w:rPr>
      </w:pP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b/>
          <w:bCs/>
          <w:sz w:val="32"/>
          <w:szCs w:val="32"/>
        </w:rPr>
      </w:pPr>
      <w:r w:rsidRPr="008A1BA0">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8A1BA0">
        <w:rPr>
          <w:rFonts w:ascii="Arial" w:hAnsi="Arial" w:cs="Arial"/>
          <w:sz w:val="24"/>
          <w:szCs w:val="24"/>
        </w:rPr>
        <w:t xml:space="preserve">          </w:t>
      </w:r>
      <w:r w:rsidRPr="00E41144">
        <w:rPr>
          <w:rFonts w:ascii="Arial" w:hAnsi="Arial" w:cs="Arial"/>
          <w:sz w:val="24"/>
          <w:szCs w:val="24"/>
          <w:lang w:val="en-GB"/>
        </w:rPr>
        <w:t>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8A1BA0" w:rsidRDefault="0081344E" w:rsidP="0081344E">
            <w:pPr>
              <w:widowControl w:val="0"/>
              <w:tabs>
                <w:tab w:val="left" w:pos="-31680"/>
              </w:tabs>
              <w:ind w:right="675"/>
              <w:rPr>
                <w:rFonts w:ascii="Arial" w:hAnsi="Arial" w:cs="Arial"/>
              </w:rPr>
            </w:pPr>
            <w:r w:rsidRPr="008A1BA0">
              <w:rPr>
                <w:rFonts w:ascii="Arial" w:hAnsi="Arial" w:cs="Arial"/>
              </w:rPr>
              <w:t xml:space="preserve">Prof. Doutor(a) </w:t>
            </w:r>
            <w:r w:rsidRPr="00E41144">
              <w:rPr>
                <w:rFonts w:ascii="Arial" w:hAnsi="Arial" w:cs="Arial"/>
                <w:lang w:val="en-GB"/>
              </w:rPr>
              <w:sym w:font="Symbol" w:char="F05B"/>
            </w:r>
            <w:r w:rsidRPr="008A1BA0">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8A1BA0">
              <w:rPr>
                <w:rFonts w:ascii="Arial" w:hAnsi="Arial" w:cs="Arial"/>
              </w:rPr>
              <w:t xml:space="preserve"> </w:t>
            </w:r>
            <w:r w:rsidRPr="00E41144">
              <w:rPr>
                <w:rFonts w:ascii="Arial" w:hAnsi="Arial" w:cs="Arial"/>
                <w:lang w:val="en-GB"/>
              </w:rPr>
              <w:t>Arguente(s):</w:t>
            </w:r>
          </w:p>
        </w:tc>
        <w:tc>
          <w:tcPr>
            <w:tcW w:w="4501" w:type="dxa"/>
            <w:vAlign w:val="center"/>
          </w:tcPr>
          <w:p w:rsidR="0081344E" w:rsidRPr="008A1BA0" w:rsidRDefault="0081344E" w:rsidP="0081344E">
            <w:pPr>
              <w:widowControl w:val="0"/>
              <w:tabs>
                <w:tab w:val="left" w:pos="-31680"/>
              </w:tabs>
              <w:ind w:right="675"/>
              <w:rPr>
                <w:rFonts w:ascii="Arial" w:hAnsi="Arial" w:cs="Arial"/>
              </w:rPr>
            </w:pPr>
            <w:r w:rsidRPr="008A1BA0">
              <w:rPr>
                <w:rFonts w:ascii="Arial" w:hAnsi="Arial" w:cs="Arial"/>
              </w:rPr>
              <w:t xml:space="preserve">Prof. Doutor(a) </w:t>
            </w:r>
            <w:r w:rsidRPr="00E41144">
              <w:rPr>
                <w:rFonts w:ascii="Arial" w:hAnsi="Arial" w:cs="Arial"/>
                <w:lang w:val="en-GB"/>
              </w:rPr>
              <w:sym w:font="Symbol" w:char="F05B"/>
            </w:r>
            <w:r w:rsidRPr="008A1BA0">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952F22"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eastAsia="pt-PT"/>
        </w:rPr>
        <mc:AlternateContent>
          <mc:Choice Requires="wps">
            <w:drawing>
              <wp:anchor distT="4294967295" distB="4294967295" distL="114300" distR="114300" simplePos="0" relativeHeight="251701248" behindDoc="0" locked="0" layoutInCell="1" allowOverlap="1">
                <wp:simplePos x="0" y="0"/>
                <wp:positionH relativeFrom="column">
                  <wp:posOffset>7673340</wp:posOffset>
                </wp:positionH>
                <wp:positionV relativeFrom="paragraph">
                  <wp:posOffset>128269</wp:posOffset>
                </wp:positionV>
                <wp:extent cx="1009650" cy="0"/>
                <wp:effectExtent l="0" t="0" r="19050" b="19050"/>
                <wp:wrapNone/>
                <wp:docPr id="1767" name="Conexão rect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xão recta 10" o:spid="_x0000_s102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" strokecolor="#4579b8 [3044]">
                <o:lock v:ext="edit" shapetype="f"/>
              </v:line>
            </w:pict>
          </mc:Fallback>
        </mc:AlternateContent>
      </w:r>
      <w:r w:rsidR="0081344E" w:rsidRPr="00E41144">
        <w:rPr>
          <w:rFonts w:ascii="Arial" w:hAnsi="Arial" w:cs="Arial"/>
          <w:lang w:val="en-GB"/>
        </w:rPr>
        <w:t xml:space="preserve">                     </w:t>
      </w:r>
    </w:p>
    <w:p w:rsidR="0081344E" w:rsidRPr="008A1BA0" w:rsidRDefault="0081344E" w:rsidP="0081344E">
      <w:pPr>
        <w:widowControl w:val="0"/>
        <w:spacing w:line="240" w:lineRule="auto"/>
        <w:ind w:left="2977" w:right="675"/>
        <w:jc w:val="center"/>
        <w:rPr>
          <w:rFonts w:ascii="Arial" w:hAnsi="Arial" w:cs="Arial"/>
        </w:rPr>
      </w:pPr>
      <w:r w:rsidRPr="008A1BA0">
        <w:rPr>
          <w:rFonts w:ascii="Arial" w:hAnsi="Arial" w:cs="Arial"/>
        </w:rPr>
        <w:t xml:space="preserve">       </w:t>
      </w:r>
      <w:r w:rsidRPr="008A1BA0">
        <w:rPr>
          <w:rFonts w:ascii="Arial" w:hAnsi="Arial" w:cs="Arial"/>
          <w:i/>
        </w:rPr>
        <w:t>(Tipo de letra: Arial, 10 pt normal</w:t>
      </w:r>
      <w:r w:rsidRPr="008A1BA0">
        <w:rPr>
          <w:rFonts w:ascii="Arial" w:hAnsi="Arial" w:cs="Arial"/>
          <w:bCs/>
          <w:i/>
        </w:rPr>
        <w:t>)</w:t>
      </w:r>
    </w:p>
    <w:p w:rsidR="0081344E" w:rsidRPr="008A1BA0" w:rsidRDefault="0081344E" w:rsidP="0081344E">
      <w:pPr>
        <w:widowControl w:val="0"/>
        <w:spacing w:line="240" w:lineRule="auto"/>
        <w:ind w:left="851" w:right="795"/>
        <w:jc w:val="center"/>
        <w:rPr>
          <w:rFonts w:ascii="Arial" w:hAnsi="Arial" w:cs="Arial"/>
        </w:rPr>
      </w:pPr>
      <w:r w:rsidRPr="008A1BA0">
        <w:rPr>
          <w:rFonts w:ascii="Arial" w:hAnsi="Arial" w:cs="Arial"/>
        </w:rPr>
        <w:t> </w:t>
      </w:r>
      <w:r w:rsidR="00952F22">
        <w:rPr>
          <w:rFonts w:ascii="Arial" w:hAnsi="Arial" w:cs="Arial"/>
          <w:noProof/>
          <w:lang w:eastAsia="pt-PT"/>
        </w:rPr>
        <mc:AlternateContent>
          <mc:Choice Requires="wps">
            <w:drawing>
              <wp:anchor distT="0" distB="0" distL="114300" distR="114300" simplePos="0" relativeHeight="251699200" behindDoc="0" locked="0" layoutInCell="1" allowOverlap="1">
                <wp:simplePos x="0" y="0"/>
                <wp:positionH relativeFrom="column">
                  <wp:posOffset>1491615</wp:posOffset>
                </wp:positionH>
                <wp:positionV relativeFrom="paragraph">
                  <wp:posOffset>86360</wp:posOffset>
                </wp:positionV>
                <wp:extent cx="2922905" cy="590550"/>
                <wp:effectExtent l="0" t="0" r="0" b="0"/>
                <wp:wrapNone/>
                <wp:docPr id="1766"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590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8" o:spid="_x0000_s1026" style="position:absolute;margin-left:117.45pt;margin-top:6.8pt;width:230.15pt;height: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" fillcolor="white [3212]" stroked="f" strokeweight="2pt">
                <v:path arrowok="t"/>
              </v:rect>
            </w:pict>
          </mc:Fallback>
        </mc:AlternateContent>
      </w:r>
      <w:r w:rsidRPr="008A1BA0">
        <w:rPr>
          <w:rFonts w:ascii="Arial" w:hAnsi="Arial" w:cs="Arial"/>
        </w:rPr>
        <w:t> </w:t>
      </w:r>
    </w:p>
    <w:p w:rsidR="0081344E" w:rsidRPr="008A1BA0" w:rsidRDefault="0081344E" w:rsidP="0081344E">
      <w:pPr>
        <w:widowControl w:val="0"/>
        <w:spacing w:line="240" w:lineRule="auto"/>
        <w:ind w:left="851" w:right="795"/>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8A1BA0">
        <w:rPr>
          <w:rFonts w:ascii="Arial" w:hAnsi="Arial" w:cs="Arial"/>
        </w:rPr>
        <w:t> </w:t>
      </w:r>
    </w:p>
    <w:p w:rsidR="0081344E" w:rsidRPr="008A1BA0" w:rsidRDefault="0081344E" w:rsidP="0081344E">
      <w:pPr>
        <w:widowControl w:val="0"/>
        <w:spacing w:line="240" w:lineRule="auto"/>
        <w:ind w:left="851" w:right="795"/>
        <w:jc w:val="center"/>
        <w:rPr>
          <w:rFonts w:ascii="Arial" w:hAnsi="Arial" w:cs="Arial"/>
          <w:b/>
          <w:bCs/>
          <w:sz w:val="18"/>
          <w:szCs w:val="18"/>
        </w:rPr>
      </w:pPr>
      <w:r w:rsidRPr="008A1BA0">
        <w:rPr>
          <w:rFonts w:ascii="Arial" w:hAnsi="Arial" w:cs="Arial"/>
          <w:b/>
          <w:bCs/>
          <w:sz w:val="18"/>
          <w:szCs w:val="18"/>
        </w:rPr>
        <w:t> </w:t>
      </w:r>
    </w:p>
    <w:p w:rsidR="0081344E" w:rsidRPr="008A1BA0" w:rsidRDefault="0081344E" w:rsidP="0081344E">
      <w:pPr>
        <w:widowControl w:val="0"/>
        <w:spacing w:line="240" w:lineRule="auto"/>
        <w:ind w:left="851" w:right="795"/>
        <w:jc w:val="center"/>
        <w:rPr>
          <w:rFonts w:ascii="Arial" w:hAnsi="Arial" w:cs="Arial"/>
          <w:b/>
          <w:bCs/>
        </w:rPr>
      </w:pPr>
    </w:p>
    <w:p w:rsidR="0081344E" w:rsidRPr="008A1BA0" w:rsidRDefault="0081344E" w:rsidP="0081344E">
      <w:pPr>
        <w:widowControl w:val="0"/>
        <w:spacing w:line="240" w:lineRule="auto"/>
        <w:ind w:left="1560" w:right="810"/>
        <w:jc w:val="center"/>
        <w:rPr>
          <w:rFonts w:ascii="Arial" w:hAnsi="Arial" w:cs="Arial"/>
          <w:b/>
          <w:bCs/>
        </w:rPr>
      </w:pPr>
    </w:p>
    <w:p w:rsidR="0081344E" w:rsidRPr="008A1BA0" w:rsidRDefault="0081344E" w:rsidP="0081344E">
      <w:pPr>
        <w:widowControl w:val="0"/>
        <w:spacing w:line="240" w:lineRule="auto"/>
        <w:ind w:left="1560" w:right="810"/>
        <w:jc w:val="center"/>
        <w:rPr>
          <w:rFonts w:ascii="Arial" w:hAnsi="Arial" w:cs="Arial"/>
          <w:b/>
          <w:bCs/>
        </w:rPr>
      </w:pPr>
      <w:r w:rsidRPr="008A1BA0">
        <w:rPr>
          <w:rFonts w:ascii="Arial" w:hAnsi="Arial" w:cs="Arial"/>
          <w:b/>
          <w:bCs/>
        </w:rPr>
        <w:t>Setembro 2014</w:t>
      </w:r>
    </w:p>
    <w:p w:rsidR="0081344E" w:rsidRPr="008A1BA0" w:rsidRDefault="0081344E">
      <w:pPr>
        <w:rPr>
          <w:sz w:val="24"/>
        </w:rPr>
      </w:pPr>
    </w:p>
    <w:p w:rsidR="00940AAB" w:rsidRPr="008A1BA0" w:rsidRDefault="00940AAB">
      <w:pPr>
        <w:rPr>
          <w:sz w:val="24"/>
        </w:rPr>
      </w:pPr>
    </w:p>
    <w:p w:rsidR="0081344E" w:rsidRPr="008A1BA0" w:rsidRDefault="0081344E" w:rsidP="00940AAB">
      <w:pPr>
        <w:rPr>
          <w:rFonts w:eastAsia="Times New Roman" w:cs="Times New Roman"/>
          <w:color w:val="000000"/>
          <w:sz w:val="28"/>
          <w:szCs w:val="20"/>
          <w:lang w:eastAsia="pt-PT"/>
        </w:rPr>
        <w:sectPr w:rsidR="0081344E" w:rsidRPr="008A1BA0" w:rsidSect="00264CFE">
          <w:footerReference w:type="default" r:id="rId11"/>
          <w:pgSz w:w="11906" w:h="16838"/>
          <w:pgMar w:top="1417" w:right="1701" w:bottom="1417" w:left="1701" w:header="708" w:footer="708" w:gutter="0"/>
          <w:pgNumType w:fmt="upperRoman" w:start="1"/>
          <w:cols w:space="708"/>
          <w:titlePg/>
          <w:docGrid w:linePitch="360"/>
        </w:sectPr>
      </w:pPr>
    </w:p>
    <w:p w:rsidR="0081344E" w:rsidRPr="008A1BA0" w:rsidRDefault="0081344E" w:rsidP="0081344E">
      <w:pPr>
        <w:widowControl w:val="0"/>
        <w:spacing w:line="240" w:lineRule="auto"/>
        <w:ind w:left="330" w:right="810"/>
        <w:jc w:val="center"/>
        <w:rPr>
          <w:rFonts w:ascii="Arial" w:hAnsi="Arial" w:cs="Arial"/>
          <w:b/>
          <w:bCs/>
          <w:sz w:val="28"/>
          <w:szCs w:val="28"/>
        </w:rPr>
      </w:pPr>
      <w:r w:rsidRPr="00E41144">
        <w:rPr>
          <w:noProof/>
          <w:sz w:val="24"/>
          <w:szCs w:val="24"/>
          <w:lang w:eastAsia="pt-PT"/>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952F22">
        <w:rPr>
          <w:rFonts w:ascii="Arial" w:hAnsi="Arial" w:cs="Arial"/>
          <w:b/>
          <w:bCs/>
          <w:noProof/>
          <w:sz w:val="28"/>
          <w:szCs w:val="28"/>
          <w:lang w:eastAsia="pt-PT"/>
        </w:rPr>
        <mc:AlternateContent>
          <mc:Choice Requires="wps">
            <w:drawing>
              <wp:anchor distT="0" distB="0" distL="114300" distR="114300" simplePos="0" relativeHeight="251703296" behindDoc="0" locked="0" layoutInCell="1" allowOverlap="1">
                <wp:simplePos x="0" y="0"/>
                <wp:positionH relativeFrom="column">
                  <wp:posOffset>29210</wp:posOffset>
                </wp:positionH>
                <wp:positionV relativeFrom="paragraph">
                  <wp:posOffset>-450850</wp:posOffset>
                </wp:positionV>
                <wp:extent cx="5838825" cy="8731250"/>
                <wp:effectExtent l="19685" t="25400" r="27940" b="25400"/>
                <wp:wrapNone/>
                <wp:docPr id="1765" name="Rectangle 1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8731250"/>
                        </a:xfrm>
                        <a:prstGeom prst="rect">
                          <a:avLst/>
                        </a:prstGeom>
                        <a:noFill/>
                        <a:ln w="381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500" o:spid="_x0000_s1026" style="position:absolute;margin-left:2.3pt;margin-top:-35.5pt;width:459.75pt;height:6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" filled="f" strokecolor="gray [1629]" strokeweight="3pt"/>
            </w:pict>
          </mc:Fallback>
        </mc:AlternateConten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sz w:val="28"/>
          <w:szCs w:val="28"/>
        </w:rPr>
      </w:pPr>
      <w:r w:rsidRPr="008A1BA0">
        <w:rPr>
          <w:rFonts w:ascii="Arial" w:hAnsi="Arial" w:cs="Arial"/>
          <w:b/>
          <w:bCs/>
          <w:color w:val="404040" w:themeColor="text1" w:themeTint="BF"/>
          <w:sz w:val="28"/>
          <w:szCs w:val="28"/>
        </w:rPr>
        <w:t>Luis Miguel Sintra Salvo Paiva</w:t>
      </w:r>
    </w:p>
    <w:p w:rsidR="0081344E" w:rsidRPr="008A1BA0" w:rsidRDefault="0081344E" w:rsidP="0081344E">
      <w:pPr>
        <w:widowControl w:val="0"/>
        <w:spacing w:line="240" w:lineRule="auto"/>
        <w:ind w:left="1560" w:right="810"/>
        <w:jc w:val="center"/>
        <w:rPr>
          <w:rFonts w:ascii="Arial" w:hAnsi="Arial" w:cs="Arial"/>
          <w:i/>
          <w:color w:val="404040" w:themeColor="text1" w:themeTint="BF"/>
        </w:rPr>
      </w:pPr>
    </w:p>
    <w:p w:rsidR="0081344E" w:rsidRPr="008A1BA0" w:rsidRDefault="0081344E" w:rsidP="0081344E">
      <w:pPr>
        <w:widowControl w:val="0"/>
        <w:spacing w:line="240" w:lineRule="auto"/>
        <w:ind w:left="1560" w:right="810"/>
        <w:jc w:val="center"/>
        <w:rPr>
          <w:rFonts w:ascii="Arial" w:hAnsi="Arial" w:cs="Arial"/>
          <w:i/>
          <w:color w:val="404040" w:themeColor="text1" w:themeTint="BF"/>
        </w:rPr>
      </w:pPr>
      <w:r w:rsidRPr="008A1BA0">
        <w:rPr>
          <w:rFonts w:ascii="Arial" w:hAnsi="Arial" w:cs="Arial"/>
          <w:i/>
          <w:color w:val="404040" w:themeColor="text1" w:themeTint="BF"/>
        </w:rPr>
        <w:t xml:space="preserve"> </w:t>
      </w:r>
    </w:p>
    <w:p w:rsidR="0081344E" w:rsidRPr="008A1BA0" w:rsidRDefault="0081344E" w:rsidP="0081344E">
      <w:pPr>
        <w:widowControl w:val="0"/>
        <w:spacing w:line="240" w:lineRule="auto"/>
        <w:ind w:left="1560" w:right="810"/>
        <w:jc w:val="center"/>
        <w:rPr>
          <w:rFonts w:ascii="Arial" w:hAnsi="Arial" w:cs="Arial"/>
          <w:i/>
          <w:color w:val="404040" w:themeColor="text1" w:themeTint="BF"/>
        </w:rPr>
      </w:pPr>
    </w:p>
    <w:p w:rsidR="0081344E" w:rsidRPr="008A1BA0" w:rsidRDefault="0081344E" w:rsidP="0081344E">
      <w:pPr>
        <w:widowControl w:val="0"/>
        <w:spacing w:line="240" w:lineRule="auto"/>
        <w:ind w:left="1560" w:right="810"/>
        <w:jc w:val="center"/>
        <w:rPr>
          <w:rFonts w:ascii="Arial" w:hAnsi="Arial" w:cs="Arial"/>
          <w:i/>
          <w:color w:val="404040" w:themeColor="text1" w:themeTint="BF"/>
        </w:rPr>
      </w:pP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8A1BA0" w:rsidRDefault="0081344E" w:rsidP="0081344E">
      <w:pPr>
        <w:widowControl w:val="0"/>
        <w:spacing w:line="240" w:lineRule="auto"/>
        <w:ind w:left="1560" w:right="810"/>
        <w:jc w:val="center"/>
        <w:rPr>
          <w:rFonts w:ascii="Arial" w:hAnsi="Arial" w:cs="Arial"/>
          <w:b/>
          <w:bCs/>
          <w:color w:val="404040" w:themeColor="text1" w:themeTint="BF"/>
        </w:rPr>
      </w:pPr>
      <w:r w:rsidRPr="008A1BA0">
        <w:rPr>
          <w:rFonts w:ascii="Arial" w:hAnsi="Arial" w:cs="Arial"/>
          <w:b/>
          <w:bCs/>
          <w:color w:val="404040" w:themeColor="text1" w:themeTint="BF"/>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Dissertação para obtenção do Grau de Mestre em</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Engenharia Electrotécnica e de Computadores</w:t>
      </w:r>
    </w:p>
    <w:p w:rsidR="0081344E" w:rsidRPr="008A1BA0" w:rsidRDefault="0081344E" w:rsidP="0081344E">
      <w:pPr>
        <w:widowControl w:val="0"/>
        <w:spacing w:line="240" w:lineRule="auto"/>
        <w:ind w:left="1560" w:right="810"/>
        <w:jc w:val="center"/>
        <w:rPr>
          <w:rFonts w:ascii="Arial" w:hAnsi="Arial" w:cs="Arial"/>
          <w:i/>
        </w:rPr>
      </w:pPr>
    </w:p>
    <w:p w:rsidR="0081344E" w:rsidRPr="008A1BA0" w:rsidRDefault="0081344E" w:rsidP="0081344E">
      <w:pPr>
        <w:widowControl w:val="0"/>
        <w:spacing w:line="240" w:lineRule="auto"/>
        <w:ind w:left="1560" w:right="810"/>
        <w:jc w:val="center"/>
        <w:rPr>
          <w:rFonts w:ascii="Arial" w:hAnsi="Arial" w:cs="Arial"/>
        </w:rPr>
      </w:pP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1560" w:right="810"/>
        <w:jc w:val="center"/>
        <w:rPr>
          <w:rFonts w:ascii="Arial" w:hAnsi="Arial" w:cs="Arial"/>
          <w:b/>
          <w:bCs/>
          <w:sz w:val="32"/>
          <w:szCs w:val="32"/>
        </w:rPr>
      </w:pPr>
      <w:r w:rsidRPr="008A1BA0">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8A1BA0">
        <w:rPr>
          <w:rFonts w:ascii="Arial" w:hAnsi="Arial" w:cs="Arial"/>
          <w:sz w:val="24"/>
          <w:szCs w:val="24"/>
        </w:rPr>
        <w:t xml:space="preserve">          </w:t>
      </w:r>
      <w:r w:rsidRPr="00E41144">
        <w:rPr>
          <w:rFonts w:ascii="Arial" w:hAnsi="Arial" w:cs="Arial"/>
          <w:sz w:val="24"/>
          <w:szCs w:val="24"/>
          <w:lang w:val="en-GB"/>
        </w:rPr>
        <w:t>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8A1BA0" w:rsidRDefault="0081344E" w:rsidP="0081344E">
            <w:pPr>
              <w:widowControl w:val="0"/>
              <w:tabs>
                <w:tab w:val="left" w:pos="-31680"/>
              </w:tabs>
              <w:ind w:right="675"/>
              <w:rPr>
                <w:rFonts w:ascii="Arial" w:hAnsi="Arial" w:cs="Arial"/>
              </w:rPr>
            </w:pPr>
            <w:r w:rsidRPr="008A1BA0">
              <w:rPr>
                <w:rFonts w:ascii="Arial" w:hAnsi="Arial" w:cs="Arial"/>
              </w:rPr>
              <w:t xml:space="preserve">Prof. Doutor(a) </w:t>
            </w:r>
            <w:r w:rsidRPr="00E41144">
              <w:rPr>
                <w:rFonts w:ascii="Arial" w:hAnsi="Arial" w:cs="Arial"/>
                <w:lang w:val="en-GB"/>
              </w:rPr>
              <w:sym w:font="Symbol" w:char="F05B"/>
            </w:r>
            <w:r w:rsidRPr="008A1BA0">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8A1BA0">
              <w:rPr>
                <w:rFonts w:ascii="Arial" w:hAnsi="Arial" w:cs="Arial"/>
              </w:rPr>
              <w:t xml:space="preserve"> </w:t>
            </w:r>
            <w:r w:rsidRPr="00E41144">
              <w:rPr>
                <w:rFonts w:ascii="Arial" w:hAnsi="Arial" w:cs="Arial"/>
                <w:lang w:val="en-GB"/>
              </w:rPr>
              <w:t>Arguente(s):</w:t>
            </w:r>
          </w:p>
        </w:tc>
        <w:tc>
          <w:tcPr>
            <w:tcW w:w="4501" w:type="dxa"/>
            <w:vAlign w:val="center"/>
          </w:tcPr>
          <w:p w:rsidR="0081344E" w:rsidRPr="008A1BA0" w:rsidRDefault="0081344E" w:rsidP="0081344E">
            <w:pPr>
              <w:widowControl w:val="0"/>
              <w:tabs>
                <w:tab w:val="left" w:pos="-31680"/>
              </w:tabs>
              <w:ind w:right="675"/>
              <w:rPr>
                <w:rFonts w:ascii="Arial" w:hAnsi="Arial" w:cs="Arial"/>
              </w:rPr>
            </w:pPr>
            <w:r w:rsidRPr="008A1BA0">
              <w:rPr>
                <w:rFonts w:ascii="Arial" w:hAnsi="Arial" w:cs="Arial"/>
              </w:rPr>
              <w:t xml:space="preserve">Prof. Doutor(a) </w:t>
            </w:r>
            <w:r w:rsidRPr="00E41144">
              <w:rPr>
                <w:rFonts w:ascii="Arial" w:hAnsi="Arial" w:cs="Arial"/>
                <w:lang w:val="en-GB"/>
              </w:rPr>
              <w:sym w:font="Symbol" w:char="F05B"/>
            </w:r>
            <w:r w:rsidRPr="008A1BA0">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952F22"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eastAsia="pt-PT"/>
        </w:rPr>
        <mc:AlternateContent>
          <mc:Choice Requires="wps">
            <w:drawing>
              <wp:anchor distT="4294967295" distB="4294967295" distL="114300" distR="114300" simplePos="0" relativeHeight="251707392" behindDoc="0" locked="0" layoutInCell="1" allowOverlap="1">
                <wp:simplePos x="0" y="0"/>
                <wp:positionH relativeFrom="column">
                  <wp:posOffset>7673340</wp:posOffset>
                </wp:positionH>
                <wp:positionV relativeFrom="paragraph">
                  <wp:posOffset>128269</wp:posOffset>
                </wp:positionV>
                <wp:extent cx="1009650" cy="0"/>
                <wp:effectExtent l="0" t="0" r="19050" b="19050"/>
                <wp:wrapNone/>
                <wp:docPr id="1764" name="Conexão rect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xão recta 10" o:spid="_x0000_s1026"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" strokecolor="#4579b8 [3044]">
                <o:lock v:ext="edit" shapetype="f"/>
              </v:line>
            </w:pict>
          </mc:Fallback>
        </mc:AlternateContent>
      </w:r>
      <w:r w:rsidR="0081344E" w:rsidRPr="00E41144">
        <w:rPr>
          <w:rFonts w:ascii="Arial" w:hAnsi="Arial" w:cs="Arial"/>
          <w:lang w:val="en-GB"/>
        </w:rPr>
        <w:t xml:space="preserve">                     </w:t>
      </w:r>
    </w:p>
    <w:p w:rsidR="0081344E" w:rsidRPr="008A1BA0" w:rsidRDefault="0081344E" w:rsidP="0081344E">
      <w:pPr>
        <w:widowControl w:val="0"/>
        <w:spacing w:line="240" w:lineRule="auto"/>
        <w:ind w:left="2977" w:right="675"/>
        <w:jc w:val="center"/>
        <w:rPr>
          <w:rFonts w:ascii="Arial" w:hAnsi="Arial" w:cs="Arial"/>
        </w:rPr>
      </w:pPr>
      <w:r w:rsidRPr="008A1BA0">
        <w:rPr>
          <w:rFonts w:ascii="Arial" w:hAnsi="Arial" w:cs="Arial"/>
        </w:rPr>
        <w:t xml:space="preserve">       </w:t>
      </w:r>
      <w:r w:rsidRPr="008A1BA0">
        <w:rPr>
          <w:rFonts w:ascii="Arial" w:hAnsi="Arial" w:cs="Arial"/>
          <w:i/>
        </w:rPr>
        <w:t>(Tipo de letra: Arial, 10 pt normal</w:t>
      </w:r>
      <w:r w:rsidRPr="008A1BA0">
        <w:rPr>
          <w:rFonts w:ascii="Arial" w:hAnsi="Arial" w:cs="Arial"/>
          <w:bCs/>
          <w:i/>
        </w:rPr>
        <w:t>)</w:t>
      </w:r>
    </w:p>
    <w:p w:rsidR="0081344E" w:rsidRPr="008A1BA0" w:rsidRDefault="0081344E" w:rsidP="0081344E">
      <w:pPr>
        <w:widowControl w:val="0"/>
        <w:spacing w:line="240" w:lineRule="auto"/>
        <w:ind w:left="851" w:right="795"/>
        <w:jc w:val="center"/>
        <w:rPr>
          <w:rFonts w:ascii="Arial" w:hAnsi="Arial" w:cs="Arial"/>
        </w:rPr>
      </w:pPr>
      <w:r w:rsidRPr="008A1BA0">
        <w:rPr>
          <w:rFonts w:ascii="Arial" w:hAnsi="Arial" w:cs="Arial"/>
        </w:rPr>
        <w:t> </w:t>
      </w:r>
      <w:r w:rsidR="00952F22">
        <w:rPr>
          <w:rFonts w:ascii="Arial" w:hAnsi="Arial" w:cs="Arial"/>
          <w:noProof/>
          <w:lang w:eastAsia="pt-PT"/>
        </w:rPr>
        <mc:AlternateContent>
          <mc:Choice Requires="wps">
            <w:drawing>
              <wp:anchor distT="0" distB="0" distL="114300" distR="114300" simplePos="0" relativeHeight="251705344" behindDoc="0" locked="0" layoutInCell="1" allowOverlap="1">
                <wp:simplePos x="0" y="0"/>
                <wp:positionH relativeFrom="column">
                  <wp:posOffset>1491615</wp:posOffset>
                </wp:positionH>
                <wp:positionV relativeFrom="paragraph">
                  <wp:posOffset>86360</wp:posOffset>
                </wp:positionV>
                <wp:extent cx="2922905" cy="590550"/>
                <wp:effectExtent l="0" t="0" r="0" b="0"/>
                <wp:wrapNone/>
                <wp:docPr id="1763"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590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8" o:spid="_x0000_s1026" style="position:absolute;margin-left:117.45pt;margin-top:6.8pt;width:230.15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" fillcolor="white [3212]" stroked="f" strokeweight="2pt">
                <v:path arrowok="t"/>
              </v:rect>
            </w:pict>
          </mc:Fallback>
        </mc:AlternateContent>
      </w:r>
      <w:r w:rsidRPr="008A1BA0">
        <w:rPr>
          <w:rFonts w:ascii="Arial" w:hAnsi="Arial" w:cs="Arial"/>
        </w:rPr>
        <w:t> </w:t>
      </w:r>
    </w:p>
    <w:p w:rsidR="0081344E" w:rsidRPr="008A1BA0" w:rsidRDefault="0081344E" w:rsidP="0081344E">
      <w:pPr>
        <w:widowControl w:val="0"/>
        <w:spacing w:line="240" w:lineRule="auto"/>
        <w:ind w:left="851" w:right="795"/>
        <w:jc w:val="center"/>
        <w:rPr>
          <w:rFonts w:ascii="Arial" w:hAnsi="Arial" w:cs="Arial"/>
        </w:rPr>
      </w:pPr>
      <w:r w:rsidRPr="008A1BA0">
        <w:rPr>
          <w:rFonts w:ascii="Arial" w:hAnsi="Arial" w:cs="Arial"/>
        </w:rPr>
        <w:t> </w:t>
      </w:r>
    </w:p>
    <w:p w:rsidR="0081344E" w:rsidRPr="008A1BA0"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8A1BA0">
        <w:rPr>
          <w:rFonts w:ascii="Arial" w:hAnsi="Arial" w:cs="Arial"/>
        </w:rPr>
        <w:t> </w:t>
      </w:r>
    </w:p>
    <w:p w:rsidR="0081344E" w:rsidRPr="008A1BA0" w:rsidRDefault="0081344E" w:rsidP="0081344E">
      <w:pPr>
        <w:widowControl w:val="0"/>
        <w:spacing w:line="240" w:lineRule="auto"/>
        <w:ind w:left="851" w:right="795"/>
        <w:jc w:val="center"/>
        <w:rPr>
          <w:rFonts w:ascii="Arial" w:hAnsi="Arial" w:cs="Arial"/>
          <w:b/>
          <w:bCs/>
          <w:sz w:val="18"/>
          <w:szCs w:val="18"/>
        </w:rPr>
      </w:pPr>
      <w:r w:rsidRPr="008A1BA0">
        <w:rPr>
          <w:rFonts w:ascii="Arial" w:hAnsi="Arial" w:cs="Arial"/>
          <w:b/>
          <w:bCs/>
          <w:sz w:val="18"/>
          <w:szCs w:val="18"/>
        </w:rPr>
        <w:t> </w:t>
      </w:r>
    </w:p>
    <w:p w:rsidR="0081344E" w:rsidRPr="008A1BA0" w:rsidRDefault="0081344E" w:rsidP="0081344E">
      <w:pPr>
        <w:widowControl w:val="0"/>
        <w:spacing w:line="240" w:lineRule="auto"/>
        <w:ind w:left="851" w:right="795"/>
        <w:jc w:val="center"/>
        <w:rPr>
          <w:rFonts w:ascii="Arial" w:hAnsi="Arial" w:cs="Arial"/>
          <w:b/>
          <w:bCs/>
        </w:rPr>
      </w:pPr>
    </w:p>
    <w:p w:rsidR="0081344E" w:rsidRPr="008A1BA0" w:rsidRDefault="0081344E" w:rsidP="0081344E">
      <w:pPr>
        <w:widowControl w:val="0"/>
        <w:spacing w:line="240" w:lineRule="auto"/>
        <w:ind w:left="1560" w:right="810"/>
        <w:jc w:val="center"/>
        <w:rPr>
          <w:rFonts w:ascii="Arial" w:hAnsi="Arial" w:cs="Arial"/>
          <w:b/>
          <w:bCs/>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Setembro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8A1BA0" w:rsidRDefault="009407FD" w:rsidP="00DA7FFB">
      <w:r w:rsidRPr="008A1BA0">
        <w:t xml:space="preserve">COPYRIGHT © </w:t>
      </w:r>
      <w:r w:rsidRPr="008A1BA0">
        <w:rPr>
          <w:rFonts w:eastAsia="Times New Roman" w:cs="Times New Roman"/>
          <w:color w:val="000000"/>
          <w:sz w:val="24"/>
          <w:szCs w:val="24"/>
          <w:lang w:eastAsia="pt-PT"/>
        </w:rPr>
        <w:t>L</w:t>
      </w:r>
      <w:r w:rsidRPr="008A1BA0">
        <w:rPr>
          <w:rFonts w:eastAsia="Times New Roman" w:cs="Times New Roman"/>
          <w:color w:val="000000"/>
          <w:szCs w:val="24"/>
          <w:lang w:eastAsia="pt-PT"/>
        </w:rPr>
        <w:t>uis</w:t>
      </w:r>
      <w:r w:rsidRPr="008A1BA0">
        <w:rPr>
          <w:rFonts w:eastAsia="Times New Roman" w:cs="Times New Roman"/>
          <w:color w:val="000000"/>
          <w:sz w:val="24"/>
          <w:szCs w:val="24"/>
          <w:lang w:eastAsia="pt-PT"/>
        </w:rPr>
        <w:t xml:space="preserve"> M</w:t>
      </w:r>
      <w:r w:rsidRPr="008A1BA0">
        <w:rPr>
          <w:rFonts w:eastAsia="Times New Roman" w:cs="Times New Roman"/>
          <w:color w:val="000000"/>
          <w:szCs w:val="24"/>
          <w:lang w:eastAsia="pt-PT"/>
        </w:rPr>
        <w:t>iguel</w:t>
      </w:r>
      <w:r w:rsidRPr="008A1BA0">
        <w:rPr>
          <w:rFonts w:eastAsia="Times New Roman" w:cs="Times New Roman"/>
          <w:color w:val="000000"/>
          <w:sz w:val="24"/>
          <w:szCs w:val="24"/>
          <w:lang w:eastAsia="pt-PT"/>
        </w:rPr>
        <w:t xml:space="preserve"> S</w:t>
      </w:r>
      <w:r w:rsidRPr="008A1BA0">
        <w:rPr>
          <w:rFonts w:eastAsia="Times New Roman" w:cs="Times New Roman"/>
          <w:color w:val="000000"/>
          <w:szCs w:val="24"/>
          <w:lang w:eastAsia="pt-PT"/>
        </w:rPr>
        <w:t>intra</w:t>
      </w:r>
      <w:r w:rsidRPr="008A1BA0">
        <w:rPr>
          <w:rFonts w:eastAsia="Times New Roman" w:cs="Times New Roman"/>
          <w:color w:val="000000"/>
          <w:sz w:val="24"/>
          <w:szCs w:val="24"/>
          <w:lang w:eastAsia="pt-PT"/>
        </w:rPr>
        <w:t xml:space="preserve"> S</w:t>
      </w:r>
      <w:r w:rsidRPr="008A1BA0">
        <w:rPr>
          <w:rFonts w:eastAsia="Times New Roman" w:cs="Times New Roman"/>
          <w:color w:val="000000"/>
          <w:szCs w:val="24"/>
          <w:lang w:eastAsia="pt-PT"/>
        </w:rPr>
        <w:t>alvo</w:t>
      </w:r>
      <w:r w:rsidRPr="008A1BA0">
        <w:rPr>
          <w:rFonts w:eastAsia="Times New Roman" w:cs="Times New Roman"/>
          <w:color w:val="000000"/>
          <w:sz w:val="24"/>
          <w:szCs w:val="24"/>
          <w:lang w:eastAsia="pt-PT"/>
        </w:rPr>
        <w:t xml:space="preserve"> P</w:t>
      </w:r>
      <w:r w:rsidRPr="008A1BA0">
        <w:rPr>
          <w:rFonts w:eastAsia="Times New Roman" w:cs="Times New Roman"/>
          <w:color w:val="000000"/>
          <w:szCs w:val="24"/>
          <w:lang w:eastAsia="pt-PT"/>
        </w:rPr>
        <w:t>aiva</w:t>
      </w:r>
      <w:r w:rsidR="00DA7FFB" w:rsidRPr="008A1BA0">
        <w:t xml:space="preserve">, </w:t>
      </w:r>
      <w:r w:rsidRPr="008A1BA0">
        <w:t>Faculdade de Ciências e Tecnologia, Universidade Nova De Lisboa.</w:t>
      </w:r>
    </w:p>
    <w:p w:rsidR="009407FD" w:rsidRPr="008A1BA0" w:rsidRDefault="009407FD" w:rsidP="00DA7FFB"/>
    <w:p w:rsidR="00DA7FFB" w:rsidRPr="008A1BA0" w:rsidRDefault="009407FD" w:rsidP="00DA7FFB">
      <w:r w:rsidRPr="008A1BA0">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8A1BA0" w:rsidRDefault="00DA7FFB" w:rsidP="00D07D06">
      <w:pPr>
        <w:jc w:val="center"/>
        <w:rPr>
          <w:rFonts w:eastAsia="Times New Roman" w:cs="Times New Roman"/>
          <w:color w:val="000000"/>
          <w:sz w:val="24"/>
          <w:szCs w:val="24"/>
          <w:lang w:eastAsia="pt-PT"/>
        </w:rPr>
      </w:pPr>
    </w:p>
    <w:p w:rsidR="00D07D06" w:rsidRPr="008A1BA0" w:rsidRDefault="00D07D06">
      <w:r w:rsidRPr="008A1BA0">
        <w:br w:type="page"/>
      </w:r>
    </w:p>
    <w:p w:rsidR="00F9744A" w:rsidRPr="00E41144" w:rsidRDefault="00447577" w:rsidP="00F9744A">
      <w:pPr>
        <w:pStyle w:val="Heading1"/>
        <w:numPr>
          <w:ilvl w:val="0"/>
          <w:numId w:val="0"/>
        </w:numPr>
        <w:rPr>
          <w:rFonts w:eastAsia="Times New Roman"/>
          <w:lang w:val="en-GB" w:eastAsia="pt-PT"/>
        </w:rPr>
      </w:pPr>
      <w:r w:rsidRPr="00DA23BE">
        <w:rPr>
          <w:rFonts w:eastAsia="Times New Roman"/>
          <w:lang w:val="en-US" w:eastAsia="pt-PT"/>
        </w:rPr>
        <w:lastRenderedPageBreak/>
        <w:br w:type="page"/>
      </w:r>
      <w:bookmarkStart w:id="1" w:name="_Toc398077898"/>
      <w:r w:rsidR="00F9744A" w:rsidRPr="00E41144">
        <w:rPr>
          <w:rFonts w:eastAsia="Times New Roman"/>
          <w:lang w:val="en-GB" w:eastAsia="pt-PT"/>
        </w:rPr>
        <w:lastRenderedPageBreak/>
        <w:t>Acknowledgements</w:t>
      </w:r>
      <w:bookmarkEnd w:id="1"/>
    </w:p>
    <w:p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rsidR="00F9744A" w:rsidRPr="00E41144" w:rsidRDefault="00F9744A">
      <w:pPr>
        <w:rPr>
          <w:rFonts w:eastAsia="Times New Roman"/>
          <w:lang w:val="en-GB" w:eastAsia="pt-PT"/>
        </w:rPr>
      </w:pPr>
      <w:r w:rsidRPr="00E41144">
        <w:rPr>
          <w:rFonts w:eastAsia="Times New Roman"/>
          <w:lang w:val="en-GB" w:eastAsia="pt-PT"/>
        </w:rPr>
        <w:br w:type="page"/>
      </w:r>
    </w:p>
    <w:p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rsidR="00D24819" w:rsidRPr="00E41144" w:rsidRDefault="00D24819" w:rsidP="0081344E">
      <w:pPr>
        <w:pStyle w:val="Heading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if,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DA23BE" w:rsidRDefault="002562C1" w:rsidP="0081344E">
      <w:pPr>
        <w:pStyle w:val="Heading1"/>
        <w:numPr>
          <w:ilvl w:val="0"/>
          <w:numId w:val="0"/>
        </w:numPr>
        <w:rPr>
          <w:rFonts w:eastAsia="Times New Roman"/>
          <w:lang w:eastAsia="pt-PT"/>
          <w:rPrChange w:id="3" w:author="Ruben" w:date="2014-09-16T11:38:00Z">
            <w:rPr>
              <w:rFonts w:eastAsia="Times New Roman"/>
              <w:lang w:val="en-GB" w:eastAsia="pt-PT"/>
            </w:rPr>
          </w:rPrChange>
        </w:rPr>
      </w:pPr>
      <w:bookmarkStart w:id="4" w:name="_Toc398077900"/>
      <w:r w:rsidRPr="00DA23BE">
        <w:rPr>
          <w:rFonts w:eastAsia="Times New Roman"/>
          <w:lang w:eastAsia="pt-PT"/>
          <w:rPrChange w:id="5" w:author="Ruben" w:date="2014-09-16T11:38:00Z">
            <w:rPr>
              <w:rFonts w:eastAsia="Times New Roman"/>
              <w:lang w:val="en-GB" w:eastAsia="pt-PT"/>
            </w:rPr>
          </w:rPrChange>
        </w:rPr>
        <w:lastRenderedPageBreak/>
        <w:t>Sumário</w:t>
      </w:r>
      <w:bookmarkEnd w:id="4"/>
    </w:p>
    <w:p w:rsidR="002562C1" w:rsidRPr="008A1BA0" w:rsidRDefault="002562C1" w:rsidP="002562C1">
      <w:pPr>
        <w:rPr>
          <w:rFonts w:eastAsia="Times New Roman" w:cs="Times New Roman"/>
          <w:color w:val="000000"/>
          <w:szCs w:val="20"/>
          <w:lang w:eastAsia="pt-PT"/>
        </w:rPr>
      </w:pPr>
      <w:r w:rsidRPr="008A1BA0">
        <w:rPr>
          <w:rFonts w:eastAsia="Times New Roman" w:cs="Times New Roman"/>
          <w:color w:val="000000"/>
          <w:szCs w:val="20"/>
          <w:lang w:eastAsia="pt-PT"/>
        </w:rPr>
        <w:t xml:space="preserve">Desde o aparecimento da </w:t>
      </w:r>
      <w:r w:rsidRPr="008A1BA0">
        <w:rPr>
          <w:rFonts w:eastAsia="Times New Roman" w:cs="Times New Roman"/>
          <w:i/>
          <w:color w:val="000000"/>
          <w:szCs w:val="20"/>
          <w:lang w:eastAsia="pt-PT"/>
        </w:rPr>
        <w:t>web</w:t>
      </w:r>
      <w:r w:rsidRPr="008A1BA0">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8A1BA0" w:rsidRDefault="009A2BAC" w:rsidP="002562C1">
      <w:pPr>
        <w:rPr>
          <w:rFonts w:eastAsia="Times New Roman" w:cs="Times New Roman"/>
          <w:color w:val="000000"/>
          <w:szCs w:val="20"/>
          <w:lang w:eastAsia="pt-PT"/>
        </w:rPr>
      </w:pPr>
      <w:r w:rsidRPr="008A1BA0">
        <w:rPr>
          <w:rFonts w:eastAsia="Times New Roman" w:cs="Times New Roman"/>
          <w:color w:val="000000"/>
          <w:szCs w:val="20"/>
          <w:lang w:eastAsia="pt-PT"/>
        </w:rPr>
        <w:tab/>
      </w:r>
      <w:r w:rsidR="002562C1" w:rsidRPr="008A1BA0">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8A1BA0">
        <w:rPr>
          <w:rFonts w:eastAsia="Times New Roman" w:cs="Times New Roman"/>
          <w:i/>
          <w:color w:val="000000"/>
          <w:szCs w:val="20"/>
          <w:lang w:eastAsia="pt-PT"/>
        </w:rPr>
        <w:t>ontology learning</w:t>
      </w:r>
      <w:r w:rsidR="002562C1" w:rsidRPr="008A1BA0">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8A1BA0" w:rsidRDefault="009A2BAC" w:rsidP="002562C1">
      <w:pPr>
        <w:rPr>
          <w:sz w:val="24"/>
        </w:rPr>
      </w:pPr>
      <w:r w:rsidRPr="008A1BA0">
        <w:rPr>
          <w:rFonts w:eastAsia="Times New Roman" w:cs="Times New Roman"/>
          <w:color w:val="000000"/>
          <w:szCs w:val="20"/>
          <w:lang w:eastAsia="pt-PT"/>
        </w:rPr>
        <w:tab/>
      </w:r>
      <w:r w:rsidR="002562C1" w:rsidRPr="008A1BA0">
        <w:rPr>
          <w:rFonts w:eastAsia="Times New Roman" w:cs="Times New Roman"/>
          <w:color w:val="000000"/>
          <w:szCs w:val="20"/>
          <w:lang w:eastAsia="pt-PT"/>
        </w:rPr>
        <w:t xml:space="preserve">Esta dissertação tem como principal objectivo, o uso de técnicas de </w:t>
      </w:r>
      <w:r w:rsidR="002562C1" w:rsidRPr="008A1BA0">
        <w:rPr>
          <w:rFonts w:eastAsia="Times New Roman" w:cs="Times New Roman"/>
          <w:i/>
          <w:color w:val="000000"/>
          <w:szCs w:val="20"/>
          <w:lang w:eastAsia="pt-PT"/>
        </w:rPr>
        <w:t>data mining</w:t>
      </w:r>
      <w:r w:rsidR="002562C1" w:rsidRPr="008A1BA0">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8A1BA0" w:rsidRDefault="002562C1" w:rsidP="002562C1"/>
    <w:p w:rsidR="002562C1" w:rsidRPr="008A1BA0" w:rsidRDefault="002562C1" w:rsidP="002562C1">
      <w:r w:rsidRPr="008A1BA0">
        <w:t>Palavras-Chave:</w:t>
      </w:r>
      <w:r w:rsidR="000707A0" w:rsidRPr="008A1BA0">
        <w:t xml:space="preserve"> Inteligência </w:t>
      </w:r>
      <w:r w:rsidR="000707A0" w:rsidRPr="008A1BA0">
        <w:rPr>
          <w:rFonts w:eastAsia="Times New Roman" w:cs="Times New Roman"/>
          <w:color w:val="000000"/>
          <w:szCs w:val="20"/>
          <w:lang w:eastAsia="pt-PT"/>
        </w:rPr>
        <w:t>Artificial, Web Semântica, Descoberta de Conhecimento, Enriquecimento de Ontologias, Regras de Associação, Padrões Frequentes</w:t>
      </w:r>
    </w:p>
    <w:p w:rsidR="0077135C" w:rsidRPr="008A1BA0" w:rsidRDefault="002562C1" w:rsidP="002562C1">
      <w:r w:rsidRPr="008A1BA0">
        <w:br w:type="page"/>
      </w:r>
      <w:r w:rsidRPr="008A1BA0">
        <w:lastRenderedPageBreak/>
        <w:br w:type="page"/>
      </w:r>
      <w:r w:rsidR="00952F22">
        <w:rPr>
          <w:noProof/>
          <w:lang w:eastAsia="pt-PT"/>
        </w:rPr>
        <w:lastRenderedPageBreak/>
        <mc:AlternateContent>
          <mc:Choice Requires="wps">
            <w:drawing>
              <wp:anchor distT="0" distB="0" distL="114300" distR="114300" simplePos="0" relativeHeight="251669504" behindDoc="0" locked="0" layoutInCell="1" allowOverlap="1">
                <wp:simplePos x="0" y="0"/>
                <wp:positionH relativeFrom="column">
                  <wp:posOffset>2546350</wp:posOffset>
                </wp:positionH>
                <wp:positionV relativeFrom="paragraph">
                  <wp:posOffset>7350760</wp:posOffset>
                </wp:positionV>
                <wp:extent cx="3309620" cy="573405"/>
                <wp:effectExtent l="3175" t="0" r="1905" b="635"/>
                <wp:wrapNone/>
                <wp:docPr id="176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9620" cy="573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1801B3" w:rsidRDefault="00643456">
                            <w:pPr>
                              <w:rPr>
                                <w:i/>
                              </w:rPr>
                            </w:pPr>
                            <w:r w:rsidRPr="001801B3">
                              <w:rPr>
                                <w:i/>
                              </w:rPr>
                              <w:t>Dedico a concretização desta etapa, finalizada por esta dissertação aos meus Pais, Mário Luiz e Maria Edite…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200.5pt;margin-top:578.8pt;width:260.6pt;height:45.1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" stroked="f">
                <v:textbox style="mso-fit-shape-to-text:t">
                  <w:txbxContent>
                    <w:p w:rsidR="00643456" w:rsidRPr="001801B3" w:rsidRDefault="00643456">
                      <w:pPr>
                        <w:rPr>
                          <w:i/>
                        </w:rPr>
                      </w:pPr>
                      <w:r w:rsidRPr="001801B3">
                        <w:rPr>
                          <w:i/>
                        </w:rPr>
                        <w:t>Dedico a concretização desta etapa, finalizada por esta dissertação aos meus Pais, Mário Luiz e Maria Edite…</w:t>
                      </w:r>
                    </w:p>
                  </w:txbxContent>
                </v:textbox>
              </v:shape>
            </w:pict>
          </mc:Fallback>
        </mc:AlternateContent>
      </w:r>
      <w:r w:rsidR="0077135C" w:rsidRPr="008A1BA0">
        <w:br w:type="page"/>
      </w:r>
    </w:p>
    <w:p w:rsidR="0077135C" w:rsidRPr="008A1BA0" w:rsidRDefault="0077135C">
      <w:r w:rsidRPr="008A1BA0">
        <w:lastRenderedPageBreak/>
        <w:br w:type="page"/>
      </w:r>
    </w:p>
    <w:p w:rsidR="00C146F0" w:rsidRPr="008A1BA0" w:rsidRDefault="00952F22">
      <w:r>
        <w:rPr>
          <w:noProof/>
          <w:lang w:eastAsia="pt-PT"/>
        </w:rPr>
        <w:lastRenderedPageBreak/>
        <mc:AlternateContent>
          <mc:Choice Requires="wps">
            <w:drawing>
              <wp:anchor distT="0" distB="0" distL="114300" distR="114300" simplePos="0" relativeHeight="251667456" behindDoc="0" locked="0" layoutInCell="1" allowOverlap="1">
                <wp:simplePos x="0" y="0"/>
                <wp:positionH relativeFrom="column">
                  <wp:posOffset>2461260</wp:posOffset>
                </wp:positionH>
                <wp:positionV relativeFrom="paragraph">
                  <wp:posOffset>7709535</wp:posOffset>
                </wp:positionV>
                <wp:extent cx="3189605" cy="560705"/>
                <wp:effectExtent l="3810" t="3810" r="0" b="0"/>
                <wp:wrapNone/>
                <wp:docPr id="1761"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560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1801B3" w:rsidRDefault="00643456"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643456" w:rsidRPr="0077135C" w:rsidRDefault="00643456" w:rsidP="0077135C">
                            <w:pPr>
                              <w:jc w:val="right"/>
                              <w:rPr>
                                <w:i/>
                                <w:lang w:val="en-GB"/>
                              </w:rPr>
                            </w:pPr>
                            <w:r>
                              <w:rPr>
                                <w:i/>
                                <w:lang w:val="en-GB"/>
                              </w:rPr>
                              <w:t>Monty Python, in “Life of Brian”</w:t>
                            </w:r>
                          </w:p>
                          <w:p w:rsidR="00643456" w:rsidRPr="001801B3" w:rsidRDefault="00643456">
                            <w:pPr>
                              <w:rPr>
                                <w:i/>
                                <w:lang w:val="en-G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0" o:spid="_x0000_s1027" type="#_x0000_t202" style="position:absolute;left:0;text-align:left;margin-left:193.8pt;margin-top:607.05pt;width:251.15pt;height:4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" stroked="f">
                <v:textbox>
                  <w:txbxContent>
                    <w:p w:rsidR="00643456" w:rsidRPr="001801B3" w:rsidRDefault="00643456"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643456" w:rsidRPr="0077135C" w:rsidRDefault="00643456" w:rsidP="0077135C">
                      <w:pPr>
                        <w:jc w:val="right"/>
                        <w:rPr>
                          <w:i/>
                          <w:lang w:val="en-GB"/>
                        </w:rPr>
                      </w:pPr>
                      <w:r>
                        <w:rPr>
                          <w:i/>
                          <w:lang w:val="en-GB"/>
                        </w:rPr>
                        <w:t>Monty Python, in “Life of Brian”</w:t>
                      </w:r>
                    </w:p>
                    <w:p w:rsidR="00643456" w:rsidRPr="001801B3" w:rsidRDefault="00643456">
                      <w:pPr>
                        <w:rPr>
                          <w:i/>
                          <w:lang w:val="en-GB"/>
                        </w:rPr>
                      </w:pPr>
                    </w:p>
                  </w:txbxContent>
                </v:textbox>
              </v:shape>
            </w:pict>
          </mc:Fallback>
        </mc:AlternateContent>
      </w:r>
      <w:r w:rsidR="00C146F0" w:rsidRPr="008A1BA0">
        <w:br w:type="page"/>
      </w:r>
    </w:p>
    <w:p w:rsidR="0077135C" w:rsidRPr="008A1BA0" w:rsidRDefault="0077135C" w:rsidP="0077135C">
      <w:pPr>
        <w:jc w:val="right"/>
      </w:pPr>
    </w:p>
    <w:p w:rsidR="0077135C" w:rsidRPr="008A1BA0" w:rsidRDefault="0077135C" w:rsidP="0077135C">
      <w:r w:rsidRPr="008A1BA0">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TOCHeading"/>
            <w:numPr>
              <w:ilvl w:val="0"/>
              <w:numId w:val="0"/>
            </w:numPr>
            <w:rPr>
              <w:lang w:val="en-GB"/>
            </w:rPr>
          </w:pPr>
          <w:r w:rsidRPr="00E41144">
            <w:rPr>
              <w:lang w:val="en-GB"/>
            </w:rPr>
            <w:t>Contents</w:t>
          </w:r>
        </w:p>
        <w:p w:rsidR="00DB61AF" w:rsidRDefault="000F293F">
          <w:pPr>
            <w:pStyle w:val="TOC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yperlink"/>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899" w:history="1">
            <w:r w:rsidR="00DB61AF" w:rsidRPr="005F27D5">
              <w:rPr>
                <w:rStyle w:val="Hyperlink"/>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00" w:history="1">
            <w:r w:rsidR="00DB61AF" w:rsidRPr="005F27D5">
              <w:rPr>
                <w:rStyle w:val="Hyperlink"/>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01" w:history="1">
            <w:r w:rsidR="00DB61AF" w:rsidRPr="005F27D5">
              <w:rPr>
                <w:rStyle w:val="Hyperlink"/>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02" w:history="1">
            <w:r w:rsidR="00DB61AF" w:rsidRPr="005F27D5">
              <w:rPr>
                <w:rStyle w:val="Hyperlink"/>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03" w:history="1">
            <w:r w:rsidR="00DB61AF" w:rsidRPr="005F27D5">
              <w:rPr>
                <w:rStyle w:val="Hyperlink"/>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yperlink"/>
                <w:noProof/>
                <w:lang w:val="en-GB"/>
              </w:rPr>
              <w:t>1</w:t>
            </w:r>
            <w:r w:rsidR="00DB61AF">
              <w:rPr>
                <w:rFonts w:asciiTheme="minorHAnsi" w:eastAsiaTheme="minorEastAsia" w:hAnsiTheme="minorHAnsi"/>
                <w:noProof/>
                <w:lang w:eastAsia="pt-PT"/>
              </w:rPr>
              <w:tab/>
            </w:r>
            <w:r w:rsidR="00DB61AF" w:rsidRPr="005F27D5">
              <w:rPr>
                <w:rStyle w:val="Hyperlink"/>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yperlink"/>
                <w:noProof/>
                <w:lang w:val="en-GB"/>
              </w:rPr>
              <w:t>1.1</w:t>
            </w:r>
            <w:r w:rsidR="00DB61AF">
              <w:rPr>
                <w:rFonts w:asciiTheme="minorHAnsi" w:eastAsiaTheme="minorEastAsia" w:hAnsiTheme="minorHAnsi"/>
                <w:noProof/>
                <w:lang w:eastAsia="pt-PT"/>
              </w:rPr>
              <w:tab/>
            </w:r>
            <w:r w:rsidR="00DB61AF" w:rsidRPr="005F27D5">
              <w:rPr>
                <w:rStyle w:val="Hyperlink"/>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yperlink"/>
                <w:noProof/>
                <w:lang w:val="en-GB"/>
              </w:rPr>
              <w:t>1.2</w:t>
            </w:r>
            <w:r w:rsidR="00DB61AF">
              <w:rPr>
                <w:rFonts w:asciiTheme="minorHAnsi" w:eastAsiaTheme="minorEastAsia" w:hAnsiTheme="minorHAnsi"/>
                <w:noProof/>
                <w:lang w:eastAsia="pt-PT"/>
              </w:rPr>
              <w:tab/>
            </w:r>
            <w:r w:rsidR="00DB61AF" w:rsidRPr="005F27D5">
              <w:rPr>
                <w:rStyle w:val="Hyperlink"/>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yperlink"/>
                <w:noProof/>
                <w:lang w:val="en-GB"/>
              </w:rPr>
              <w:t>1.3</w:t>
            </w:r>
            <w:r w:rsidR="00DB61AF">
              <w:rPr>
                <w:rFonts w:asciiTheme="minorHAnsi" w:eastAsiaTheme="minorEastAsia" w:hAnsiTheme="minorHAnsi"/>
                <w:noProof/>
                <w:lang w:eastAsia="pt-PT"/>
              </w:rPr>
              <w:tab/>
            </w:r>
            <w:r w:rsidR="00DB61AF" w:rsidRPr="005F27D5">
              <w:rPr>
                <w:rStyle w:val="Hyperlink"/>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yperlink"/>
                <w:noProof/>
                <w:lang w:val="en-GB"/>
              </w:rPr>
              <w:t>1.4</w:t>
            </w:r>
            <w:r w:rsidR="00DB61AF">
              <w:rPr>
                <w:rFonts w:asciiTheme="minorHAnsi" w:eastAsiaTheme="minorEastAsia" w:hAnsiTheme="minorHAnsi"/>
                <w:noProof/>
                <w:lang w:eastAsia="pt-PT"/>
              </w:rPr>
              <w:tab/>
            </w:r>
            <w:r w:rsidR="00DB61AF" w:rsidRPr="005F27D5">
              <w:rPr>
                <w:rStyle w:val="Hyperlink"/>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yperlink"/>
                <w:noProof/>
                <w:lang w:val="en-GB"/>
              </w:rPr>
              <w:t>2</w:t>
            </w:r>
            <w:r w:rsidR="00DB61AF">
              <w:rPr>
                <w:rFonts w:asciiTheme="minorHAnsi" w:eastAsiaTheme="minorEastAsia" w:hAnsiTheme="minorHAnsi"/>
                <w:noProof/>
                <w:lang w:eastAsia="pt-PT"/>
              </w:rPr>
              <w:tab/>
            </w:r>
            <w:r w:rsidR="00DB61AF" w:rsidRPr="005F27D5">
              <w:rPr>
                <w:rStyle w:val="Hyperlink"/>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yperlink"/>
                <w:noProof/>
                <w:lang w:val="en-GB"/>
              </w:rPr>
              <w:t>2.1</w:t>
            </w:r>
            <w:r w:rsidR="00DB61AF">
              <w:rPr>
                <w:rFonts w:asciiTheme="minorHAnsi" w:eastAsiaTheme="minorEastAsia" w:hAnsiTheme="minorHAnsi"/>
                <w:noProof/>
                <w:lang w:eastAsia="pt-PT"/>
              </w:rPr>
              <w:tab/>
            </w:r>
            <w:r w:rsidR="00DB61AF" w:rsidRPr="005F27D5">
              <w:rPr>
                <w:rStyle w:val="Hyperlink"/>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yperlink"/>
                <w:noProof/>
                <w:lang w:val="en-GB"/>
              </w:rPr>
              <w:t>2.2</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yperlink"/>
                <w:noProof/>
                <w:lang w:val="en-GB"/>
              </w:rPr>
              <w:t>2.3</w:t>
            </w:r>
            <w:r w:rsidR="00DB61AF">
              <w:rPr>
                <w:rFonts w:asciiTheme="minorHAnsi" w:eastAsiaTheme="minorEastAsia" w:hAnsiTheme="minorHAnsi"/>
                <w:noProof/>
                <w:lang w:eastAsia="pt-PT"/>
              </w:rPr>
              <w:tab/>
            </w:r>
            <w:r w:rsidR="00DB61AF" w:rsidRPr="005F27D5">
              <w:rPr>
                <w:rStyle w:val="Hyperlink"/>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yperlink"/>
                <w:noProof/>
                <w:lang w:val="en-GB"/>
              </w:rPr>
              <w:t>3</w:t>
            </w:r>
            <w:r w:rsidR="00DB61AF">
              <w:rPr>
                <w:rFonts w:asciiTheme="minorHAnsi" w:eastAsiaTheme="minorEastAsia" w:hAnsiTheme="minorHAnsi"/>
                <w:noProof/>
                <w:lang w:eastAsia="pt-PT"/>
              </w:rPr>
              <w:tab/>
            </w:r>
            <w:r w:rsidR="00DB61AF" w:rsidRPr="005F27D5">
              <w:rPr>
                <w:rStyle w:val="Hyperlink"/>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yperlink"/>
                <w:noProof/>
                <w:lang w:val="en-GB"/>
              </w:rPr>
              <w:t>3.1</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yperlink"/>
                <w:noProof/>
                <w:lang w:val="en-GB"/>
              </w:rPr>
              <w:t>3.1.1</w:t>
            </w:r>
            <w:r w:rsidR="00DB61AF">
              <w:rPr>
                <w:rFonts w:asciiTheme="minorHAnsi" w:eastAsiaTheme="minorEastAsia" w:hAnsiTheme="minorHAnsi"/>
                <w:noProof/>
                <w:lang w:eastAsia="pt-PT"/>
              </w:rPr>
              <w:tab/>
            </w:r>
            <w:r w:rsidR="00DB61AF" w:rsidRPr="005F27D5">
              <w:rPr>
                <w:rStyle w:val="Hyperlink"/>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yperlink"/>
                <w:noProof/>
                <w:lang w:val="en-GB"/>
              </w:rPr>
              <w:t>3.1.2</w:t>
            </w:r>
            <w:r w:rsidR="00DB61AF">
              <w:rPr>
                <w:rFonts w:asciiTheme="minorHAnsi" w:eastAsiaTheme="minorEastAsia" w:hAnsiTheme="minorHAnsi"/>
                <w:noProof/>
                <w:lang w:eastAsia="pt-PT"/>
              </w:rPr>
              <w:tab/>
            </w:r>
            <w:r w:rsidR="00DB61AF" w:rsidRPr="005F27D5">
              <w:rPr>
                <w:rStyle w:val="Hyperlink"/>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yperlink"/>
                <w:noProof/>
                <w:lang w:val="en-GB"/>
              </w:rPr>
              <w:t>3.2</w:t>
            </w:r>
            <w:r w:rsidR="00DB61AF">
              <w:rPr>
                <w:rFonts w:asciiTheme="minorHAnsi" w:eastAsiaTheme="minorEastAsia" w:hAnsiTheme="minorHAnsi"/>
                <w:noProof/>
                <w:lang w:eastAsia="pt-PT"/>
              </w:rPr>
              <w:tab/>
            </w:r>
            <w:r w:rsidR="00DB61AF" w:rsidRPr="005F27D5">
              <w:rPr>
                <w:rStyle w:val="Hyperlink"/>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yperlink"/>
                <w:noProof/>
                <w:lang w:val="en-GB"/>
              </w:rPr>
              <w:t>3.2.1</w:t>
            </w:r>
            <w:r w:rsidR="00DB61AF">
              <w:rPr>
                <w:rFonts w:asciiTheme="minorHAnsi" w:eastAsiaTheme="minorEastAsia" w:hAnsiTheme="minorHAnsi"/>
                <w:noProof/>
                <w:lang w:eastAsia="pt-PT"/>
              </w:rPr>
              <w:tab/>
            </w:r>
            <w:r w:rsidR="00DB61AF" w:rsidRPr="005F27D5">
              <w:rPr>
                <w:rStyle w:val="Hyperlink"/>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yperlink"/>
                <w:noProof/>
                <w:lang w:val="en-GB"/>
              </w:rPr>
              <w:t>3.3</w:t>
            </w:r>
            <w:r w:rsidR="00DB61AF">
              <w:rPr>
                <w:rFonts w:asciiTheme="minorHAnsi" w:eastAsiaTheme="minorEastAsia" w:hAnsiTheme="minorHAnsi"/>
                <w:noProof/>
                <w:lang w:eastAsia="pt-PT"/>
              </w:rPr>
              <w:tab/>
            </w:r>
            <w:r w:rsidR="00DB61AF" w:rsidRPr="005F27D5">
              <w:rPr>
                <w:rStyle w:val="Hyperlink"/>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yperlink"/>
                <w:noProof/>
                <w:lang w:val="en-GB"/>
              </w:rPr>
              <w:t>3.3.1</w:t>
            </w:r>
            <w:r w:rsidR="00DB61AF">
              <w:rPr>
                <w:rFonts w:asciiTheme="minorHAnsi" w:eastAsiaTheme="minorEastAsia" w:hAnsiTheme="minorHAnsi"/>
                <w:noProof/>
                <w:lang w:eastAsia="pt-PT"/>
              </w:rPr>
              <w:tab/>
            </w:r>
            <w:r w:rsidR="00DB61AF" w:rsidRPr="005F27D5">
              <w:rPr>
                <w:rStyle w:val="Hyperlink"/>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yperlink"/>
                <w:noProof/>
                <w:lang w:val="en-GB"/>
              </w:rPr>
              <w:t>4</w:t>
            </w:r>
            <w:r w:rsidR="00DB61AF">
              <w:rPr>
                <w:rFonts w:asciiTheme="minorHAnsi" w:eastAsiaTheme="minorEastAsia" w:hAnsiTheme="minorHAnsi"/>
                <w:noProof/>
                <w:lang w:eastAsia="pt-PT"/>
              </w:rPr>
              <w:tab/>
            </w:r>
            <w:r w:rsidR="00DB61AF" w:rsidRPr="005F27D5">
              <w:rPr>
                <w:rStyle w:val="Hyperlink"/>
                <w:noProof/>
                <w:lang w:val="en-GB"/>
              </w:rPr>
              <w:t>Building &amp;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yperlink"/>
                <w:noProof/>
                <w:lang w:val="en-GB"/>
              </w:rPr>
              <w:t>4.1</w:t>
            </w:r>
            <w:r w:rsidR="00DB61AF">
              <w:rPr>
                <w:rFonts w:asciiTheme="minorHAnsi" w:eastAsiaTheme="minorEastAsia" w:hAnsiTheme="minorHAnsi"/>
                <w:noProof/>
                <w:lang w:eastAsia="pt-PT"/>
              </w:rPr>
              <w:tab/>
            </w:r>
            <w:r w:rsidR="00DB61AF" w:rsidRPr="005F27D5">
              <w:rPr>
                <w:rStyle w:val="Hyperlink"/>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yperlink"/>
                <w:noProof/>
                <w:lang w:val="en-GB"/>
              </w:rPr>
              <w:t>4.1.1</w:t>
            </w:r>
            <w:r w:rsidR="00DB61AF">
              <w:rPr>
                <w:rFonts w:asciiTheme="minorHAnsi" w:eastAsiaTheme="minorEastAsia" w:hAnsiTheme="minorHAnsi"/>
                <w:noProof/>
                <w:lang w:eastAsia="pt-PT"/>
              </w:rPr>
              <w:tab/>
            </w:r>
            <w:r w:rsidR="00DB61AF" w:rsidRPr="005F27D5">
              <w:rPr>
                <w:rStyle w:val="Hyperlink"/>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yperlink"/>
                <w:noProof/>
                <w:lang w:val="en-GB"/>
              </w:rPr>
              <w:t>4.1.2</w:t>
            </w:r>
            <w:r w:rsidR="00DB61AF">
              <w:rPr>
                <w:rFonts w:asciiTheme="minorHAnsi" w:eastAsiaTheme="minorEastAsia" w:hAnsiTheme="minorHAnsi"/>
                <w:noProof/>
                <w:lang w:eastAsia="pt-PT"/>
              </w:rPr>
              <w:tab/>
            </w:r>
            <w:r w:rsidR="00DB61AF" w:rsidRPr="005F27D5">
              <w:rPr>
                <w:rStyle w:val="Hyperlink"/>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yperlink"/>
                <w:noProof/>
                <w:lang w:val="en-GB"/>
              </w:rPr>
              <w:t>4.2</w:t>
            </w:r>
            <w:r w:rsidR="00DB61AF">
              <w:rPr>
                <w:rFonts w:asciiTheme="minorHAnsi" w:eastAsiaTheme="minorEastAsia" w:hAnsiTheme="minorHAnsi"/>
                <w:noProof/>
                <w:lang w:eastAsia="pt-PT"/>
              </w:rPr>
              <w:tab/>
            </w:r>
            <w:r w:rsidR="00DB61AF" w:rsidRPr="005F27D5">
              <w:rPr>
                <w:rStyle w:val="Hyperlink"/>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yperlink"/>
                <w:noProof/>
                <w:lang w:val="en-GB"/>
              </w:rPr>
              <w:t>5</w:t>
            </w:r>
            <w:r w:rsidR="00DB61AF">
              <w:rPr>
                <w:rFonts w:asciiTheme="minorHAnsi" w:eastAsiaTheme="minorEastAsia" w:hAnsiTheme="minorHAnsi"/>
                <w:noProof/>
                <w:lang w:eastAsia="pt-PT"/>
              </w:rPr>
              <w:tab/>
            </w:r>
            <w:r w:rsidR="00DB61AF" w:rsidRPr="005F27D5">
              <w:rPr>
                <w:rStyle w:val="Hyperlink"/>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yperlink"/>
                <w:noProof/>
                <w:lang w:val="en-GB"/>
              </w:rPr>
              <w:t>5.1</w:t>
            </w:r>
            <w:r w:rsidR="00DB61AF">
              <w:rPr>
                <w:rFonts w:asciiTheme="minorHAnsi" w:eastAsiaTheme="minorEastAsia" w:hAnsiTheme="minorHAnsi"/>
                <w:noProof/>
                <w:lang w:eastAsia="pt-PT"/>
              </w:rPr>
              <w:tab/>
            </w:r>
            <w:r w:rsidR="00DB61AF" w:rsidRPr="005F27D5">
              <w:rPr>
                <w:rStyle w:val="Hyperlink"/>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yperlink"/>
                <w:noProof/>
                <w:lang w:val="en-GB"/>
              </w:rPr>
              <w:t>5.2</w:t>
            </w:r>
            <w:r w:rsidR="00DB61AF">
              <w:rPr>
                <w:rFonts w:asciiTheme="minorHAnsi" w:eastAsiaTheme="minorEastAsia" w:hAnsiTheme="minorHAnsi"/>
                <w:noProof/>
                <w:lang w:eastAsia="pt-PT"/>
              </w:rPr>
              <w:tab/>
            </w:r>
            <w:r w:rsidR="00DB61AF" w:rsidRPr="005F27D5">
              <w:rPr>
                <w:rStyle w:val="Hyperlink"/>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yperlink"/>
                <w:noProof/>
                <w:lang w:val="en-GB"/>
              </w:rPr>
              <w:t>5.3</w:t>
            </w:r>
            <w:r w:rsidR="00DB61AF">
              <w:rPr>
                <w:rFonts w:asciiTheme="minorHAnsi" w:eastAsiaTheme="minorEastAsia" w:hAnsiTheme="minorHAnsi"/>
                <w:noProof/>
                <w:lang w:eastAsia="pt-PT"/>
              </w:rPr>
              <w:tab/>
            </w:r>
            <w:r w:rsidR="00DB61AF" w:rsidRPr="005F27D5">
              <w:rPr>
                <w:rStyle w:val="Hyperlink"/>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yperlink"/>
                <w:noProof/>
                <w:lang w:val="en-GB"/>
              </w:rPr>
              <w:t>5.4</w:t>
            </w:r>
            <w:r w:rsidR="00DB61AF">
              <w:rPr>
                <w:rFonts w:asciiTheme="minorHAnsi" w:eastAsiaTheme="minorEastAsia" w:hAnsiTheme="minorHAnsi"/>
                <w:noProof/>
                <w:lang w:eastAsia="pt-PT"/>
              </w:rPr>
              <w:tab/>
            </w:r>
            <w:r w:rsidR="00DB61AF" w:rsidRPr="005F27D5">
              <w:rPr>
                <w:rStyle w:val="Hyperlink"/>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yperlink"/>
                <w:noProof/>
                <w:lang w:val="en-GB"/>
              </w:rPr>
              <w:t>5.4.1</w:t>
            </w:r>
            <w:r w:rsidR="00DB61AF">
              <w:rPr>
                <w:rFonts w:asciiTheme="minorHAnsi" w:eastAsiaTheme="minorEastAsia" w:hAnsiTheme="minorHAnsi"/>
                <w:noProof/>
                <w:lang w:eastAsia="pt-PT"/>
              </w:rPr>
              <w:tab/>
            </w:r>
            <w:r w:rsidR="00DB61AF" w:rsidRPr="005F27D5">
              <w:rPr>
                <w:rStyle w:val="Hyperlink"/>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yperlink"/>
                <w:noProof/>
                <w:lang w:val="en-GB"/>
              </w:rPr>
              <w:t>5.4.2</w:t>
            </w:r>
            <w:r w:rsidR="00DB61AF">
              <w:rPr>
                <w:rFonts w:asciiTheme="minorHAnsi" w:eastAsiaTheme="minorEastAsia" w:hAnsiTheme="minorHAnsi"/>
                <w:noProof/>
                <w:lang w:eastAsia="pt-PT"/>
              </w:rPr>
              <w:tab/>
            </w:r>
            <w:r w:rsidR="00DB61AF" w:rsidRPr="005F27D5">
              <w:rPr>
                <w:rStyle w:val="Hyperlink"/>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yperlink"/>
                <w:noProof/>
                <w:lang w:val="en-GB"/>
              </w:rPr>
              <w:t>5.4.3</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yperlink"/>
                <w:noProof/>
                <w:lang w:val="en-GB"/>
              </w:rPr>
              <w:t>5.4.4</w:t>
            </w:r>
            <w:r w:rsidR="00DB61AF">
              <w:rPr>
                <w:rFonts w:asciiTheme="minorHAnsi" w:eastAsiaTheme="minorEastAsia" w:hAnsiTheme="minorHAnsi"/>
                <w:noProof/>
                <w:lang w:eastAsia="pt-PT"/>
              </w:rPr>
              <w:tab/>
            </w:r>
            <w:r w:rsidR="00DB61AF" w:rsidRPr="005F27D5">
              <w:rPr>
                <w:rStyle w:val="Hyperlink"/>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643456">
          <w:pPr>
            <w:pStyle w:val="TOC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yperlink"/>
                <w:noProof/>
                <w:lang w:val="en-GB"/>
              </w:rPr>
              <w:t>5.4.5</w:t>
            </w:r>
            <w:r w:rsidR="00DB61AF">
              <w:rPr>
                <w:rFonts w:asciiTheme="minorHAnsi" w:eastAsiaTheme="minorEastAsia" w:hAnsiTheme="minorHAnsi"/>
                <w:noProof/>
                <w:lang w:eastAsia="pt-PT"/>
              </w:rPr>
              <w:tab/>
            </w:r>
            <w:r w:rsidR="00DB61AF" w:rsidRPr="005F27D5">
              <w:rPr>
                <w:rStyle w:val="Hyperlink"/>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yperlink"/>
                <w:noProof/>
                <w:lang w:val="en-GB"/>
              </w:rPr>
              <w:t>5.5</w:t>
            </w:r>
            <w:r w:rsidR="00DB61AF">
              <w:rPr>
                <w:rFonts w:asciiTheme="minorHAnsi" w:eastAsiaTheme="minorEastAsia" w:hAnsiTheme="minorHAnsi"/>
                <w:noProof/>
                <w:lang w:eastAsia="pt-PT"/>
              </w:rPr>
              <w:tab/>
            </w:r>
            <w:r w:rsidR="00DB61AF" w:rsidRPr="005F27D5">
              <w:rPr>
                <w:rStyle w:val="Hyperlink"/>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yperlink"/>
                <w:noProof/>
                <w:lang w:val="en-GB"/>
              </w:rPr>
              <w:t>6</w:t>
            </w:r>
            <w:r w:rsidR="00DB61AF">
              <w:rPr>
                <w:rFonts w:asciiTheme="minorHAnsi" w:eastAsiaTheme="minorEastAsia" w:hAnsiTheme="minorHAnsi"/>
                <w:noProof/>
                <w:lang w:eastAsia="pt-PT"/>
              </w:rPr>
              <w:tab/>
            </w:r>
            <w:r w:rsidR="00DB61AF" w:rsidRPr="005F27D5">
              <w:rPr>
                <w:rStyle w:val="Hyperlink"/>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643456">
          <w:pPr>
            <w:pStyle w:val="TOC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yperlink"/>
                <w:noProof/>
                <w:lang w:val="en-GB"/>
              </w:rPr>
              <w:t>6.1</w:t>
            </w:r>
            <w:r w:rsidR="00DB61AF">
              <w:rPr>
                <w:rFonts w:asciiTheme="minorHAnsi" w:eastAsiaTheme="minorEastAsia" w:hAnsiTheme="minorHAnsi"/>
                <w:noProof/>
                <w:lang w:eastAsia="pt-PT"/>
              </w:rPr>
              <w:tab/>
            </w:r>
            <w:r w:rsidR="00DB61AF" w:rsidRPr="005F27D5">
              <w:rPr>
                <w:rStyle w:val="Hyperlink"/>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yperlink"/>
                <w:noProof/>
                <w:lang w:val="en-GB"/>
              </w:rPr>
              <w:t>7</w:t>
            </w:r>
            <w:r w:rsidR="00DB61AF">
              <w:rPr>
                <w:rFonts w:asciiTheme="minorHAnsi" w:eastAsiaTheme="minorEastAsia" w:hAnsiTheme="minorHAnsi"/>
                <w:noProof/>
                <w:lang w:eastAsia="pt-PT"/>
              </w:rPr>
              <w:tab/>
            </w:r>
            <w:r w:rsidR="00DB61AF" w:rsidRPr="005F27D5">
              <w:rPr>
                <w:rStyle w:val="Hyperlink"/>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rsidR="00DB61AF" w:rsidRDefault="00643456">
          <w:pPr>
            <w:pStyle w:val="TOC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yperlink"/>
                <w:noProof/>
                <w:lang w:val="en-GB"/>
              </w:rPr>
              <w:t>8</w:t>
            </w:r>
            <w:r w:rsidR="00DB61AF">
              <w:rPr>
                <w:rFonts w:asciiTheme="minorHAnsi" w:eastAsiaTheme="minorEastAsia" w:hAnsiTheme="minorHAnsi"/>
                <w:noProof/>
                <w:lang w:eastAsia="pt-PT"/>
              </w:rPr>
              <w:tab/>
            </w:r>
            <w:r w:rsidR="00DB61AF" w:rsidRPr="005F27D5">
              <w:rPr>
                <w:rStyle w:val="Hyperlink"/>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41" w:history="1">
            <w:r w:rsidR="00DB61AF" w:rsidRPr="005F27D5">
              <w:rPr>
                <w:rStyle w:val="Hyperlink"/>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42" w:history="1">
            <w:r w:rsidR="00DB61AF" w:rsidRPr="005F27D5">
              <w:rPr>
                <w:rStyle w:val="Hyperlink"/>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43" w:history="1">
            <w:r w:rsidR="00DB61AF" w:rsidRPr="005F27D5">
              <w:rPr>
                <w:rStyle w:val="Hyperlink"/>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643456">
          <w:pPr>
            <w:pStyle w:val="TOC1"/>
            <w:tabs>
              <w:tab w:val="right" w:leader="dot" w:pos="8494"/>
            </w:tabs>
            <w:rPr>
              <w:rFonts w:asciiTheme="minorHAnsi" w:eastAsiaTheme="minorEastAsia" w:hAnsiTheme="minorHAnsi"/>
              <w:noProof/>
              <w:lang w:eastAsia="pt-PT"/>
            </w:rPr>
          </w:pPr>
          <w:hyperlink w:anchor="_Toc398077944" w:history="1">
            <w:r w:rsidR="00DB61AF" w:rsidRPr="005F27D5">
              <w:rPr>
                <w:rStyle w:val="Hyperlink"/>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30260" w:rsidRPr="00E41144" w:rsidRDefault="000F293F" w:rsidP="0075018E">
          <w:pPr>
            <w:pStyle w:val="TOC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Heading1"/>
        <w:numPr>
          <w:ilvl w:val="0"/>
          <w:numId w:val="0"/>
        </w:numPr>
        <w:rPr>
          <w:noProof/>
        </w:rPr>
      </w:pPr>
      <w:bookmarkStart w:id="6" w:name="_Toc398077901"/>
      <w:r w:rsidRPr="00E41144">
        <w:rPr>
          <w:lang w:val="en-GB"/>
        </w:rPr>
        <w:lastRenderedPageBreak/>
        <w:t>Figures</w:t>
      </w:r>
      <w:bookmarkEnd w:id="6"/>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643456">
      <w:pPr>
        <w:pStyle w:val="TableofFigures"/>
        <w:tabs>
          <w:tab w:val="right" w:leader="dot" w:pos="8494"/>
        </w:tabs>
        <w:rPr>
          <w:rFonts w:asciiTheme="minorHAnsi" w:eastAsiaTheme="minorEastAsia" w:hAnsiTheme="minorHAnsi"/>
          <w:noProof/>
          <w:lang w:eastAsia="pt-PT"/>
        </w:rPr>
      </w:pPr>
      <w:hyperlink w:anchor="_Toc398077945" w:history="1">
        <w:r w:rsidR="00DB61AF" w:rsidRPr="0080484C">
          <w:rPr>
            <w:rStyle w:val="Hyperlink"/>
            <w:noProof/>
            <w:lang w:val="en-GB"/>
          </w:rPr>
          <w:t xml:space="preserve">Figure 1.1 – Darwin’s Evolution Theory </w:t>
        </w:r>
        <w:r w:rsidR="00DB61AF" w:rsidRPr="0080484C">
          <w:rPr>
            <w:rStyle w:val="Hyperlink"/>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46" w:history="1">
        <w:r w:rsidR="00DB61AF" w:rsidRPr="0080484C">
          <w:rPr>
            <w:rStyle w:val="Hyperlink"/>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2" w:anchor="_Toc398077947" w:history="1">
        <w:r w:rsidR="00DB61AF" w:rsidRPr="0080484C">
          <w:rPr>
            <w:rStyle w:val="Hyperlink"/>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3" w:anchor="_Toc398077948" w:history="1">
        <w:r w:rsidR="00DB61AF" w:rsidRPr="0080484C">
          <w:rPr>
            <w:rStyle w:val="Hyperlink"/>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4" w:anchor="_Toc398077949" w:history="1">
        <w:r w:rsidR="00DB61AF" w:rsidRPr="0080484C">
          <w:rPr>
            <w:rStyle w:val="Hyperlink"/>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5" w:anchor="_Toc398077950" w:history="1">
        <w:r w:rsidR="00DB61AF" w:rsidRPr="0080484C">
          <w:rPr>
            <w:rStyle w:val="Hyperlink"/>
            <w:noProof/>
            <w:lang w:val="en-GB"/>
          </w:rPr>
          <w:t xml:space="preserve">Figure 3.4 – Conditional FP-Tree for item </w:t>
        </w:r>
        <w:r w:rsidR="00DB61AF" w:rsidRPr="0080484C">
          <w:rPr>
            <w:rStyle w:val="Hyperlink"/>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51" w:history="1">
        <w:r w:rsidR="00DB61AF" w:rsidRPr="0080484C">
          <w:rPr>
            <w:rStyle w:val="Hyperlink"/>
            <w:noProof/>
            <w:lang w:val="en-GB"/>
          </w:rPr>
          <w:t xml:space="preserve">Figure 3.5 – Interestingness measures types tree (adapted from </w:t>
        </w:r>
        <w:r w:rsidR="00DB61AF" w:rsidRPr="0080484C">
          <w:rPr>
            <w:rStyle w:val="Hyperlink"/>
            <w:rFonts w:cs="Times New Roman"/>
            <w:noProof/>
            <w:lang w:val="en-GB"/>
          </w:rPr>
          <w:t>Silberschatz and Tuzhilin, (1995)</w:t>
        </w:r>
        <w:r w:rsidR="00DB61AF" w:rsidRPr="0080484C">
          <w:rPr>
            <w:rStyle w:val="Hyperlink"/>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6" w:anchor="_Toc398077952" w:history="1">
        <w:r w:rsidR="00DB61AF" w:rsidRPr="0080484C">
          <w:rPr>
            <w:rStyle w:val="Hyperlink"/>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7" w:anchor="_Toc398077953" w:history="1">
        <w:r w:rsidR="00DB61AF" w:rsidRPr="0080484C">
          <w:rPr>
            <w:rStyle w:val="Hyperlink"/>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8" w:anchor="_Toc398077954" w:history="1">
        <w:r w:rsidR="00DB61AF" w:rsidRPr="0080484C">
          <w:rPr>
            <w:rStyle w:val="Hyperlink"/>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19" w:anchor="_Toc398077955" w:history="1">
        <w:r w:rsidR="00DB61AF" w:rsidRPr="0080484C">
          <w:rPr>
            <w:rStyle w:val="Hyperlink"/>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56" w:history="1">
        <w:r w:rsidR="00DB61AF" w:rsidRPr="0080484C">
          <w:rPr>
            <w:rStyle w:val="Hyperlink"/>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57" w:history="1">
        <w:r w:rsidR="00DB61AF" w:rsidRPr="0080484C">
          <w:rPr>
            <w:rStyle w:val="Hyperlink"/>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58" w:history="1">
        <w:r w:rsidR="00DB61AF" w:rsidRPr="0080484C">
          <w:rPr>
            <w:rStyle w:val="Hyperlink"/>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59" w:history="1">
        <w:r w:rsidR="00DB61AF" w:rsidRPr="0080484C">
          <w:rPr>
            <w:rStyle w:val="Hyperlink"/>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0" w:history="1">
        <w:r w:rsidR="00DB61AF" w:rsidRPr="0080484C">
          <w:rPr>
            <w:rStyle w:val="Hyperlink"/>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20" w:anchor="_Toc398077961" w:history="1">
        <w:r w:rsidR="00DB61AF" w:rsidRPr="0080484C">
          <w:rPr>
            <w:rStyle w:val="Hyperlink"/>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2" w:history="1">
        <w:r w:rsidR="00DB61AF" w:rsidRPr="0080484C">
          <w:rPr>
            <w:rStyle w:val="Hyperlink"/>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21" w:anchor="_Toc398077963" w:history="1">
        <w:r w:rsidR="00DB61AF" w:rsidRPr="0080484C">
          <w:rPr>
            <w:rStyle w:val="Hyperlink"/>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4" w:history="1">
        <w:r w:rsidR="00DB61AF" w:rsidRPr="0080484C">
          <w:rPr>
            <w:rStyle w:val="Hyperlink"/>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5" w:history="1">
        <w:r w:rsidR="00DB61AF" w:rsidRPr="0080484C">
          <w:rPr>
            <w:rStyle w:val="Hyperlink"/>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6" w:history="1">
        <w:r w:rsidR="00DB61AF" w:rsidRPr="0080484C">
          <w:rPr>
            <w:rStyle w:val="Hyperlink"/>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7" w:history="1">
        <w:r w:rsidR="00DB61AF" w:rsidRPr="0080484C">
          <w:rPr>
            <w:rStyle w:val="Hyperlink"/>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68" w:history="1">
        <w:r w:rsidR="00DB61AF" w:rsidRPr="0080484C">
          <w:rPr>
            <w:rStyle w:val="Hyperlink"/>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r:id="rId22" w:anchor="_Toc398077969" w:history="1">
        <w:r w:rsidR="00DB61AF" w:rsidRPr="0080484C">
          <w:rPr>
            <w:rStyle w:val="Hyperlink"/>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0" w:history="1">
        <w:r w:rsidR="00DB61AF" w:rsidRPr="0080484C">
          <w:rPr>
            <w:rStyle w:val="Hyperlink"/>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1" w:history="1">
        <w:r w:rsidR="00DB61AF" w:rsidRPr="0080484C">
          <w:rPr>
            <w:rStyle w:val="Hyperlink"/>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2" w:history="1">
        <w:r w:rsidR="00DB61AF" w:rsidRPr="0080484C">
          <w:rPr>
            <w:rStyle w:val="Hyperlink"/>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3" w:history="1">
        <w:r w:rsidR="00DB61AF" w:rsidRPr="0080484C">
          <w:rPr>
            <w:rStyle w:val="Hyperlink"/>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Heading1"/>
        <w:numPr>
          <w:ilvl w:val="0"/>
          <w:numId w:val="0"/>
        </w:numPr>
        <w:rPr>
          <w:noProof/>
        </w:rPr>
      </w:pPr>
      <w:bookmarkStart w:id="7" w:name="_Toc398077902"/>
      <w:r w:rsidRPr="00E41144">
        <w:rPr>
          <w:lang w:val="en-GB"/>
        </w:rPr>
        <w:lastRenderedPageBreak/>
        <w:t>Tables</w:t>
      </w:r>
      <w:bookmarkEnd w:id="7"/>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643456">
      <w:pPr>
        <w:pStyle w:val="TableofFigures"/>
        <w:tabs>
          <w:tab w:val="right" w:leader="dot" w:pos="8494"/>
        </w:tabs>
        <w:rPr>
          <w:rFonts w:asciiTheme="minorHAnsi" w:eastAsiaTheme="minorEastAsia" w:hAnsiTheme="minorHAnsi"/>
          <w:noProof/>
          <w:lang w:eastAsia="pt-PT"/>
        </w:rPr>
      </w:pPr>
      <w:hyperlink w:anchor="_Toc398077974" w:history="1">
        <w:r w:rsidR="00DB61AF" w:rsidRPr="00E34F8D">
          <w:rPr>
            <w:rStyle w:val="Hyperlink"/>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5" w:history="1">
        <w:r w:rsidR="00DB61AF" w:rsidRPr="00E34F8D">
          <w:rPr>
            <w:rStyle w:val="Hyperlink"/>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6" w:history="1">
        <w:r w:rsidR="00DB61AF" w:rsidRPr="00E34F8D">
          <w:rPr>
            <w:rStyle w:val="Hyperlink"/>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7" w:history="1">
        <w:r w:rsidR="00DB61AF" w:rsidRPr="00E34F8D">
          <w:rPr>
            <w:rStyle w:val="Hyperlink"/>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8" w:history="1">
        <w:r w:rsidR="00DB61AF" w:rsidRPr="00E34F8D">
          <w:rPr>
            <w:rStyle w:val="Hyperlink"/>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79" w:history="1">
        <w:r w:rsidR="00DB61AF" w:rsidRPr="00E34F8D">
          <w:rPr>
            <w:rStyle w:val="Hyperlink"/>
            <w:noProof/>
            <w:lang w:val="en-GB"/>
          </w:rPr>
          <w:t xml:space="preserve">Table 5.2 – Concept matches map for FI </w:t>
        </w:r>
        <w:r w:rsidR="00DB61AF" w:rsidRPr="00E34F8D">
          <w:rPr>
            <w:rStyle w:val="Hyperlink"/>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0" w:history="1">
        <w:r w:rsidR="00DB61AF" w:rsidRPr="00E34F8D">
          <w:rPr>
            <w:rStyle w:val="Hyperlink"/>
            <w:noProof/>
            <w:lang w:val="en-GB"/>
          </w:rPr>
          <w:t xml:space="preserve">Table 5.3 - Concept candidates map for </w:t>
        </w:r>
        <w:r w:rsidR="00DB61AF" w:rsidRPr="00E34F8D">
          <w:rPr>
            <w:rStyle w:val="Hyperlink"/>
            <w:i/>
            <w:noProof/>
            <w:lang w:val="en-GB"/>
          </w:rPr>
          <w:t>temperature</w:t>
        </w:r>
        <w:r w:rsidR="00DB61AF" w:rsidRPr="00E34F8D">
          <w:rPr>
            <w:rStyle w:val="Hyperlink"/>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1" w:history="1">
        <w:r w:rsidR="00DB61AF" w:rsidRPr="00E34F8D">
          <w:rPr>
            <w:rStyle w:val="Hyperlink"/>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2" w:history="1">
        <w:r w:rsidR="00DB61AF" w:rsidRPr="00E34F8D">
          <w:rPr>
            <w:rStyle w:val="Hyperlink"/>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3" w:history="1">
        <w:r w:rsidR="00DB61AF" w:rsidRPr="00E34F8D">
          <w:rPr>
            <w:rStyle w:val="Hyperlink"/>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4" w:history="1">
        <w:r w:rsidR="00DB61AF" w:rsidRPr="00E34F8D">
          <w:rPr>
            <w:rStyle w:val="Hyperlink"/>
            <w:noProof/>
            <w:lang w:val="en-GB"/>
          </w:rPr>
          <w:t xml:space="preserve">Table 6.3 – AR with FI </w:t>
        </w:r>
        <w:r w:rsidR="00DB61AF" w:rsidRPr="00E34F8D">
          <w:rPr>
            <w:rStyle w:val="Hyperlink"/>
            <w:i/>
            <w:noProof/>
            <w:lang w:val="en-GB"/>
          </w:rPr>
          <w:t>Mang</w:t>
        </w:r>
        <w:r w:rsidR="00DB61AF" w:rsidRPr="00E34F8D">
          <w:rPr>
            <w:rStyle w:val="Hyperlink"/>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5" w:history="1">
        <w:r w:rsidR="00DB61AF" w:rsidRPr="00E34F8D">
          <w:rPr>
            <w:rStyle w:val="Hyperlink"/>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6" w:history="1">
        <w:r w:rsidR="00DB61AF" w:rsidRPr="00E34F8D">
          <w:rPr>
            <w:rStyle w:val="Hyperlink"/>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643456">
      <w:pPr>
        <w:pStyle w:val="TableofFigures"/>
        <w:tabs>
          <w:tab w:val="right" w:leader="dot" w:pos="8494"/>
        </w:tabs>
        <w:rPr>
          <w:rFonts w:asciiTheme="minorHAnsi" w:eastAsiaTheme="minorEastAsia" w:hAnsiTheme="minorHAnsi"/>
          <w:noProof/>
          <w:lang w:eastAsia="pt-PT"/>
        </w:rPr>
      </w:pPr>
      <w:hyperlink w:anchor="_Toc398077987" w:history="1">
        <w:r w:rsidR="00DB61AF" w:rsidRPr="00E34F8D">
          <w:rPr>
            <w:rStyle w:val="Hyperlink"/>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Heading1"/>
        <w:numPr>
          <w:ilvl w:val="0"/>
          <w:numId w:val="0"/>
        </w:numPr>
        <w:rPr>
          <w:lang w:val="en-GB"/>
        </w:rPr>
      </w:pPr>
      <w:bookmarkStart w:id="8" w:name="_Toc398077903"/>
      <w:r w:rsidRPr="00E41144">
        <w:rPr>
          <w:lang w:val="en-GB"/>
        </w:rPr>
        <w:lastRenderedPageBreak/>
        <w:t>Symbols and Notation</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AEC</w:t>
            </w:r>
          </w:p>
        </w:tc>
        <w:tc>
          <w:tcPr>
            <w:tcW w:w="5842" w:type="dxa"/>
          </w:tcPr>
          <w:p w:rsidR="00C54BEF" w:rsidRPr="00E41144" w:rsidRDefault="00C54BEF">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AI</w:t>
            </w:r>
          </w:p>
        </w:tc>
        <w:tc>
          <w:tcPr>
            <w:tcW w:w="5842" w:type="dxa"/>
          </w:tcPr>
          <w:p w:rsidR="00C54BEF" w:rsidRPr="00E41144" w:rsidRDefault="00C54BEF">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API</w:t>
            </w:r>
          </w:p>
        </w:tc>
        <w:tc>
          <w:tcPr>
            <w:tcW w:w="5842" w:type="dxa"/>
          </w:tcPr>
          <w:p w:rsidR="00C54BEF" w:rsidRPr="00E41144" w:rsidRDefault="00C54BEF">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AR</w:t>
            </w:r>
          </w:p>
        </w:tc>
        <w:tc>
          <w:tcPr>
            <w:tcW w:w="5842" w:type="dxa"/>
          </w:tcPr>
          <w:p w:rsidR="00C54BEF" w:rsidRPr="00E41144" w:rsidRDefault="00C54BEF">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ASP</w:t>
            </w:r>
          </w:p>
        </w:tc>
        <w:tc>
          <w:tcPr>
            <w:tcW w:w="5842" w:type="dxa"/>
          </w:tcPr>
          <w:p w:rsidR="00C54BEF" w:rsidRPr="00E41144" w:rsidRDefault="00C54BEF">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CSS</w:t>
            </w:r>
          </w:p>
        </w:tc>
        <w:tc>
          <w:tcPr>
            <w:tcW w:w="5842" w:type="dxa"/>
          </w:tcPr>
          <w:p w:rsidR="00C54BEF" w:rsidRPr="00E41144" w:rsidRDefault="00C54BEF">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DB</w:t>
            </w:r>
          </w:p>
        </w:tc>
        <w:tc>
          <w:tcPr>
            <w:tcW w:w="5842" w:type="dxa"/>
          </w:tcPr>
          <w:p w:rsidR="00C54BEF" w:rsidRPr="00E41144" w:rsidRDefault="00C54BEF">
            <w:pPr>
              <w:rPr>
                <w:lang w:val="en-GB"/>
              </w:rPr>
            </w:pPr>
            <w:r w:rsidRPr="00E41144">
              <w:rPr>
                <w:b/>
                <w:lang w:val="en-GB"/>
              </w:rPr>
              <w:t>D</w:t>
            </w:r>
            <w:r w:rsidRPr="00E41144">
              <w:rPr>
                <w:lang w:val="en-GB"/>
              </w:rPr>
              <w:t>ata</w:t>
            </w:r>
            <w:r w:rsidRPr="00E41144">
              <w:rPr>
                <w:b/>
                <w:lang w:val="en-GB"/>
              </w:rPr>
              <w:t>B</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ECLAT</w:t>
            </w:r>
          </w:p>
        </w:tc>
        <w:tc>
          <w:tcPr>
            <w:tcW w:w="5842" w:type="dxa"/>
          </w:tcPr>
          <w:p w:rsidR="00C54BEF" w:rsidRPr="00E41144" w:rsidRDefault="00C54BEF" w:rsidP="00C06DF4">
            <w:pPr>
              <w:rPr>
                <w:lang w:val="en-GB"/>
              </w:rPr>
            </w:pPr>
            <w:r w:rsidRPr="00E41144">
              <w:rPr>
                <w:b/>
                <w:lang w:val="en-GB"/>
              </w:rPr>
              <w:t>E</w:t>
            </w:r>
            <w:r w:rsidRPr="00E41144">
              <w:rPr>
                <w:lang w:val="en-GB"/>
              </w:rPr>
              <w:t xml:space="preserve">quivalent </w:t>
            </w:r>
            <w:r w:rsidRPr="00E41144">
              <w:rPr>
                <w:b/>
                <w:lang w:val="en-GB"/>
              </w:rPr>
              <w:t>CLA</w:t>
            </w:r>
            <w:r w:rsidRPr="00E41144">
              <w:rPr>
                <w:lang w:val="en-GB"/>
              </w:rPr>
              <w:t xml:space="preserve">ss </w:t>
            </w:r>
            <w:r w:rsidRPr="00E41144">
              <w:rPr>
                <w:b/>
                <w:lang w:val="en-GB"/>
              </w:rPr>
              <w:t>T</w:t>
            </w:r>
            <w:r w:rsidRPr="00E41144">
              <w:rPr>
                <w:lang w:val="en-GB"/>
              </w:rPr>
              <w:t>ranformation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ERD</w:t>
            </w:r>
          </w:p>
        </w:tc>
        <w:tc>
          <w:tcPr>
            <w:tcW w:w="5842" w:type="dxa"/>
          </w:tcPr>
          <w:p w:rsidR="00C54BEF" w:rsidRPr="00E41144" w:rsidRDefault="00C54BEF">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FI</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FP</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027664">
            <w:pPr>
              <w:jc w:val="left"/>
              <w:rPr>
                <w:b/>
                <w:lang w:val="en-GB"/>
              </w:rPr>
            </w:pPr>
            <w:r w:rsidRPr="00E41144">
              <w:rPr>
                <w:b/>
                <w:lang w:val="en-GB"/>
              </w:rPr>
              <w:t>HTML</w:t>
            </w:r>
          </w:p>
        </w:tc>
        <w:tc>
          <w:tcPr>
            <w:tcW w:w="5842" w:type="dxa"/>
          </w:tcPr>
          <w:p w:rsidR="00C54BEF" w:rsidRPr="00E41144" w:rsidRDefault="00C54BEF"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r w:rsidRPr="00E41144">
              <w:rPr>
                <w:b/>
                <w:lang w:val="en-GB"/>
              </w:rPr>
              <w:t>M</w:t>
            </w:r>
            <w:r w:rsidRPr="00E41144">
              <w:rPr>
                <w:lang w:val="en-GB"/>
              </w:rPr>
              <w:t>arkup</w:t>
            </w:r>
            <w:r w:rsidRPr="00E41144">
              <w:rPr>
                <w:b/>
                <w:lang w:val="en-GB"/>
              </w:rPr>
              <w:t xml:space="preserve"> 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IR</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IT</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JB</w:t>
            </w:r>
          </w:p>
        </w:tc>
        <w:tc>
          <w:tcPr>
            <w:tcW w:w="5842" w:type="dxa"/>
          </w:tcPr>
          <w:p w:rsidR="00C54BEF" w:rsidRPr="00E41144" w:rsidRDefault="00C54BEF" w:rsidP="001A2C25">
            <w:pPr>
              <w:rPr>
                <w:lang w:val="en-GB"/>
              </w:rPr>
            </w:pPr>
            <w:r w:rsidRPr="00E41144">
              <w:rPr>
                <w:b/>
                <w:lang w:val="en-GB"/>
              </w:rPr>
              <w:t>J</w:t>
            </w:r>
            <w:r w:rsidRPr="00E41144">
              <w:rPr>
                <w:lang w:val="en-GB"/>
              </w:rPr>
              <w:t>ava</w:t>
            </w:r>
            <w:r w:rsidRPr="00E41144">
              <w:rPr>
                <w:b/>
                <w:lang w:val="en-GB"/>
              </w:rPr>
              <w:t>N</w:t>
            </w:r>
            <w:r w:rsidRPr="00E41144">
              <w:rPr>
                <w:lang w:val="en-GB"/>
              </w:rPr>
              <w:t>eans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JDBC</w:t>
            </w:r>
          </w:p>
        </w:tc>
        <w:tc>
          <w:tcPr>
            <w:tcW w:w="5842" w:type="dxa"/>
          </w:tcPr>
          <w:p w:rsidR="00C54BEF" w:rsidRPr="00E41144" w:rsidRDefault="00C54BEF" w:rsidP="008F1A27">
            <w:pPr>
              <w:rPr>
                <w:lang w:val="en-GB"/>
              </w:rPr>
            </w:pPr>
            <w:r w:rsidRPr="00E41144">
              <w:rPr>
                <w:b/>
                <w:lang w:val="en-GB"/>
              </w:rPr>
              <w:t>J</w:t>
            </w:r>
            <w:r w:rsidRPr="00E41144">
              <w:rPr>
                <w:lang w:val="en-GB"/>
              </w:rPr>
              <w:t xml:space="preserve">ava </w:t>
            </w:r>
            <w:r w:rsidRPr="00E41144">
              <w:rPr>
                <w:b/>
                <w:lang w:val="en-GB"/>
              </w:rPr>
              <w:t>D</w:t>
            </w:r>
            <w:r w:rsidRPr="00E41144">
              <w:rPr>
                <w:lang w:val="en-GB"/>
              </w:rPr>
              <w:t>ata</w:t>
            </w:r>
            <w:r w:rsidRPr="00E41144">
              <w:rPr>
                <w:b/>
                <w:lang w:val="en-GB"/>
              </w:rPr>
              <w:t>B</w:t>
            </w:r>
            <w:r w:rsidRPr="00E41144">
              <w:rPr>
                <w:lang w:val="en-GB"/>
              </w:rPr>
              <w:t xml:space="preserve">ase </w:t>
            </w:r>
            <w:r w:rsidRPr="00E41144">
              <w:rPr>
                <w:b/>
                <w:lang w:val="en-GB"/>
              </w:rPr>
              <w:t>C</w:t>
            </w:r>
            <w:r w:rsidRPr="00E41144">
              <w:rPr>
                <w:lang w:val="en-GB"/>
              </w:rPr>
              <w:t>onnection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JDOM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JSP</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JVM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KD</w:t>
            </w:r>
          </w:p>
        </w:tc>
        <w:tc>
          <w:tcPr>
            <w:tcW w:w="5842" w:type="dxa"/>
          </w:tcPr>
          <w:p w:rsidR="00C54BEF" w:rsidRPr="00E41144" w:rsidRDefault="00C54BEF">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MVC</w:t>
            </w:r>
          </w:p>
        </w:tc>
        <w:tc>
          <w:tcPr>
            <w:tcW w:w="5842" w:type="dxa"/>
          </w:tcPr>
          <w:p w:rsidR="00C54BEF" w:rsidRPr="00E41144" w:rsidRDefault="00C54BEF">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OWL</w:t>
            </w:r>
          </w:p>
        </w:tc>
        <w:tc>
          <w:tcPr>
            <w:tcW w:w="5842" w:type="dxa"/>
          </w:tcPr>
          <w:p w:rsidR="00C54BEF" w:rsidRPr="00E41144" w:rsidRDefault="00C54BEF"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RDF</w:t>
            </w:r>
          </w:p>
        </w:tc>
        <w:tc>
          <w:tcPr>
            <w:tcW w:w="5842" w:type="dxa"/>
          </w:tcPr>
          <w:p w:rsidR="00C54BEF" w:rsidRPr="00E41144" w:rsidRDefault="00C54BEF">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RM</w:t>
            </w:r>
          </w:p>
        </w:tc>
        <w:tc>
          <w:tcPr>
            <w:tcW w:w="5842" w:type="dxa"/>
          </w:tcPr>
          <w:p w:rsidR="00C54BEF" w:rsidRPr="00E41144" w:rsidRDefault="00C54BEF">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SQL</w:t>
            </w:r>
          </w:p>
        </w:tc>
        <w:tc>
          <w:tcPr>
            <w:tcW w:w="5842" w:type="dxa"/>
          </w:tcPr>
          <w:p w:rsidR="00C54BEF" w:rsidRPr="00E41144" w:rsidRDefault="00C54BEF">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C54BEF" w:rsidRPr="00DA23BE"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TF-IDF</w:t>
            </w:r>
          </w:p>
        </w:tc>
        <w:tc>
          <w:tcPr>
            <w:tcW w:w="5842" w:type="dxa"/>
          </w:tcPr>
          <w:p w:rsidR="00C54BEF" w:rsidRPr="00E41144" w:rsidRDefault="00C54BEF">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TID</w:t>
            </w:r>
          </w:p>
        </w:tc>
        <w:tc>
          <w:tcPr>
            <w:tcW w:w="5842" w:type="dxa"/>
          </w:tcPr>
          <w:p w:rsidR="00C54BEF" w:rsidRPr="00E41144" w:rsidRDefault="00C54BEF">
            <w:pPr>
              <w:rPr>
                <w:lang w:val="en-GB"/>
              </w:rPr>
            </w:pPr>
            <w:r w:rsidRPr="00E41144">
              <w:rPr>
                <w:b/>
                <w:lang w:val="en-GB"/>
              </w:rPr>
              <w:t>T</w:t>
            </w:r>
            <w:r w:rsidRPr="00E41144">
              <w:rPr>
                <w:lang w:val="en-GB"/>
              </w:rPr>
              <w:t xml:space="preserve">ransaction </w:t>
            </w:r>
            <w:r w:rsidRPr="00E41144">
              <w:rPr>
                <w:b/>
                <w:lang w:val="en-GB"/>
              </w:rPr>
              <w:t>ID</w:t>
            </w:r>
            <w:r w:rsidRPr="00E41144">
              <w:rPr>
                <w:lang w:val="en-GB"/>
              </w:rPr>
              <w:t>entification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UML</w:t>
            </w:r>
          </w:p>
        </w:tc>
        <w:tc>
          <w:tcPr>
            <w:tcW w:w="5842" w:type="dxa"/>
          </w:tcPr>
          <w:p w:rsidR="00C54BEF" w:rsidRPr="00E41144" w:rsidRDefault="00C54BEF">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USQD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e</w:t>
            </w:r>
            <w:r w:rsidRPr="00E41144">
              <w:rPr>
                <w:b/>
                <w:lang w:val="en-GB"/>
              </w:rPr>
              <w:t>Q</w:t>
            </w:r>
            <w:r w:rsidRPr="00E41144">
              <w:rPr>
                <w:lang w:val="en-GB"/>
              </w:rPr>
              <w:t xml:space="preserve">uence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8F1A27">
            <w:pPr>
              <w:jc w:val="left"/>
              <w:rPr>
                <w:b/>
                <w:lang w:val="en-GB"/>
              </w:rPr>
            </w:pPr>
            <w:r w:rsidRPr="00E41144">
              <w:rPr>
                <w:b/>
                <w:lang w:val="en-GB"/>
              </w:rPr>
              <w:t>UUC</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VSM</w:t>
            </w:r>
          </w:p>
        </w:tc>
        <w:tc>
          <w:tcPr>
            <w:tcW w:w="5842" w:type="dxa"/>
          </w:tcPr>
          <w:p w:rsidR="00C54BEF" w:rsidRPr="00E41144" w:rsidRDefault="00C54BEF">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W3C</w:t>
            </w:r>
          </w:p>
        </w:tc>
        <w:tc>
          <w:tcPr>
            <w:tcW w:w="5842" w:type="dxa"/>
          </w:tcPr>
          <w:p w:rsidR="00C54BEF" w:rsidRPr="00E41144" w:rsidRDefault="00C54BEF">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XML</w:t>
            </w:r>
          </w:p>
        </w:tc>
        <w:tc>
          <w:tcPr>
            <w:tcW w:w="5842" w:type="dxa"/>
          </w:tcPr>
          <w:p w:rsidR="00C54BEF" w:rsidRPr="00E41144" w:rsidRDefault="00C54BEF">
            <w:pPr>
              <w:rPr>
                <w:lang w:val="en-GB"/>
              </w:rPr>
            </w:pPr>
            <w:r w:rsidRPr="00E41144">
              <w:rPr>
                <w:lang w:val="en-GB"/>
              </w:rPr>
              <w:t>e</w:t>
            </w:r>
            <w:r w:rsidRPr="00E41144">
              <w:rPr>
                <w:b/>
                <w:lang w:val="en-GB"/>
              </w:rPr>
              <w:t>X</w:t>
            </w:r>
            <w:r w:rsidRPr="00E41144">
              <w:rPr>
                <w:lang w:val="en-GB"/>
              </w:rPr>
              <w:t xml:space="preserve">tensible </w:t>
            </w:r>
            <w:r w:rsidRPr="00E41144">
              <w:rPr>
                <w:b/>
                <w:lang w:val="en-GB"/>
              </w:rPr>
              <w:t>M</w:t>
            </w:r>
            <w:r w:rsidRPr="00E41144">
              <w:rPr>
                <w:lang w:val="en-GB"/>
              </w:rPr>
              <w:t xml:space="preserve">arkup </w:t>
            </w:r>
            <w:r w:rsidRPr="00E41144">
              <w:rPr>
                <w:b/>
                <w:lang w:val="en-GB"/>
              </w:rPr>
              <w:t>L</w:t>
            </w:r>
            <w:r w:rsidRPr="00E41144">
              <w:rPr>
                <w:lang w:val="en-GB"/>
              </w:rPr>
              <w:t>anguage</w:t>
            </w: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3"/>
          <w:footerReference w:type="first" r:id="rId24"/>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Heading1"/>
        <w:numPr>
          <w:ilvl w:val="0"/>
          <w:numId w:val="3"/>
        </w:numPr>
        <w:rPr>
          <w:lang w:val="en-GB"/>
        </w:rPr>
      </w:pPr>
      <w:bookmarkStart w:id="9" w:name="_Toc398077904"/>
      <w:r w:rsidRPr="00E41144">
        <w:rPr>
          <w:lang w:val="en-GB"/>
        </w:rPr>
        <w:lastRenderedPageBreak/>
        <w:t>Introduction</w:t>
      </w:r>
      <w:bookmarkEnd w:id="0"/>
      <w:bookmarkEnd w:id="9"/>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r w:rsidRPr="00E41144">
        <w:rPr>
          <w:i/>
          <w:lang w:val="en-GB"/>
        </w:rPr>
        <w:t xml:space="preserve">homo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b.c.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5"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Caption"/>
        <w:spacing w:line="360" w:lineRule="auto"/>
        <w:rPr>
          <w:lang w:val="en-GB"/>
        </w:rPr>
      </w:pPr>
      <w:bookmarkStart w:id="10" w:name="_Toc398077945"/>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10"/>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important,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Heading2"/>
        <w:rPr>
          <w:lang w:val="en-GB"/>
        </w:rPr>
      </w:pPr>
      <w:bookmarkStart w:id="11" w:name="_Toc360202413"/>
      <w:bookmarkStart w:id="12" w:name="_Toc398077905"/>
      <w:r w:rsidRPr="00E41144">
        <w:rPr>
          <w:lang w:val="en-GB"/>
        </w:rPr>
        <w:t>Motivation</w:t>
      </w:r>
      <w:bookmarkEnd w:id="11"/>
      <w:bookmarkEnd w:id="12"/>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massification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an ontology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how to update an ontology?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an ontology.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Heading2"/>
        <w:rPr>
          <w:lang w:val="en-GB"/>
        </w:rPr>
      </w:pPr>
      <w:bookmarkStart w:id="13" w:name="_Toc398077906"/>
      <w:r w:rsidRPr="00E41144">
        <w:rPr>
          <w:lang w:val="en-GB"/>
        </w:rPr>
        <w:t>Vision</w:t>
      </w:r>
      <w:bookmarkEnd w:id="13"/>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Heading2"/>
        <w:rPr>
          <w:lang w:val="en-GB"/>
        </w:rPr>
      </w:pPr>
      <w:bookmarkStart w:id="14" w:name="_Toc360202416"/>
      <w:bookmarkStart w:id="15" w:name="_Toc398077907"/>
      <w:r w:rsidRPr="00E41144">
        <w:rPr>
          <w:lang w:val="en-GB"/>
        </w:rPr>
        <w:t>Development context</w:t>
      </w:r>
      <w:bookmarkEnd w:id="14"/>
      <w:bookmarkEnd w:id="15"/>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are each concept. Using an ontology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e-Cognos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Heading2"/>
        <w:rPr>
          <w:lang w:val="en-GB"/>
        </w:rPr>
      </w:pPr>
      <w:bookmarkStart w:id="16" w:name="_Toc360202417"/>
      <w:bookmarkStart w:id="17" w:name="_Toc398077908"/>
      <w:r w:rsidRPr="00E41144">
        <w:rPr>
          <w:lang w:val="en-GB"/>
        </w:rPr>
        <w:t>Dissertation Structure</w:t>
      </w:r>
      <w:bookmarkEnd w:id="16"/>
      <w:bookmarkEnd w:id="17"/>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definitions and methodologies of an o</w:t>
      </w:r>
      <w:r w:rsidR="000956EF" w:rsidRPr="00E41144">
        <w:rPr>
          <w:lang w:val="en-GB"/>
        </w:rPr>
        <w:t xml:space="preserve">ntology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 xml:space="preserve">the development of e-Cognos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Heading1"/>
        <w:rPr>
          <w:lang w:val="en-GB"/>
        </w:rPr>
      </w:pPr>
      <w:bookmarkStart w:id="18" w:name="_Toc398077909"/>
      <w:r w:rsidRPr="00E41144">
        <w:rPr>
          <w:lang w:val="en-GB"/>
        </w:rPr>
        <w:lastRenderedPageBreak/>
        <w:t xml:space="preserve">State of the Art / </w:t>
      </w:r>
      <w:r w:rsidR="00AB3EE0" w:rsidRPr="00E41144">
        <w:rPr>
          <w:lang w:val="en-GB"/>
        </w:rPr>
        <w:t>Related Work</w:t>
      </w:r>
      <w:bookmarkEnd w:id="18"/>
    </w:p>
    <w:p w:rsidR="00AB3EE0" w:rsidRPr="00E41144" w:rsidRDefault="00AB3EE0" w:rsidP="00C30260">
      <w:pPr>
        <w:pStyle w:val="Heading2"/>
        <w:rPr>
          <w:lang w:val="en-GB"/>
        </w:rPr>
      </w:pPr>
      <w:bookmarkStart w:id="19" w:name="_Toc398077910"/>
      <w:r w:rsidRPr="00E41144">
        <w:rPr>
          <w:lang w:val="en-GB"/>
        </w:rPr>
        <w:t>Ontology Learning</w:t>
      </w:r>
      <w:bookmarkEnd w:id="19"/>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an ontology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Althoug this process is not easy to automate, similarly is not easy for a human to do it. Ontology Learning is the study field that addresses this challanges.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E41144">
        <w:rPr>
          <w:rStyle w:val="FootnoteReference"/>
          <w:lang w:val="en-GB"/>
        </w:rPr>
        <w:footnoteReference w:id="1"/>
      </w:r>
      <w:r w:rsidR="00FC7748" w:rsidRPr="00E41144">
        <w:rPr>
          <w:lang w:val="en-GB"/>
        </w:rPr>
        <w:t>).</w:t>
      </w:r>
      <w:r w:rsidR="009675A4" w:rsidRPr="00E41144">
        <w:rPr>
          <w:lang w:val="en-GB"/>
        </w:rPr>
        <w:t xml:space="preserve"> </w:t>
      </w:r>
    </w:p>
    <w:p w:rsidR="00881E8E" w:rsidRPr="00E41144" w:rsidRDefault="00881E8E" w:rsidP="00B741A7">
      <w:pPr>
        <w:pStyle w:val="Heading2"/>
        <w:rPr>
          <w:lang w:val="en-GB"/>
        </w:rPr>
      </w:pPr>
      <w:bookmarkStart w:id="20" w:name="_Toc398077911"/>
      <w:r w:rsidRPr="00E41144">
        <w:rPr>
          <w:lang w:val="en-GB"/>
        </w:rPr>
        <w:t>Association rules</w:t>
      </w:r>
      <w:bookmarkEnd w:id="20"/>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FootnoteReference"/>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eastAsia="pt-PT"/>
        </w:rPr>
        <mc:AlternateContent>
          <mc:Choice Requires="wpg">
            <w:drawing>
              <wp:inline distT="0" distB="0" distL="0" distR="0">
                <wp:extent cx="4032448" cy="2808312"/>
                <wp:effectExtent l="57150" t="19050" r="82550" b="87630"/>
                <wp:docPr id="1769" name="Grupo 13"/>
                <wp:cNvGraphicFramePr/>
                <a:graphic xmlns:a="http://schemas.openxmlformats.org/drawingml/2006/main">
                  <a:graphicData uri="http://schemas.microsoft.com/office/word/2010/wordprocessingGroup">
                    <wpg:wgp>
                      <wpg:cNvGrpSpPr/>
                      <wpg:grpSpPr>
                        <a:xfrm>
                          <a:off x="0" y="0"/>
                          <a:ext cx="4032448" cy="2808312"/>
                          <a:chOff x="1340768" y="3131840"/>
                          <a:chExt cx="4032448" cy="2808312"/>
                        </a:xfrm>
                      </wpg:grpSpPr>
                      <wps:wsp>
                        <wps:cNvPr id="426" name="Rectângulo arredondado 12"/>
                        <wps:cNvSpPr/>
                        <wps:spPr>
                          <a:xfrm>
                            <a:off x="1340768" y="3131840"/>
                            <a:ext cx="4032448" cy="2808312"/>
                          </a:xfrm>
                          <a:prstGeom prst="roundRect">
                            <a:avLst>
                              <a:gd name="adj" fmla="val 5016"/>
                            </a:avLst>
                          </a:prstGeom>
                        </wps:spPr>
                        <wps:style>
                          <a:lnRef idx="1">
                            <a:schemeClr val="accent1"/>
                          </a:lnRef>
                          <a:fillRef idx="3">
                            <a:schemeClr val="accent1"/>
                          </a:fillRef>
                          <a:effectRef idx="2">
                            <a:schemeClr val="accent1"/>
                          </a:effectRef>
                          <a:fontRef idx="minor">
                            <a:schemeClr val="lt1"/>
                          </a:fontRef>
                        </wps:style>
                        <wps:txbx>
                          <w:txbxContent>
                            <w:p w:rsidR="00952F22" w:rsidRDefault="00952F22" w:rsidP="00952F22">
                              <w:pPr>
                                <w:rPr>
                                  <w:rFonts w:eastAsia="Times New Roman"/>
                                </w:rPr>
                              </w:pPr>
                            </w:p>
                          </w:txbxContent>
                        </wps:txbx>
                        <wps:bodyPr rtlCol="0" anchor="ctr"/>
                      </wps:wsp>
                      <wpg:grpSp>
                        <wpg:cNvPr id="427" name="Grupo 11"/>
                        <wpg:cNvGrpSpPr/>
                        <wpg:grpSpPr>
                          <a:xfrm>
                            <a:off x="1456292" y="3275856"/>
                            <a:ext cx="3772908" cy="2520280"/>
                            <a:chOff x="1456292" y="3275856"/>
                            <a:chExt cx="3772908" cy="2520280"/>
                          </a:xfrm>
                        </wpg:grpSpPr>
                        <pic:pic xmlns:pic="http://schemas.openxmlformats.org/drawingml/2006/picture">
                          <pic:nvPicPr>
                            <pic:cNvPr id="428" name="Imagem 7" descr="professor.jpg"/>
                            <pic:cNvPicPr>
                              <a:picLocks noChangeAspect="1"/>
                            </pic:cNvPicPr>
                          </pic:nvPicPr>
                          <pic:blipFill>
                            <a:blip r:embed="rId26"/>
                            <a:stretch>
                              <a:fillRect/>
                            </a:stretch>
                          </pic:blipFill>
                          <pic:spPr>
                            <a:xfrm>
                              <a:off x="1481342" y="3275856"/>
                              <a:ext cx="1947657" cy="1296144"/>
                            </a:xfrm>
                            <a:prstGeom prst="rect">
                              <a:avLst/>
                            </a:prstGeom>
                          </pic:spPr>
                        </pic:pic>
                        <pic:pic xmlns:pic="http://schemas.openxmlformats.org/drawingml/2006/picture">
                          <pic:nvPicPr>
                            <pic:cNvPr id="429" name="Imagem 8" descr="Civil.jpg"/>
                            <pic:cNvPicPr>
                              <a:picLocks noChangeAspect="1"/>
                            </pic:cNvPicPr>
                          </pic:nvPicPr>
                          <pic:blipFill>
                            <a:blip r:embed="rId27"/>
                            <a:stretch>
                              <a:fillRect/>
                            </a:stretch>
                          </pic:blipFill>
                          <pic:spPr>
                            <a:xfrm>
                              <a:off x="3429000" y="3275856"/>
                              <a:ext cx="1800200" cy="1296143"/>
                            </a:xfrm>
                            <a:prstGeom prst="rect">
                              <a:avLst/>
                            </a:prstGeom>
                          </pic:spPr>
                        </pic:pic>
                        <pic:pic xmlns:pic="http://schemas.openxmlformats.org/drawingml/2006/picture">
                          <pic:nvPicPr>
                            <pic:cNvPr id="430" name="Imagem 9" descr="DonStudio.jpg"/>
                            <pic:cNvPicPr>
                              <a:picLocks noChangeAspect="1"/>
                            </pic:cNvPicPr>
                          </pic:nvPicPr>
                          <pic:blipFill>
                            <a:blip r:embed="rId28"/>
                            <a:stretch>
                              <a:fillRect/>
                            </a:stretch>
                          </pic:blipFill>
                          <pic:spPr>
                            <a:xfrm>
                              <a:off x="3429000" y="4552295"/>
                              <a:ext cx="1800200" cy="1239342"/>
                            </a:xfrm>
                            <a:prstGeom prst="rect">
                              <a:avLst/>
                            </a:prstGeom>
                          </pic:spPr>
                        </pic:pic>
                        <pic:pic xmlns:pic="http://schemas.openxmlformats.org/drawingml/2006/picture">
                          <pic:nvPicPr>
                            <pic:cNvPr id="431" name="Imagem 10" descr="medical-procedures-and-treatments.jpg"/>
                            <pic:cNvPicPr>
                              <a:picLocks noChangeAspect="1"/>
                            </pic:cNvPicPr>
                          </pic:nvPicPr>
                          <pic:blipFill>
                            <a:blip r:embed="rId29"/>
                            <a:stretch>
                              <a:fillRect/>
                            </a:stretch>
                          </pic:blipFill>
                          <pic:spPr>
                            <a:xfrm>
                              <a:off x="1456292" y="4552222"/>
                              <a:ext cx="1972708" cy="1243914"/>
                            </a:xfrm>
                            <a:prstGeom prst="rect">
                              <a:avLst/>
                            </a:prstGeom>
                          </pic:spPr>
                        </pic:pic>
                      </wpg:grpSp>
                    </wpg:wgp>
                  </a:graphicData>
                </a:graphic>
              </wp:inline>
            </w:drawing>
          </mc:Choice>
          <mc:Fallback>
            <w:pict>
              <v:group id="Grupo 13" o:spid="_x0000_s1028" style="width:317.5pt;height:221.15pt;mso-position-horizontal-relative:char;mso-position-vertical-relative:line" coordorigin="13407,31318" coordsize="40324,28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DQAAAAAAUmdodGxvbmcAABOA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">
                <v:roundrect id="Rectângulo arredondado 12" o:spid="_x0000_s1029" style="position:absolute;left:13407;top:31318;width:40325;height:28083;visibility:visible;mso-wrap-style:square;v-text-anchor:middle" arcsize="328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2WzcQA&#10;AADcAAAADwAAAGRycy9kb3ducmV2LnhtbESPS4vCQBCE7wv+h6EX9rZOVsRHdJRlUfTmW69Npk2i&#10;mZ6QGWP23zuC4LGoqq+o8bQxhaipcrllBT/tCARxYnXOqYL9bv49AOE8ssbCMin4JwfTSetjjLG2&#10;d95QvfWpCBB2MSrIvC9jKV2SkUHXtiVx8M62MuiDrFKpK7wHuClkJ4p60mDOYSHDkv4ySq7bm1Fw&#10;uFy6y/6eTovb6Yjr4aKelataqa/P5ncEwlPj3+FXe6kVdDs9eJ4JR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dls3EAAAA3A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952F22" w:rsidRDefault="00952F22" w:rsidP="00952F22">
                        <w:pPr>
                          <w:rPr>
                            <w:rFonts w:eastAsia="Times New Roman"/>
                          </w:rPr>
                        </w:pPr>
                      </w:p>
                    </w:txbxContent>
                  </v:textbox>
                </v:roundrect>
                <v:group id="Grupo 11" o:spid="_x0000_s1030" style="position:absolute;left:14562;top:32758;width:37730;height:25203" coordorigin="14562,32758" coordsize="37729,2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31" type="#_x0000_t75" alt="professor.jpg" style="position:absolute;left:14813;top:32758;width:19476;height:1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Jjt3BAAAA3AAAAA8AAABkcnMvZG93bnJldi54bWxET91qwjAUvhd8h3CE3Wnq35BqFBU6BjrG&#10;rA9wbM6asuakNJnWtzcXgpcf3/9q09laXKn1lWMF41ECgrhwuuJSwTnPhgsQPiBrrB2Tgjt52Kz7&#10;vRWm2t34h66nUIoYwj5FBSaEJpXSF4Ys+pFriCP361qLIcK2lLrFWwy3tZwkybu0WHFsMNjQ3lDx&#10;d/q3Ci7HsvvI8zyb7rJv2Wzn2nwdtFJvg267BBGoCy/x0/2pFcwmcW08E4+AX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Jjt3BAAAA3AAAAA8AAAAAAAAAAAAAAAAAnwIA&#10;AGRycy9kb3ducmV2LnhtbFBLBQYAAAAABAAEAPcAAACNAwAAAAA=&#10;">
                    <v:imagedata r:id="rId30" o:title="professor"/>
                    <v:path arrowok="t"/>
                  </v:shape>
                  <v:shape id="Imagem 8" o:spid="_x0000_s1032" type="#_x0000_t75" alt="Civil.jpg" style="position:absolute;left:34290;top:32758;width:18002;height:12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8gLnEAAAA3AAAAA8AAABkcnMvZG93bnJldi54bWxEj8FqwzAQRO+F/oPYQm61bFNC40QJSSBQ&#10;6KluDjlurLVlYq2MpdjO31eFQo/DzLxhNrvZdmKkwbeOFWRJCoK4crrlRsH5+/T6DsIHZI2dY1Lw&#10;IA+77fPTBgvtJv6isQyNiBD2BSowIfSFlL4yZNEnrieOXu0GiyHKoZF6wCnCbSfzNF1Kiy3HBYM9&#10;HQ1Vt/JuFUg2h/N9z1N56fE6j3X2uTx1Si1e5v0aRKA5/If/2h9awVu+gt8z8Qj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8gLnEAAAA3AAAAA8AAAAAAAAAAAAAAAAA&#10;nwIAAGRycy9kb3ducmV2LnhtbFBLBQYAAAAABAAEAPcAAACQAwAAAAA=&#10;">
                    <v:imagedata r:id="rId31" o:title="Civil"/>
                    <v:path arrowok="t"/>
                  </v:shape>
                  <v:shape id="Imagem 9" o:spid="_x0000_s1033" type="#_x0000_t75" alt="DonStudio.jpg" style="position:absolute;left:34290;top:45522;width:18002;height:1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J7PBAAAA3AAAAA8AAABkcnMvZG93bnJldi54bWxET0trwkAQvhf6H5Yp9FY3aaVqdJUiCoVC&#10;wQd4HbJjNpidDdlVk3/fOQg9fnzvxar3jbpRF+vABvJRBoq4DLbmysDxsH2bgooJ2WITmAwMFGG1&#10;fH5aYGHDnXd026dKSQjHAg24lNpC61g68hhHoSUW7hw6j0lgV2nb4V3CfaPfs+xTe6xZGhy2tHZU&#10;XvZXb2B8ak/5Jp6vk2H6u3U+H2bVT23M60v/NQeVqE//4of724rvQ+bLGTkCe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yJ7PBAAAA3AAAAA8AAAAAAAAAAAAAAAAAnwIA&#10;AGRycy9kb3ducmV2LnhtbFBLBQYAAAAABAAEAPcAAACNAwAAAAA=&#10;">
                    <v:imagedata r:id="rId32" o:title="DonStudio"/>
                    <v:path arrowok="t"/>
                  </v:shape>
                  <v:shape id="Imagem 10" o:spid="_x0000_s1034" type="#_x0000_t75" alt="medical-procedures-and-treatments.jpg" style="position:absolute;left:14562;top:45522;width:19728;height:1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4iDHAAAA3AAAAA8AAABkcnMvZG93bnJldi54bWxEj0uLwkAQhO+C/2FoYW86yT5EoqO4Kws+&#10;8ODj4q3JtElwpidkRs3663cWFjwWVfUVNZm11ogbNb5yrCAdJCCIc6crLhQcD9/9EQgfkDUax6Tg&#10;hzzMpt3OBDPt7ryj2z4UIkLYZ6igDKHOpPR5SRb9wNXE0Tu7xmKIsimkbvAe4dbI1yQZSosVx4US&#10;a/oqKb/sr1bBentcmMNm0Z6W20/zsU5Pq8e1Vuql187HIAK14Rn+by+1gve3FP7O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yz4iDHAAAA3AAAAA8AAAAAAAAAAAAA&#10;AAAAnwIAAGRycy9kb3ducmV2LnhtbFBLBQYAAAAABAAEAPcAAACTAwAAAAA=&#10;">
                    <v:imagedata r:id="rId33" o:title="medical-procedures-and-treatments"/>
                    <v:path arrowok="t"/>
                  </v:shape>
                </v:group>
                <w10:anchorlock/>
              </v:group>
            </w:pict>
          </mc:Fallback>
        </mc:AlternateContent>
      </w:r>
    </w:p>
    <w:p w:rsidR="000956EF" w:rsidRPr="00E41144" w:rsidRDefault="000956EF" w:rsidP="000956EF">
      <w:pPr>
        <w:pStyle w:val="Caption"/>
        <w:spacing w:before="0" w:line="360" w:lineRule="auto"/>
        <w:rPr>
          <w:lang w:val="en-GB"/>
        </w:rPr>
      </w:pPr>
      <w:bookmarkStart w:id="21" w:name="_Toc39807794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1"/>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r w:rsidR="00985244" w:rsidRPr="00E41144">
        <w:rPr>
          <w:lang w:val="en-GB"/>
        </w:rPr>
        <w:t>Kauppinen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Caption"/>
        <w:keepNext/>
        <w:spacing w:after="0" w:line="360" w:lineRule="auto"/>
        <w:rPr>
          <w:sz w:val="20"/>
          <w:lang w:val="en-GB"/>
        </w:rPr>
      </w:pPr>
      <w:bookmarkStart w:id="22" w:name="_Ref397201900"/>
      <w:bookmarkStart w:id="23" w:name="_Toc39807797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2"/>
      <w:r w:rsidRPr="00E41144">
        <w:rPr>
          <w:sz w:val="20"/>
          <w:lang w:val="en-GB"/>
        </w:rPr>
        <w:t xml:space="preserve"> - Examples of Fields of Study with Association Rules Application</w:t>
      </w:r>
      <w:bookmarkEnd w:id="23"/>
    </w:p>
    <w:tbl>
      <w:tblPr>
        <w:tblStyle w:val="SombreadoMdio1-Cor11"/>
        <w:tblW w:w="0" w:type="auto"/>
        <w:jc w:val="center"/>
        <w:tblLook w:val="04A0" w:firstRow="1" w:lastRow="0" w:firstColumn="1" w:lastColumn="0" w:noHBand="0" w:noVBand="1"/>
      </w:tblPr>
      <w:tblGrid>
        <w:gridCol w:w="3975"/>
      </w:tblGrid>
      <w:tr w:rsidR="00292974" w:rsidRPr="00E4114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dutch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in Wroclav,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a commercial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Heading2"/>
        <w:rPr>
          <w:lang w:val="en-GB"/>
        </w:rPr>
      </w:pPr>
      <w:bookmarkStart w:id="24" w:name="_Toc398077912"/>
      <w:r w:rsidRPr="00E41144">
        <w:rPr>
          <w:lang w:val="en-GB"/>
        </w:rPr>
        <w:t>Building &amp; Construction</w:t>
      </w:r>
      <w:bookmarkEnd w:id="24"/>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an ontology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Heading1"/>
        <w:rPr>
          <w:lang w:val="en-GB"/>
        </w:rPr>
      </w:pPr>
      <w:bookmarkStart w:id="25" w:name="_Toc398077913"/>
      <w:r w:rsidRPr="00E41144">
        <w:rPr>
          <w:lang w:val="en-GB"/>
        </w:rPr>
        <w:lastRenderedPageBreak/>
        <w:t xml:space="preserve">Theoretical and Technical </w:t>
      </w:r>
      <w:r w:rsidR="00667864" w:rsidRPr="00E41144">
        <w:rPr>
          <w:lang w:val="en-GB"/>
        </w:rPr>
        <w:t>Foundation</w:t>
      </w:r>
      <w:bookmarkEnd w:id="25"/>
    </w:p>
    <w:p w:rsidR="00264D3F" w:rsidRPr="00E41144" w:rsidRDefault="00AB3EE0" w:rsidP="00264D3F">
      <w:pPr>
        <w:pStyle w:val="Heading2"/>
        <w:rPr>
          <w:lang w:val="en-GB"/>
        </w:rPr>
      </w:pPr>
      <w:bookmarkStart w:id="26" w:name="_Ref397215040"/>
      <w:bookmarkStart w:id="27" w:name="_Toc398077914"/>
      <w:r w:rsidRPr="00E41144">
        <w:rPr>
          <w:lang w:val="en-GB"/>
        </w:rPr>
        <w:t>Association Rules</w:t>
      </w:r>
      <w:bookmarkEnd w:id="26"/>
      <w:bookmarkEnd w:id="27"/>
    </w:p>
    <w:p w:rsidR="00252AB3" w:rsidRPr="00E41144" w:rsidRDefault="00146F54" w:rsidP="00FB5030">
      <w:pPr>
        <w:pStyle w:val="ListParagraph"/>
        <w:ind w:left="0"/>
        <w:rPr>
          <w:lang w:val="en-GB"/>
        </w:rPr>
      </w:pPr>
      <w:r w:rsidRPr="00E41144">
        <w:rPr>
          <w:lang w:val="en-GB"/>
        </w:rPr>
        <w:t>The process of discover</w:t>
      </w:r>
      <w:ins w:id="28" w:author="Ruben" w:date="2014-09-15T14:50:00Z">
        <w:r w:rsidR="008A1BA0">
          <w:rPr>
            <w:lang w:val="en-GB"/>
          </w:rPr>
          <w:t>ing</w:t>
        </w:r>
      </w:ins>
      <w:del w:id="29" w:author="Ruben" w:date="2014-09-15T14:50:00Z">
        <w:r w:rsidRPr="00E41144" w:rsidDel="008A1BA0">
          <w:rPr>
            <w:lang w:val="en-GB"/>
          </w:rPr>
          <w:delText>y</w:delText>
        </w:r>
      </w:del>
      <w:r w:rsidRPr="00E41144">
        <w:rPr>
          <w:lang w:val="en-GB"/>
        </w:rPr>
        <w:t xml:space="preserve"> </w:t>
      </w:r>
      <w:del w:id="30" w:author="Ruben" w:date="2014-09-15T14:50:00Z">
        <w:r w:rsidRPr="00E41144" w:rsidDel="008A1BA0">
          <w:rPr>
            <w:lang w:val="en-GB"/>
          </w:rPr>
          <w:delText xml:space="preserve">of </w:delText>
        </w:r>
      </w:del>
      <w:commentRangeStart w:id="31"/>
      <w:r w:rsidRPr="00E41144">
        <w:rPr>
          <w:lang w:val="en-GB"/>
        </w:rPr>
        <w:t>rules</w:t>
      </w:r>
      <w:commentRangeEnd w:id="31"/>
      <w:r w:rsidR="008A1BA0">
        <w:rPr>
          <w:rStyle w:val="CommentReference"/>
        </w:rPr>
        <w:commentReference w:id="31"/>
      </w:r>
      <w:r w:rsidRPr="00E41144">
        <w:rPr>
          <w:lang w:val="en-GB"/>
        </w:rPr>
        <w:t xml:space="preserve"> in data has been a subject of </w:t>
      </w:r>
      <w:r w:rsidR="000230AB" w:rsidRPr="00E41144">
        <w:rPr>
          <w:lang w:val="en-GB"/>
        </w:rPr>
        <w:t>many researches</w:t>
      </w:r>
      <w:r w:rsidRPr="00E41144">
        <w:rPr>
          <w:lang w:val="en-GB"/>
        </w:rPr>
        <w:t xml:space="preserve"> by the community of Artificial Intelligence</w:t>
      </w:r>
      <w:ins w:id="32" w:author="Ruben" w:date="2014-09-15T14:51:00Z">
        <w:r w:rsidR="008A1BA0">
          <w:rPr>
            <w:lang w:val="en-GB"/>
          </w:rPr>
          <w:t xml:space="preserve"> (AI)</w:t>
        </w:r>
      </w:ins>
      <w:r w:rsidRPr="00E41144">
        <w:rPr>
          <w:lang w:val="en-GB"/>
        </w:rPr>
        <w:t>.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w:t>
      </w:r>
      <w:ins w:id="33" w:author="Ruben" w:date="2014-09-15T14:53:00Z">
        <w:r w:rsidR="008A1BA0">
          <w:rPr>
            <w:lang w:val="en-GB"/>
          </w:rPr>
          <w:t>ing</w:t>
        </w:r>
      </w:ins>
      <w:r w:rsidR="00D2676C" w:rsidRPr="00E41144">
        <w:rPr>
          <w:lang w:val="en-GB"/>
        </w:rPr>
        <w:t xml:space="preserve"> able to recognize and take some conclusions</w:t>
      </w:r>
      <w:r w:rsidR="00F4609F" w:rsidRPr="00E41144">
        <w:rPr>
          <w:lang w:val="en-GB"/>
        </w:rPr>
        <w:t xml:space="preserve"> about how the information is related</w:t>
      </w:r>
      <w:r w:rsidR="00D2676C" w:rsidRPr="00E41144">
        <w:rPr>
          <w:lang w:val="en-GB"/>
        </w:rPr>
        <w:t xml:space="preserve">, </w:t>
      </w:r>
      <w:commentRangeStart w:id="34"/>
      <w:r w:rsidR="00D2676C" w:rsidRPr="00E41144">
        <w:rPr>
          <w:lang w:val="en-GB"/>
        </w:rPr>
        <w:t>t</w:t>
      </w:r>
      <w:r w:rsidRPr="00E41144">
        <w:rPr>
          <w:lang w:val="en-GB"/>
        </w:rPr>
        <w:t>herefore</w:t>
      </w:r>
      <w:commentRangeEnd w:id="34"/>
      <w:r w:rsidR="008A1BA0">
        <w:rPr>
          <w:rStyle w:val="CommentReference"/>
        </w:rPr>
        <w:commentReference w:id="34"/>
      </w:r>
      <w:r w:rsidRPr="00E41144">
        <w:rPr>
          <w:lang w:val="en-GB"/>
        </w:rPr>
        <w:t>,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ListParagraph"/>
        <w:ind w:left="0"/>
        <w:rPr>
          <w:lang w:val="en-GB"/>
        </w:rPr>
      </w:pPr>
      <w:r w:rsidRPr="00E41144">
        <w:rPr>
          <w:lang w:val="en-GB"/>
        </w:rPr>
        <w:tab/>
      </w:r>
      <w:r w:rsidR="00146F54" w:rsidRPr="00E41144">
        <w:rPr>
          <w:lang w:val="en-GB"/>
        </w:rPr>
        <w:t xml:space="preserve">Association Rules </w:t>
      </w:r>
      <w:ins w:id="35" w:author="Ruben" w:date="2014-09-15T14:58:00Z">
        <w:r w:rsidR="00F61792" w:rsidRPr="00E41144">
          <w:rPr>
            <w:lang w:val="en-GB"/>
          </w:rPr>
          <w:t xml:space="preserve">introduced by </w:t>
        </w:r>
        <w:r w:rsidR="00F61792" w:rsidRPr="00E41144">
          <w:rPr>
            <w:lang w:val="en-GB"/>
          </w:rPr>
          <w:fldChar w:fldCharType="begin"/>
        </w:r>
        <w:r w:rsidR="00F61792"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F61792" w:rsidRPr="00E41144">
          <w:rPr>
            <w:lang w:val="en-GB"/>
          </w:rPr>
          <w:fldChar w:fldCharType="separate"/>
        </w:r>
        <w:r w:rsidR="00F61792" w:rsidRPr="00E41144">
          <w:rPr>
            <w:rFonts w:cs="Times New Roman"/>
            <w:lang w:val="en-GB"/>
          </w:rPr>
          <w:t>(Agrawal et al., 1993)</w:t>
        </w:r>
        <w:r w:rsidR="00F61792" w:rsidRPr="00E41144">
          <w:rPr>
            <w:lang w:val="en-GB"/>
          </w:rPr>
          <w:fldChar w:fldCharType="end"/>
        </w:r>
        <w:r w:rsidR="00F61792">
          <w:rPr>
            <w:lang w:val="en-GB"/>
          </w:rPr>
          <w:t xml:space="preserve">, </w:t>
        </w:r>
      </w:ins>
      <w:r w:rsidR="00146F54" w:rsidRPr="00E41144">
        <w:rPr>
          <w:lang w:val="en-GB"/>
        </w:rPr>
        <w:t>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xml:space="preserve">. </w:t>
      </w:r>
      <w:del w:id="36" w:author="Ruben" w:date="2014-09-15T14:58:00Z">
        <w:r w:rsidR="00146F54" w:rsidRPr="00E41144" w:rsidDel="00F61792">
          <w:rPr>
            <w:lang w:val="en-GB"/>
          </w:rPr>
          <w:delText>W</w:delText>
        </w:r>
        <w:r w:rsidR="00680AFB" w:rsidRPr="00E41144" w:rsidDel="00F61792">
          <w:rPr>
            <w:lang w:val="en-GB"/>
          </w:rPr>
          <w:delText>as</w:delText>
        </w:r>
        <w:r w:rsidR="009C593D" w:rsidRPr="00E41144" w:rsidDel="00F61792">
          <w:rPr>
            <w:lang w:val="en-GB"/>
          </w:rPr>
          <w:delText xml:space="preserve"> first introduced by </w:delText>
        </w:r>
        <w:r w:rsidR="000F293F" w:rsidRPr="00E41144" w:rsidDel="00F61792">
          <w:rPr>
            <w:lang w:val="en-GB"/>
          </w:rPr>
          <w:fldChar w:fldCharType="begin"/>
        </w:r>
        <w:r w:rsidR="009C593D" w:rsidRPr="00E41144" w:rsidDel="00F61792">
          <w:rPr>
            <w:lang w:val="en-GB"/>
          </w:rPr>
          <w:del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delInstrText>
        </w:r>
        <w:r w:rsidR="000F293F" w:rsidRPr="00E41144" w:rsidDel="00F61792">
          <w:rPr>
            <w:lang w:val="en-GB"/>
          </w:rPr>
          <w:fldChar w:fldCharType="separate"/>
        </w:r>
        <w:r w:rsidR="00C651E0" w:rsidRPr="00E41144" w:rsidDel="00F61792">
          <w:rPr>
            <w:rFonts w:cs="Times New Roman"/>
            <w:lang w:val="en-GB"/>
          </w:rPr>
          <w:delText>(Agrawal et al., 1993)</w:delText>
        </w:r>
        <w:r w:rsidR="000F293F" w:rsidRPr="00E41144" w:rsidDel="00F61792">
          <w:rPr>
            <w:lang w:val="en-GB"/>
          </w:rPr>
          <w:fldChar w:fldCharType="end"/>
        </w:r>
        <w:r w:rsidR="009C593D" w:rsidRPr="00E41144" w:rsidDel="00F61792">
          <w:rPr>
            <w:lang w:val="en-GB"/>
          </w:rPr>
          <w:delText>.</w:delText>
        </w:r>
      </w:del>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del w:id="37" w:author="Ruben" w:date="2014-09-15T14:59:00Z">
        <w:r w:rsidR="000D08BE" w:rsidRPr="00E41144" w:rsidDel="00F61792">
          <w:rPr>
            <w:lang w:val="en-GB"/>
          </w:rPr>
          <w:delText>Additionally</w:delText>
        </w:r>
        <w:r w:rsidR="00CA4C7D" w:rsidRPr="00E41144" w:rsidDel="00F61792">
          <w:rPr>
            <w:lang w:val="en-GB"/>
          </w:rPr>
          <w:delText xml:space="preserve">, association rules is a process that drives good and easy understanding to an analyst. </w:delText>
        </w:r>
      </w:del>
      <w:ins w:id="38" w:author="Ruben" w:date="2014-09-15T15:04:00Z">
        <w:r w:rsidR="00F61792">
          <w:rPr>
            <w:lang w:val="en-GB"/>
          </w:rPr>
          <w:t xml:space="preserve"> In order to clearly explain the objective behind association rule mining, </w:t>
        </w:r>
      </w:ins>
      <w:del w:id="39" w:author="Ruben" w:date="2014-09-15T15:04:00Z">
        <w:r w:rsidR="00B83B6E" w:rsidRPr="00E41144" w:rsidDel="00F61792">
          <w:rPr>
            <w:lang w:val="en-GB"/>
          </w:rPr>
          <w:delText xml:space="preserve">To demonstrate the problem more </w:delText>
        </w:r>
        <w:r w:rsidR="009A4623" w:rsidRPr="00E41144" w:rsidDel="00F61792">
          <w:rPr>
            <w:lang w:val="en-GB"/>
          </w:rPr>
          <w:delText>clearly</w:delText>
        </w:r>
        <w:r w:rsidR="00B83B6E" w:rsidRPr="00E41144" w:rsidDel="00F61792">
          <w:rPr>
            <w:lang w:val="en-GB"/>
          </w:rPr>
          <w:delText xml:space="preserve">, </w:delText>
        </w:r>
      </w:del>
      <w:ins w:id="40" w:author="Ruben" w:date="2014-09-15T15:04:00Z">
        <w:r w:rsidR="00F61792">
          <w:rPr>
            <w:lang w:val="en-GB"/>
          </w:rPr>
          <w:t xml:space="preserve">usually </w:t>
        </w:r>
      </w:ins>
      <w:r w:rsidR="00B83B6E" w:rsidRPr="00E41144">
        <w:rPr>
          <w:lang w:val="en-GB"/>
        </w:rPr>
        <w:t xml:space="preserve">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w:t>
      </w:r>
      <w:del w:id="41" w:author="Ruben" w:date="2014-09-15T16:11:00Z">
        <w:r w:rsidR="000D08BE" w:rsidRPr="00E41144" w:rsidDel="002D46BC">
          <w:rPr>
            <w:lang w:val="en-GB"/>
          </w:rPr>
          <w:delText xml:space="preserve">large </w:delText>
        </w:r>
      </w:del>
      <w:r w:rsidR="000D08BE" w:rsidRPr="00E41144">
        <w:rPr>
          <w:lang w:val="en-GB"/>
        </w:rPr>
        <w:t>department store</w:t>
      </w:r>
      <w:r w:rsidR="00B83B6E" w:rsidRPr="00E41144">
        <w:rPr>
          <w:lang w:val="en-GB"/>
        </w:rPr>
        <w:t xml:space="preserve">. In </w:t>
      </w:r>
      <w:del w:id="42" w:author="Ruben" w:date="2014-09-15T15:05:00Z">
        <w:r w:rsidR="00B83B6E" w:rsidRPr="00E41144" w:rsidDel="00F61792">
          <w:rPr>
            <w:lang w:val="en-GB"/>
          </w:rPr>
          <w:delText xml:space="preserve">this </w:delText>
        </w:r>
      </w:del>
      <w:ins w:id="43" w:author="Ruben" w:date="2014-09-15T15:05:00Z">
        <w:r w:rsidR="00F61792">
          <w:rPr>
            <w:lang w:val="en-GB"/>
          </w:rPr>
          <w:t>such</w:t>
        </w:r>
        <w:r w:rsidR="00F61792" w:rsidRPr="00E41144">
          <w:rPr>
            <w:lang w:val="en-GB"/>
          </w:rPr>
          <w:t xml:space="preserve"> </w:t>
        </w:r>
      </w:ins>
      <w:r w:rsidR="00B83B6E" w:rsidRPr="00E41144">
        <w:rPr>
          <w:lang w:val="en-GB"/>
        </w:rPr>
        <w:t xml:space="preserve">example, </w:t>
      </w:r>
      <w:r w:rsidR="0031218B" w:rsidRPr="00E41144">
        <w:rPr>
          <w:lang w:val="en-GB"/>
        </w:rPr>
        <w:t xml:space="preserve">the </w:t>
      </w:r>
      <w:del w:id="44" w:author="Ruben" w:date="2014-09-15T15:05:00Z">
        <w:r w:rsidR="0031218B" w:rsidRPr="00E41144" w:rsidDel="00F61792">
          <w:rPr>
            <w:lang w:val="en-GB"/>
          </w:rPr>
          <w:delText xml:space="preserve">problem presented </w:delText>
        </w:r>
      </w:del>
      <w:ins w:id="45" w:author="Ruben" w:date="2014-09-15T16:11:00Z">
        <w:r w:rsidR="002D46BC">
          <w:rPr>
            <w:lang w:val="en-GB"/>
          </w:rPr>
          <w:t xml:space="preserve">objective </w:t>
        </w:r>
      </w:ins>
      <w:r w:rsidR="00B83B6E" w:rsidRPr="00E41144">
        <w:rPr>
          <w:lang w:val="en-GB"/>
        </w:rPr>
        <w:t xml:space="preserve">is to predict the behaviour of the </w:t>
      </w:r>
      <w:del w:id="46" w:author="Ruben" w:date="2014-09-15T16:11:00Z">
        <w:r w:rsidR="00B83B6E" w:rsidRPr="00E41144" w:rsidDel="002D46BC">
          <w:rPr>
            <w:lang w:val="en-GB"/>
          </w:rPr>
          <w:delText>clients</w:delText>
        </w:r>
      </w:del>
      <w:ins w:id="47" w:author="Ruben" w:date="2014-09-15T16:13:00Z">
        <w:r w:rsidR="002D46BC">
          <w:rPr>
            <w:lang w:val="en-GB"/>
          </w:rPr>
          <w:t>customers</w:t>
        </w:r>
      </w:ins>
      <w:r w:rsidR="00B83B6E" w:rsidRPr="00E41144">
        <w:rPr>
          <w:lang w:val="en-GB"/>
        </w:rPr>
        <w:t xml:space="preserve">, based on the collected </w:t>
      </w:r>
      <w:ins w:id="48" w:author="Ruben" w:date="2014-09-15T16:13:00Z">
        <w:r w:rsidR="002D46BC">
          <w:rPr>
            <w:lang w:val="en-GB"/>
          </w:rPr>
          <w:t xml:space="preserve">historical </w:t>
        </w:r>
      </w:ins>
      <w:r w:rsidR="00B83B6E" w:rsidRPr="00E41144">
        <w:rPr>
          <w:lang w:val="en-GB"/>
        </w:rPr>
        <w:t xml:space="preserve">data from </w:t>
      </w:r>
      <w:del w:id="49" w:author="Ruben" w:date="2014-09-15T16:13:00Z">
        <w:r w:rsidR="000D08BE" w:rsidRPr="00E41144" w:rsidDel="002D46BC">
          <w:rPr>
            <w:lang w:val="en-GB"/>
          </w:rPr>
          <w:delText xml:space="preserve">each of </w:delText>
        </w:r>
        <w:r w:rsidR="00B83B6E" w:rsidRPr="00E41144" w:rsidDel="002D46BC">
          <w:rPr>
            <w:lang w:val="en-GB"/>
          </w:rPr>
          <w:delText>the</w:delText>
        </w:r>
      </w:del>
      <w:ins w:id="50" w:author="Ruben" w:date="2014-09-15T16:13:00Z">
        <w:r w:rsidR="002D46BC">
          <w:rPr>
            <w:lang w:val="en-GB"/>
          </w:rPr>
          <w:t>several</w:t>
        </w:r>
      </w:ins>
      <w:r w:rsidR="00B83B6E" w:rsidRPr="00E41144">
        <w:rPr>
          <w:lang w:val="en-GB"/>
        </w:rPr>
        <w:t xml:space="preserve"> transactions. </w:t>
      </w:r>
      <w:r w:rsidR="00252AB3" w:rsidRPr="00E41144">
        <w:rPr>
          <w:lang w:val="en-GB"/>
        </w:rPr>
        <w:t xml:space="preserve">For instance, if a </w:t>
      </w:r>
      <w:del w:id="51" w:author="Ruben" w:date="2014-09-15T16:12:00Z">
        <w:r w:rsidR="00252AB3" w:rsidRPr="00E41144" w:rsidDel="002D46BC">
          <w:rPr>
            <w:lang w:val="en-GB"/>
          </w:rPr>
          <w:delText xml:space="preserve">client </w:delText>
        </w:r>
      </w:del>
      <w:ins w:id="52" w:author="Ruben" w:date="2014-09-15T16:12:00Z">
        <w:r w:rsidR="002D46BC">
          <w:rPr>
            <w:lang w:val="en-GB"/>
          </w:rPr>
          <w:t>customer</w:t>
        </w:r>
        <w:r w:rsidR="002D46BC" w:rsidRPr="00E41144">
          <w:rPr>
            <w:lang w:val="en-GB"/>
          </w:rPr>
          <w:t xml:space="preserve"> </w:t>
        </w:r>
      </w:ins>
      <w:r w:rsidR="00252AB3" w:rsidRPr="00E41144">
        <w:rPr>
          <w:lang w:val="en-GB"/>
        </w:rPr>
        <w:t xml:space="preserve">buys </w:t>
      </w:r>
      <w:del w:id="53" w:author="Ruben" w:date="2014-09-15T16:13:00Z">
        <w:r w:rsidR="00252AB3" w:rsidRPr="00E41144" w:rsidDel="002D46BC">
          <w:rPr>
            <w:lang w:val="en-GB"/>
          </w:rPr>
          <w:delText xml:space="preserve">some </w:delText>
        </w:r>
      </w:del>
      <w:r w:rsidR="00252AB3" w:rsidRPr="00E41144">
        <w:rPr>
          <w:lang w:val="en-GB"/>
        </w:rPr>
        <w:t xml:space="preserve">product A, the AR </w:t>
      </w:r>
      <w:ins w:id="54" w:author="Ruben" w:date="2014-09-15T16:12:00Z">
        <w:r w:rsidR="002D46BC">
          <w:rPr>
            <w:lang w:val="en-GB"/>
          </w:rPr>
          <w:t>a</w:t>
        </w:r>
      </w:ins>
      <w:del w:id="55" w:author="Ruben" w:date="2014-09-15T16:12:00Z">
        <w:r w:rsidR="00252AB3" w:rsidRPr="00E41144" w:rsidDel="002D46BC">
          <w:rPr>
            <w:lang w:val="en-GB"/>
          </w:rPr>
          <w:delText>A</w:delText>
        </w:r>
      </w:del>
      <w:r w:rsidR="00252AB3" w:rsidRPr="00E41144">
        <w:rPr>
          <w:lang w:val="en-GB"/>
        </w:rPr>
        <w:t xml:space="preserve">lgorithm, based on the stored transaction data of other </w:t>
      </w:r>
      <w:del w:id="56" w:author="Ruben" w:date="2014-09-15T16:15:00Z">
        <w:r w:rsidR="00252AB3" w:rsidRPr="00E41144" w:rsidDel="002D46BC">
          <w:rPr>
            <w:lang w:val="en-GB"/>
          </w:rPr>
          <w:delText>clients</w:delText>
        </w:r>
      </w:del>
      <w:ins w:id="57" w:author="Ruben" w:date="2014-09-15T16:15:00Z">
        <w:r w:rsidR="002D46BC">
          <w:rPr>
            <w:lang w:val="en-GB"/>
          </w:rPr>
          <w:t>customers</w:t>
        </w:r>
      </w:ins>
      <w:del w:id="58" w:author="Ruben" w:date="2014-09-15T16:15:00Z">
        <w:r w:rsidR="0031218B" w:rsidRPr="00E41144" w:rsidDel="002D46BC">
          <w:rPr>
            <w:lang w:val="en-GB"/>
          </w:rPr>
          <w:delText>, AR</w:delText>
        </w:r>
      </w:del>
      <w:r w:rsidR="00252AB3" w:rsidRPr="00E41144">
        <w:rPr>
          <w:lang w:val="en-GB"/>
        </w:rPr>
        <w:t xml:space="preserve"> will </w:t>
      </w:r>
      <w:commentRangeStart w:id="59"/>
      <w:r w:rsidR="00252AB3" w:rsidRPr="00E41144">
        <w:rPr>
          <w:lang w:val="en-GB"/>
        </w:rPr>
        <w:t>give</w:t>
      </w:r>
      <w:commentRangeEnd w:id="59"/>
      <w:r w:rsidR="002D46BC">
        <w:rPr>
          <w:rStyle w:val="CommentReference"/>
        </w:rPr>
        <w:commentReference w:id="59"/>
      </w:r>
      <w:r w:rsidR="00252AB3" w:rsidRPr="00E41144">
        <w:rPr>
          <w:lang w:val="en-GB"/>
        </w:rPr>
        <w:t xml:space="preserve"> the </w:t>
      </w:r>
      <w:commentRangeStart w:id="60"/>
      <w:r w:rsidR="00252AB3" w:rsidRPr="00E41144">
        <w:rPr>
          <w:lang w:val="en-GB"/>
        </w:rPr>
        <w:t>best common behaviour that this client will have</w:t>
      </w:r>
      <w:commentRangeEnd w:id="60"/>
      <w:r w:rsidR="002D46BC">
        <w:rPr>
          <w:rStyle w:val="CommentReference"/>
        </w:rPr>
        <w:commentReference w:id="60"/>
      </w:r>
      <w:r w:rsidR="00252AB3" w:rsidRPr="00E41144">
        <w:rPr>
          <w:lang w:val="en-GB"/>
        </w:rPr>
        <w:t xml:space="preserve">. With a set of </w:t>
      </w:r>
      <w:commentRangeStart w:id="61"/>
      <w:r w:rsidR="00252AB3" w:rsidRPr="00E41144">
        <w:rPr>
          <w:lang w:val="en-GB"/>
        </w:rPr>
        <w:t>products</w:t>
      </w:r>
      <w:r w:rsidR="0031218B" w:rsidRPr="00E41144">
        <w:rPr>
          <w:lang w:val="en-GB"/>
        </w:rPr>
        <w:t xml:space="preserve"> </w:t>
      </w:r>
      <w:commentRangeEnd w:id="61"/>
      <w:r w:rsidR="002D46BC">
        <w:rPr>
          <w:rStyle w:val="CommentReference"/>
        </w:rPr>
        <w:commentReference w:id="61"/>
      </w:r>
      <w:r w:rsidR="0031218B" w:rsidRPr="00E41144">
        <w:rPr>
          <w:lang w:val="en-GB"/>
        </w:rPr>
        <w:t xml:space="preserve">as the </w:t>
      </w:r>
      <w:commentRangeStart w:id="62"/>
      <w:r w:rsidR="0031218B" w:rsidRPr="00E41144">
        <w:rPr>
          <w:i/>
          <w:lang w:val="en-GB"/>
        </w:rPr>
        <w:t>premise</w:t>
      </w:r>
      <w:commentRangeEnd w:id="62"/>
      <w:r w:rsidR="002D46BC">
        <w:rPr>
          <w:rStyle w:val="CommentReference"/>
        </w:rPr>
        <w:commentReference w:id="62"/>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286"/>
        <w:gridCol w:w="766"/>
      </w:tblGrid>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bookmarkStart w:id="63"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63"/>
          </w:p>
        </w:tc>
      </w:tr>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jc w:val="center"/>
              <w:rPr>
                <w:lang w:val="en-GB"/>
              </w:rPr>
            </w:pPr>
            <w:commentRangeStart w:id="64"/>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commentRangeEnd w:id="64"/>
            <w:r w:rsidR="00495CC9">
              <w:rPr>
                <w:rStyle w:val="CommentReference"/>
              </w:rPr>
              <w:commentReference w:id="64"/>
            </w:r>
          </w:p>
        </w:tc>
      </w:tr>
    </w:tbl>
    <w:p w:rsidR="008A6B05" w:rsidRPr="00E41144" w:rsidRDefault="009C446F" w:rsidP="004B45A5">
      <w:pPr>
        <w:pStyle w:val="ListParagraph"/>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w:t>
      </w:r>
      <w:commentRangeStart w:id="65"/>
      <w:r w:rsidR="00FF03B0" w:rsidRPr="00E41144">
        <w:rPr>
          <w:lang w:val="en-GB"/>
        </w:rPr>
        <w:t>frequent items</w:t>
      </w:r>
      <w:commentRangeEnd w:id="65"/>
      <w:r w:rsidR="00495CC9">
        <w:rPr>
          <w:rStyle w:val="CommentReference"/>
        </w:rPr>
        <w:commentReference w:id="65"/>
      </w:r>
      <w:r w:rsidR="00FF03B0" w:rsidRPr="00E41144">
        <w:rPr>
          <w:lang w:val="en-GB"/>
        </w:rPr>
        <w:t xml:space="preserve"> that occur in the database, and </w:t>
      </w:r>
      <w:r w:rsidR="009A4623" w:rsidRPr="00E41144">
        <w:rPr>
          <w:lang w:val="en-GB"/>
        </w:rPr>
        <w:t xml:space="preserve">the second task is </w:t>
      </w:r>
      <w:r w:rsidR="00FF03B0" w:rsidRPr="00E41144">
        <w:rPr>
          <w:lang w:val="en-GB"/>
        </w:rPr>
        <w:t xml:space="preserve">the </w:t>
      </w:r>
      <w:commentRangeStart w:id="66"/>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rules among the frequent items</w:t>
      </w:r>
      <w:commentRangeEnd w:id="66"/>
      <w:r w:rsidR="00495CC9">
        <w:rPr>
          <w:rStyle w:val="CommentReference"/>
        </w:rPr>
        <w:commentReference w:id="66"/>
      </w:r>
      <w:r w:rsidR="00FF03B0" w:rsidRPr="00E41144">
        <w:rPr>
          <w:lang w:val="en-GB"/>
        </w:rPr>
        <w:t xml:space="preserve">.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xml:space="preserve">. Two </w:t>
      </w:r>
      <w:commentRangeStart w:id="67"/>
      <w:r w:rsidR="009A4623" w:rsidRPr="00E41144">
        <w:rPr>
          <w:lang w:val="en-GB"/>
        </w:rPr>
        <w:t xml:space="preserve">itemsets </w:t>
      </w:r>
      <w:commentRangeEnd w:id="67"/>
      <w:r w:rsidR="00495CC9">
        <w:rPr>
          <w:rStyle w:val="CommentReference"/>
        </w:rPr>
        <w:commentReference w:id="67"/>
      </w:r>
      <w:r w:rsidR="009A4623" w:rsidRPr="00E41144">
        <w:rPr>
          <w:lang w:val="en-GB"/>
        </w:rPr>
        <w:t xml:space="preserve">must be considered, one for </w:t>
      </w:r>
      <w:r w:rsidR="009A4623" w:rsidRPr="00E41144">
        <w:rPr>
          <w:lang w:val="en-GB"/>
        </w:rPr>
        <w:lastRenderedPageBreak/>
        <w:t xml:space="preserve">the </w:t>
      </w:r>
      <w:commentRangeStart w:id="68"/>
      <w:r w:rsidR="009A4623" w:rsidRPr="00E41144">
        <w:rPr>
          <w:lang w:val="en-GB"/>
        </w:rPr>
        <w:t xml:space="preserve">premise </w:t>
      </w:r>
      <w:commentRangeEnd w:id="68"/>
      <w:r w:rsidR="00495CC9">
        <w:rPr>
          <w:rStyle w:val="CommentReference"/>
        </w:rPr>
        <w:commentReference w:id="68"/>
      </w:r>
      <w:r w:rsidR="009A4623" w:rsidRPr="00E41144">
        <w:rPr>
          <w:lang w:val="en-GB"/>
        </w:rPr>
        <w:t xml:space="preserve">and other for the </w:t>
      </w:r>
      <w:commentRangeStart w:id="69"/>
      <w:r w:rsidR="009A4623" w:rsidRPr="00E41144">
        <w:rPr>
          <w:lang w:val="en-GB"/>
        </w:rPr>
        <w:t>conclusion</w:t>
      </w:r>
      <w:commentRangeEnd w:id="69"/>
      <w:r w:rsidR="00495CC9">
        <w:rPr>
          <w:rStyle w:val="CommentReference"/>
        </w:rPr>
        <w:commentReference w:id="69"/>
      </w:r>
      <w:r w:rsidR="00197567" w:rsidRPr="00E41144">
        <w:rPr>
          <w:rStyle w:val="FootnoteReference"/>
          <w:lang w:val="en-GB"/>
        </w:rPr>
        <w:footnoteReference w:id="3"/>
      </w:r>
      <w:r w:rsidR="009A4623" w:rsidRPr="00E41144">
        <w:rPr>
          <w:lang w:val="en-GB"/>
        </w:rPr>
        <w:t>.</w:t>
      </w:r>
      <w:r w:rsidR="0044211E" w:rsidRPr="00E41144">
        <w:rPr>
          <w:lang w:val="en-GB"/>
        </w:rPr>
        <w:t xml:space="preserve"> </w:t>
      </w:r>
      <w:r w:rsidR="00DF776E" w:rsidRPr="00E41144">
        <w:rPr>
          <w:lang w:val="en-GB"/>
        </w:rPr>
        <w:t xml:space="preserve">Itemset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w:t>
      </w:r>
      <w:commentRangeStart w:id="70"/>
      <w:r w:rsidR="00DF776E" w:rsidRPr="00E41144">
        <w:rPr>
          <w:lang w:val="en-GB"/>
        </w:rPr>
        <w:t xml:space="preserve">rule </w:t>
      </w:r>
      <w:commentRangeEnd w:id="70"/>
      <w:r w:rsidR="00495CC9">
        <w:rPr>
          <w:rStyle w:val="CommentReference"/>
        </w:rPr>
        <w:commentReference w:id="70"/>
      </w:r>
      <w:r w:rsidR="00DF776E" w:rsidRPr="00E41144">
        <w:rPr>
          <w:lang w:val="en-GB"/>
        </w:rPr>
        <w:t xml:space="preserve">is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The intersection of A 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The itemsets that are considered in the premise can include one or more items. As for the conclusion it can hold only one.</w:t>
      </w:r>
    </w:p>
    <w:p w:rsidR="0027426A" w:rsidRPr="00E41144" w:rsidRDefault="009C446F" w:rsidP="00FB5030">
      <w:pPr>
        <w:pStyle w:val="ListParagraph"/>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r w:rsidR="00E65836" w:rsidRPr="00E41144">
        <w:rPr>
          <w:lang w:val="en-GB"/>
        </w:rPr>
        <w:t xml:space="preserve">boolean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w:t>
      </w:r>
      <w:commentRangeStart w:id="71"/>
      <w:r w:rsidR="00E65836" w:rsidRPr="00E41144">
        <w:rPr>
          <w:lang w:val="en-GB"/>
        </w:rPr>
        <w:t xml:space="preserve">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commentRangeEnd w:id="71"/>
      <w:r w:rsidR="00495CC9">
        <w:rPr>
          <w:rStyle w:val="CommentReference"/>
        </w:rPr>
        <w:commentReference w:id="71"/>
      </w:r>
    </w:p>
    <w:p w:rsidR="00F06C4F" w:rsidRPr="00E41144" w:rsidRDefault="009C446F" w:rsidP="00FB5030">
      <w:pPr>
        <w:pStyle w:val="ListParagraph"/>
        <w:ind w:left="0"/>
        <w:rPr>
          <w:lang w:val="en-GB"/>
        </w:rPr>
      </w:pPr>
      <w:r w:rsidRPr="00E41144">
        <w:rPr>
          <w:lang w:val="en-GB"/>
        </w:rPr>
        <w:tab/>
      </w:r>
      <w:commentRangeStart w:id="72"/>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w:t>
      </w:r>
      <w:commentRangeEnd w:id="72"/>
      <w:r w:rsidR="009661B0">
        <w:rPr>
          <w:rStyle w:val="CommentReference"/>
        </w:rPr>
        <w:commentReference w:id="72"/>
      </w:r>
      <w:r w:rsidR="0084535F" w:rsidRPr="00E41144">
        <w:rPr>
          <w:lang w:val="en-GB"/>
        </w:rPr>
        <w:t xml:space="preserve">. Discovering what will be </w:t>
      </w:r>
      <w:commentRangeStart w:id="73"/>
      <w:r w:rsidR="0084535F" w:rsidRPr="00E41144">
        <w:rPr>
          <w:lang w:val="en-GB"/>
        </w:rPr>
        <w:t xml:space="preserve">interesting or not </w:t>
      </w:r>
      <w:commentRangeEnd w:id="73"/>
      <w:r w:rsidR="009661B0">
        <w:rPr>
          <w:rStyle w:val="CommentReference"/>
        </w:rPr>
        <w:commentReference w:id="73"/>
      </w:r>
      <w:r w:rsidR="0084535F" w:rsidRPr="00E41144">
        <w:rPr>
          <w:lang w:val="en-GB"/>
        </w:rPr>
        <w:t>is also a good challenge for the association rules discovery process</w:t>
      </w:r>
      <w:r w:rsidR="0027426A" w:rsidRPr="00E41144">
        <w:rPr>
          <w:lang w:val="en-GB"/>
        </w:rPr>
        <w:t>.</w:t>
      </w:r>
      <w:r w:rsidR="0084535F" w:rsidRPr="00E41144">
        <w:rPr>
          <w:lang w:val="en-GB"/>
        </w:rPr>
        <w:t xml:space="preserve"> </w:t>
      </w:r>
      <w:commentRangeStart w:id="74"/>
      <w:r w:rsidR="0084535F" w:rsidRPr="00E41144">
        <w:rPr>
          <w:lang w:val="en-GB"/>
        </w:rPr>
        <w:t xml:space="preserve">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w:t>
      </w:r>
      <w:commentRangeEnd w:id="74"/>
      <w:r w:rsidR="009661B0">
        <w:rPr>
          <w:rStyle w:val="CommentReference"/>
        </w:rPr>
        <w:commentReference w:id="74"/>
      </w:r>
      <w:r w:rsidR="0084535F" w:rsidRPr="00E41144">
        <w:rPr>
          <w:lang w:val="en-GB"/>
        </w:rPr>
        <w:t xml:space="preserve"> </w:t>
      </w:r>
      <w:commentRangeStart w:id="75"/>
      <w:r w:rsidR="0084535F" w:rsidRPr="00E41144">
        <w:rPr>
          <w:lang w:val="en-GB"/>
        </w:rPr>
        <w:t>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commentRangeEnd w:id="75"/>
      <w:r w:rsidR="009661B0">
        <w:rPr>
          <w:rStyle w:val="CommentReference"/>
        </w:rPr>
        <w:commentReference w:id="75"/>
      </w:r>
    </w:p>
    <w:p w:rsidR="00CD1685" w:rsidRPr="00E41144" w:rsidRDefault="009C446F" w:rsidP="00FB5030">
      <w:pPr>
        <w:pStyle w:val="ListParagraph"/>
        <w:ind w:left="0"/>
        <w:rPr>
          <w:lang w:val="en-GB"/>
        </w:rPr>
      </w:pPr>
      <w:r w:rsidRPr="00E41144">
        <w:rPr>
          <w:lang w:val="en-GB"/>
        </w:rPr>
        <w:tab/>
      </w:r>
      <w:commentRangeStart w:id="76"/>
      <w:r w:rsidR="00B20A01" w:rsidRPr="00E41144">
        <w:rPr>
          <w:lang w:val="en-GB"/>
        </w:rPr>
        <w:t>When the interest of evaluation has to be considered</w:t>
      </w:r>
      <w:commentRangeEnd w:id="76"/>
      <w:r w:rsidR="009661B0">
        <w:rPr>
          <w:rStyle w:val="CommentReference"/>
        </w:rPr>
        <w:commentReference w:id="76"/>
      </w:r>
      <w:r w:rsidR="00B20A01" w:rsidRPr="00E41144">
        <w:rPr>
          <w:lang w:val="en-GB"/>
        </w:rPr>
        <w:t xml:space="preserve">, one should </w:t>
      </w:r>
      <w:commentRangeStart w:id="77"/>
      <w:r w:rsidR="00B20A01" w:rsidRPr="00E41144">
        <w:rPr>
          <w:lang w:val="en-GB"/>
        </w:rPr>
        <w:t xml:space="preserve">start </w:t>
      </w:r>
      <w:commentRangeEnd w:id="77"/>
      <w:r w:rsidR="009661B0">
        <w:rPr>
          <w:rStyle w:val="CommentReference"/>
        </w:rPr>
        <w:commentReference w:id="77"/>
      </w:r>
      <w:r w:rsidR="00B20A01" w:rsidRPr="00E41144">
        <w:rPr>
          <w:lang w:val="en-GB"/>
        </w:rPr>
        <w:t xml:space="preserve">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w:t>
      </w:r>
      <w:del w:id="78" w:author="Ruben" w:date="2014-09-15T16:39:00Z">
        <w:r w:rsidR="00B20A01" w:rsidRPr="00E41144" w:rsidDel="009661B0">
          <w:rPr>
            <w:lang w:val="en-GB"/>
          </w:rPr>
          <w:delText xml:space="preserve">construction </w:delText>
        </w:r>
      </w:del>
      <w:ins w:id="79" w:author="Ruben" w:date="2014-09-15T16:39:00Z">
        <w:r w:rsidR="009661B0">
          <w:rPr>
            <w:lang w:val="en-GB"/>
          </w:rPr>
          <w:t xml:space="preserve">the B&amp;C </w:t>
        </w:r>
      </w:ins>
      <w:r w:rsidR="00B20A01" w:rsidRPr="00E41144">
        <w:rPr>
          <w:lang w:val="en-GB"/>
        </w:rPr>
        <w:t xml:space="preserve">and architecture, association rules </w:t>
      </w:r>
      <w:r w:rsidR="00120A00" w:rsidRPr="00E41144">
        <w:rPr>
          <w:lang w:val="en-GB"/>
        </w:rPr>
        <w:t xml:space="preserve">discovered </w:t>
      </w:r>
      <w:r w:rsidR="00B20A01" w:rsidRPr="00E41144">
        <w:rPr>
          <w:lang w:val="en-GB"/>
        </w:rPr>
        <w:t xml:space="preserve">that include </w:t>
      </w:r>
      <w:ins w:id="80" w:author="Ruben" w:date="2014-09-15T16:39:00Z">
        <w:r w:rsidR="009661B0">
          <w:rPr>
            <w:lang w:val="en-GB"/>
          </w:rPr>
          <w:t xml:space="preserve">terms like </w:t>
        </w:r>
      </w:ins>
      <w:r w:rsidR="00B20A01" w:rsidRPr="00E41144">
        <w:rPr>
          <w:lang w:val="en-GB"/>
        </w:rPr>
        <w:t>house</w:t>
      </w:r>
      <w:del w:id="81" w:author="Ruben" w:date="2014-09-15T16:39:00Z">
        <w:r w:rsidR="00B20A01" w:rsidRPr="00E41144" w:rsidDel="009661B0">
          <w:rPr>
            <w:lang w:val="en-GB"/>
          </w:rPr>
          <w:delText>s</w:delText>
        </w:r>
      </w:del>
      <w:r w:rsidR="00B20A01" w:rsidRPr="00E41144">
        <w:rPr>
          <w:lang w:val="en-GB"/>
        </w:rPr>
        <w:t xml:space="preserve"> or building</w:t>
      </w:r>
      <w:del w:id="82" w:author="Ruben" w:date="2014-09-15T16:39:00Z">
        <w:r w:rsidR="00B20A01" w:rsidRPr="00E41144" w:rsidDel="009661B0">
          <w:rPr>
            <w:lang w:val="en-GB"/>
          </w:rPr>
          <w:delText>s</w:delText>
        </w:r>
      </w:del>
      <w:r w:rsidR="00B20A01" w:rsidRPr="00E41144">
        <w:rPr>
          <w:lang w:val="en-GB"/>
        </w:rPr>
        <w:t xml:space="preserve"> </w:t>
      </w:r>
      <w:del w:id="83" w:author="Ruben" w:date="2014-09-15T16:39:00Z">
        <w:r w:rsidR="00B20A01" w:rsidRPr="00E41144" w:rsidDel="009661B0">
          <w:rPr>
            <w:lang w:val="en-GB"/>
          </w:rPr>
          <w:delText>could be</w:delText>
        </w:r>
      </w:del>
      <w:ins w:id="84" w:author="Ruben" w:date="2014-09-15T16:39:00Z">
        <w:r w:rsidR="009661B0">
          <w:rPr>
            <w:lang w:val="en-GB"/>
          </w:rPr>
          <w:t>are</w:t>
        </w:r>
      </w:ins>
      <w:r w:rsidR="00B20A01" w:rsidRPr="00E41144">
        <w:rPr>
          <w:lang w:val="en-GB"/>
        </w:rPr>
        <w:t xml:space="preserve"> more </w:t>
      </w:r>
      <w:del w:id="85" w:author="Ruben" w:date="2014-09-15T16:39:00Z">
        <w:r w:rsidR="00B20A01" w:rsidRPr="00E41144" w:rsidDel="009661B0">
          <w:rPr>
            <w:lang w:val="en-GB"/>
          </w:rPr>
          <w:delText xml:space="preserve">interesting </w:delText>
        </w:r>
      </w:del>
      <w:ins w:id="86" w:author="Ruben" w:date="2014-09-15T16:39:00Z">
        <w:r w:rsidR="009661B0">
          <w:rPr>
            <w:lang w:val="en-GB"/>
          </w:rPr>
          <w:t>relevant</w:t>
        </w:r>
        <w:r w:rsidR="009661B0" w:rsidRPr="00E41144">
          <w:rPr>
            <w:lang w:val="en-GB"/>
          </w:rPr>
          <w:t xml:space="preserve"> </w:t>
        </w:r>
      </w:ins>
      <w:r w:rsidR="00B20A01" w:rsidRPr="00E41144">
        <w:rPr>
          <w:lang w:val="en-GB"/>
        </w:rPr>
        <w:t xml:space="preserve">than </w:t>
      </w:r>
      <w:ins w:id="87" w:author="Ruben" w:date="2014-09-15T16:40:00Z">
        <w:r w:rsidR="009661B0">
          <w:rPr>
            <w:lang w:val="en-GB"/>
          </w:rPr>
          <w:t xml:space="preserve">others like </w:t>
        </w:r>
      </w:ins>
      <w:r w:rsidR="00B20A01" w:rsidRPr="00E41144">
        <w:rPr>
          <w:lang w:val="en-GB"/>
        </w:rPr>
        <w:t>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w:t>
      </w:r>
      <w:commentRangeStart w:id="88"/>
      <w:r w:rsidR="00120A00" w:rsidRPr="00E41144">
        <w:rPr>
          <w:lang w:val="en-GB"/>
        </w:rPr>
        <w:t xml:space="preserve">important factor </w:t>
      </w:r>
      <w:commentRangeEnd w:id="88"/>
      <w:r w:rsidR="00AB2EB7">
        <w:rPr>
          <w:rStyle w:val="CommentReference"/>
        </w:rPr>
        <w:commentReference w:id="88"/>
      </w:r>
      <w:r w:rsidR="00120A00" w:rsidRPr="00E41144">
        <w:rPr>
          <w:lang w:val="en-GB"/>
        </w:rPr>
        <w:t xml:space="preserve">and </w:t>
      </w:r>
      <w:commentRangeStart w:id="89"/>
      <w:r w:rsidR="00B20A01" w:rsidRPr="00E41144">
        <w:rPr>
          <w:lang w:val="en-GB"/>
        </w:rPr>
        <w:t xml:space="preserve">should be carefully chosen </w:t>
      </w:r>
      <w:commentRangeEnd w:id="89"/>
      <w:r w:rsidR="00AB2EB7">
        <w:rPr>
          <w:rStyle w:val="CommentReference"/>
        </w:rPr>
        <w:commentReference w:id="89"/>
      </w:r>
      <w:r w:rsidR="00B20A01" w:rsidRPr="00E41144">
        <w:rPr>
          <w:lang w:val="en-GB"/>
        </w:rPr>
        <w:t xml:space="preserve">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w:t>
      </w:r>
      <w:commentRangeStart w:id="90"/>
      <w:r w:rsidR="00DE0764" w:rsidRPr="00E41144">
        <w:rPr>
          <w:lang w:val="en-GB"/>
        </w:rPr>
        <w:t>evaluation</w:t>
      </w:r>
      <w:r w:rsidR="00550ABD" w:rsidRPr="00E41144">
        <w:rPr>
          <w:lang w:val="en-GB"/>
        </w:rPr>
        <w:t xml:space="preserve"> </w:t>
      </w:r>
      <w:commentRangeEnd w:id="90"/>
      <w:r w:rsidR="00AB2EB7">
        <w:rPr>
          <w:rStyle w:val="CommentReference"/>
        </w:rPr>
        <w:commentReference w:id="90"/>
      </w:r>
      <w:r w:rsidR="00550ABD" w:rsidRPr="00E41144">
        <w:rPr>
          <w:lang w:val="en-GB"/>
        </w:rPr>
        <w:t>process</w:t>
      </w:r>
      <w:r w:rsidR="00DE0764" w:rsidRPr="00E41144">
        <w:rPr>
          <w:lang w:val="en-GB"/>
        </w:rPr>
        <w:t xml:space="preserve">. </w:t>
      </w:r>
      <w:r w:rsidR="00CD1685" w:rsidRPr="00E41144">
        <w:rPr>
          <w:lang w:val="en-GB"/>
        </w:rPr>
        <w:t xml:space="preserve">This is </w:t>
      </w:r>
      <w:r w:rsidR="00CD1685" w:rsidRPr="00E41144">
        <w:rPr>
          <w:lang w:val="en-GB"/>
        </w:rPr>
        <w:lastRenderedPageBreak/>
        <w:t xml:space="preserve">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8A1BA0">
        <w:fldChar w:fldCharType="begin"/>
      </w:r>
      <w:r w:rsidR="008A1BA0" w:rsidRPr="008A1BA0">
        <w:rPr>
          <w:lang w:val="en-US"/>
        </w:rPr>
        <w:instrText xml:space="preserve"> REF _Ref395633454 \r \h  \* MERGEFORMAT </w:instrText>
      </w:r>
      <w:r w:rsidR="008A1BA0">
        <w:fldChar w:fldCharType="separate"/>
      </w:r>
      <w:r w:rsidR="00E41144" w:rsidRPr="00E63D95">
        <w:rPr>
          <w:lang w:val="en-GB"/>
        </w:rPr>
        <w:t>3.1.2</w:t>
      </w:r>
      <w:r w:rsidR="008A1BA0">
        <w:fldChar w:fldCharType="end"/>
      </w:r>
      <w:r w:rsidR="00DB5EA1" w:rsidRPr="00E41144">
        <w:rPr>
          <w:lang w:val="en-GB"/>
        </w:rPr>
        <w:t>.</w:t>
      </w:r>
    </w:p>
    <w:p w:rsidR="00CB424F" w:rsidRPr="00E41144" w:rsidRDefault="009C446F" w:rsidP="00FB5030">
      <w:pPr>
        <w:pStyle w:val="ListParagraph"/>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t>
      </w:r>
      <w:commentRangeStart w:id="91"/>
      <w:r w:rsidR="00CB424F" w:rsidRPr="00E41144">
        <w:rPr>
          <w:lang w:val="en-GB"/>
        </w:rPr>
        <w:t xml:space="preserve">will </w:t>
      </w:r>
      <w:commentRangeEnd w:id="91"/>
      <w:r w:rsidR="00AB2EB7">
        <w:rPr>
          <w:rStyle w:val="CommentReference"/>
        </w:rPr>
        <w:commentReference w:id="91"/>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ListParagraph"/>
        <w:ind w:left="0"/>
        <w:rPr>
          <w:lang w:val="en-GB"/>
        </w:rPr>
      </w:pPr>
      <w:r w:rsidRPr="00E41144">
        <w:rPr>
          <w:lang w:val="en-GB"/>
        </w:rPr>
        <w:tab/>
      </w:r>
      <w:r w:rsidR="008B37BC" w:rsidRPr="00E41144">
        <w:rPr>
          <w:lang w:val="en-GB"/>
        </w:rPr>
        <w:t xml:space="preserve">One </w:t>
      </w:r>
      <w:commentRangeStart w:id="92"/>
      <w:r w:rsidR="008B37BC" w:rsidRPr="00E41144">
        <w:rPr>
          <w:lang w:val="en-GB"/>
        </w:rPr>
        <w:t xml:space="preserve">interesting approach </w:t>
      </w:r>
      <w:commentRangeEnd w:id="92"/>
      <w:r w:rsidR="00B65B77">
        <w:rPr>
          <w:rStyle w:val="CommentReference"/>
        </w:rPr>
        <w:commentReference w:id="92"/>
      </w:r>
      <w:r w:rsidR="008B37BC" w:rsidRPr="00E41144">
        <w:rPr>
          <w:lang w:val="en-GB"/>
        </w:rPr>
        <w:t xml:space="preserve">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w:t>
      </w:r>
      <w:commentRangeStart w:id="93"/>
      <w:r w:rsidR="008B37BC" w:rsidRPr="00E41144">
        <w:rPr>
          <w:lang w:val="en-GB"/>
        </w:rPr>
        <w:t>different points</w:t>
      </w:r>
      <w:commentRangeEnd w:id="93"/>
      <w:r w:rsidR="00B65B77">
        <w:rPr>
          <w:rStyle w:val="CommentReference"/>
        </w:rPr>
        <w:commentReference w:id="93"/>
      </w:r>
      <w:r w:rsidR="008B37BC" w:rsidRPr="00E41144">
        <w:rPr>
          <w:lang w:val="en-GB"/>
        </w:rPr>
        <w:t xml:space="preserve"> of view </w:t>
      </w:r>
      <w:r w:rsidR="00032A05" w:rsidRPr="00E41144">
        <w:rPr>
          <w:lang w:val="en-GB"/>
        </w:rPr>
        <w:t xml:space="preserve">on how </w:t>
      </w:r>
      <w:r w:rsidR="008B37BC" w:rsidRPr="00E41144">
        <w:rPr>
          <w:lang w:val="en-GB"/>
        </w:rPr>
        <w:t xml:space="preserve">to </w:t>
      </w:r>
      <w:commentRangeStart w:id="94"/>
      <w:r w:rsidR="008B37BC" w:rsidRPr="00E41144">
        <w:rPr>
          <w:lang w:val="en-GB"/>
        </w:rPr>
        <w:t>measure knowledge</w:t>
      </w:r>
      <w:commentRangeEnd w:id="94"/>
      <w:r w:rsidR="00B65B77">
        <w:rPr>
          <w:rStyle w:val="CommentReference"/>
        </w:rPr>
        <w:commentReference w:id="94"/>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w:t>
      </w:r>
      <w:commentRangeStart w:id="95"/>
      <w:r w:rsidR="00032A05" w:rsidRPr="00E41144">
        <w:rPr>
          <w:lang w:val="en-GB"/>
        </w:rPr>
        <w:t xml:space="preserve">measure </w:t>
      </w:r>
      <w:r w:rsidR="004B0ED2" w:rsidRPr="00E41144">
        <w:rPr>
          <w:lang w:val="en-GB"/>
        </w:rPr>
        <w:t xml:space="preserve">such </w:t>
      </w:r>
      <w:r w:rsidR="00032A05" w:rsidRPr="00E41144">
        <w:rPr>
          <w:lang w:val="en-GB"/>
        </w:rPr>
        <w:t>interest</w:t>
      </w:r>
      <w:commentRangeEnd w:id="95"/>
      <w:r w:rsidR="00B65B77">
        <w:rPr>
          <w:rStyle w:val="CommentReference"/>
        </w:rPr>
        <w:commentReference w:id="95"/>
      </w:r>
      <w:r w:rsidR="008B37BC" w:rsidRPr="00E41144">
        <w:rPr>
          <w:lang w:val="en-GB"/>
        </w:rPr>
        <w:t xml:space="preserve">. </w:t>
      </w:r>
      <w:r w:rsidR="00AF081C" w:rsidRPr="00E41144">
        <w:rPr>
          <w:lang w:val="en-GB"/>
        </w:rPr>
        <w:t xml:space="preserve">Some of the techniques were proposed to be used on association rules. </w:t>
      </w:r>
      <w:commentRangeStart w:id="96"/>
      <w:r w:rsidR="002B3CFD" w:rsidRPr="00E41144">
        <w:rPr>
          <w:lang w:val="en-GB"/>
        </w:rPr>
        <w:t xml:space="preserve">The author discusses the measures application, in which some measures for objective and some for subjective knowledge are debated. </w:t>
      </w:r>
      <w:commentRangeEnd w:id="96"/>
      <w:r w:rsidR="00B65B77">
        <w:rPr>
          <w:rStyle w:val="CommentReference"/>
        </w:rPr>
        <w:commentReference w:id="96"/>
      </w:r>
    </w:p>
    <w:p w:rsidR="001A5219" w:rsidRPr="00E41144" w:rsidRDefault="009C446F" w:rsidP="00FB5030">
      <w:pPr>
        <w:pStyle w:val="ListParagraph"/>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del w:id="97" w:author="Ruben" w:date="2014-09-15T16:59:00Z">
        <w:r w:rsidR="00EC6994" w:rsidRPr="00E41144" w:rsidDel="00B65B77">
          <w:rPr>
            <w:lang w:val="en-GB"/>
          </w:rPr>
          <w:delText xml:space="preserve">in the previous lines, </w:delText>
        </w:r>
      </w:del>
      <w:r w:rsidR="00EC6994" w:rsidRPr="00E41144">
        <w:rPr>
          <w:lang w:val="en-GB"/>
        </w:rPr>
        <w:t xml:space="preserve">AR is a </w:t>
      </w:r>
      <w:del w:id="98" w:author="Ruben" w:date="2014-09-15T17:00:00Z">
        <w:r w:rsidR="00EC6994" w:rsidRPr="00E41144" w:rsidDel="00B65B77">
          <w:rPr>
            <w:lang w:val="en-GB"/>
          </w:rPr>
          <w:delText>two step</w:delText>
        </w:r>
      </w:del>
      <w:ins w:id="99" w:author="Ruben" w:date="2014-09-15T17:00:00Z">
        <w:r w:rsidR="00B65B77" w:rsidRPr="00E41144">
          <w:rPr>
            <w:lang w:val="en-GB"/>
          </w:rPr>
          <w:t>two-step</w:t>
        </w:r>
      </w:ins>
      <w:r w:rsidR="00EC6994" w:rsidRPr="00E41144">
        <w:rPr>
          <w:lang w:val="en-GB"/>
        </w:rPr>
        <w:t xml:space="preserve">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 xml:space="preserve">From the </w:t>
      </w:r>
      <w:commentRangeStart w:id="100"/>
      <w:r w:rsidR="0008290B" w:rsidRPr="00E41144">
        <w:rPr>
          <w:lang w:val="en-GB"/>
        </w:rPr>
        <w:t>pre-processed corpus of data</w:t>
      </w:r>
      <w:commentRangeEnd w:id="100"/>
      <w:r w:rsidR="00C840BE">
        <w:rPr>
          <w:rStyle w:val="CommentReference"/>
        </w:rPr>
        <w:commentReference w:id="100"/>
      </w:r>
      <w:r w:rsidR="0008290B" w:rsidRPr="00E41144">
        <w:rPr>
          <w:lang w:val="en-GB"/>
        </w:rPr>
        <w:t xml:space="preserve">, </w:t>
      </w:r>
      <w:commentRangeStart w:id="101"/>
      <w:r w:rsidR="0008290B" w:rsidRPr="00E41144">
        <w:rPr>
          <w:lang w:val="en-GB"/>
        </w:rPr>
        <w:t>o</w:t>
      </w:r>
      <w:r w:rsidR="00341B61" w:rsidRPr="00E41144">
        <w:rPr>
          <w:lang w:val="en-GB"/>
        </w:rPr>
        <w:t xml:space="preserve">ne has to recognize </w:t>
      </w:r>
      <w:commentRangeEnd w:id="101"/>
      <w:r w:rsidR="00C840BE">
        <w:rPr>
          <w:rStyle w:val="CommentReference"/>
        </w:rPr>
        <w:commentReference w:id="101"/>
      </w:r>
      <w:commentRangeStart w:id="102"/>
      <w:r w:rsidR="00341B61" w:rsidRPr="00E41144">
        <w:rPr>
          <w:lang w:val="en-GB"/>
        </w:rPr>
        <w:t xml:space="preserve">frequent patterns </w:t>
      </w:r>
      <w:commentRangeEnd w:id="102"/>
      <w:r w:rsidR="00C840BE">
        <w:rPr>
          <w:rStyle w:val="CommentReference"/>
        </w:rPr>
        <w:commentReference w:id="102"/>
      </w:r>
      <w:r w:rsidR="00341B61" w:rsidRPr="00E41144">
        <w:rPr>
          <w:lang w:val="en-GB"/>
        </w:rPr>
        <w:t xml:space="preserve">in the </w:t>
      </w:r>
      <w:commentRangeStart w:id="103"/>
      <w:r w:rsidR="00341B61" w:rsidRPr="00E41144">
        <w:rPr>
          <w:lang w:val="en-GB"/>
        </w:rPr>
        <w:t>concepts</w:t>
      </w:r>
      <w:r w:rsidR="0008290B" w:rsidRPr="00E41144">
        <w:rPr>
          <w:lang w:val="en-GB"/>
        </w:rPr>
        <w:t xml:space="preserve"> </w:t>
      </w:r>
      <w:commentRangeEnd w:id="103"/>
      <w:r w:rsidR="00C840BE">
        <w:rPr>
          <w:rStyle w:val="CommentReference"/>
        </w:rPr>
        <w:commentReference w:id="103"/>
      </w:r>
      <w:r w:rsidR="003D1966" w:rsidRPr="00E41144">
        <w:rPr>
          <w:lang w:val="en-GB"/>
        </w:rPr>
        <w:t xml:space="preserve">amongst </w:t>
      </w:r>
      <w:r w:rsidR="0008290B" w:rsidRPr="00E41144">
        <w:rPr>
          <w:lang w:val="en-GB"/>
        </w:rPr>
        <w:t>it</w:t>
      </w:r>
      <w:r w:rsidR="00EC6994" w:rsidRPr="00E41144">
        <w:rPr>
          <w:lang w:val="en-GB"/>
        </w:rPr>
        <w:t xml:space="preserve"> and </w:t>
      </w:r>
      <w:commentRangeStart w:id="104"/>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w:t>
      </w:r>
      <w:commentRangeEnd w:id="104"/>
      <w:r w:rsidR="00C840BE">
        <w:rPr>
          <w:rStyle w:val="CommentReference"/>
        </w:rPr>
        <w:commentReference w:id="104"/>
      </w:r>
      <w:r w:rsidR="00EC6994" w:rsidRPr="00E41144">
        <w:rPr>
          <w:lang w:val="en-GB"/>
        </w:rPr>
        <w:t xml:space="preserve"> that could have some </w:t>
      </w:r>
      <w:commentRangeStart w:id="105"/>
      <w:r w:rsidR="00EC6994" w:rsidRPr="00E41144">
        <w:rPr>
          <w:lang w:val="en-GB"/>
        </w:rPr>
        <w:t>semantic significance</w:t>
      </w:r>
      <w:r w:rsidR="003D1966" w:rsidRPr="00E41144">
        <w:rPr>
          <w:lang w:val="en-GB"/>
        </w:rPr>
        <w:t xml:space="preserve"> </w:t>
      </w:r>
      <w:commentRangeEnd w:id="105"/>
      <w:r w:rsidR="00C840BE">
        <w:rPr>
          <w:rStyle w:val="CommentReference"/>
        </w:rPr>
        <w:commentReference w:id="105"/>
      </w:r>
      <w:r w:rsidR="003D1966" w:rsidRPr="00E41144">
        <w:rPr>
          <w:lang w:val="en-GB"/>
        </w:rPr>
        <w:t>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8A1BA0">
        <w:rPr>
          <w:rPrChange w:id="106" w:author="Ruben" w:date="2014-09-15T14:50:00Z">
            <w:rPr>
              <w:lang w:val="en-GB"/>
            </w:rPr>
          </w:rPrChange>
        </w:rPr>
        <w:t>ECLAT</w:t>
      </w:r>
      <w:r w:rsidR="00EC6994" w:rsidRPr="008A1BA0">
        <w:rPr>
          <w:rPrChange w:id="107" w:author="Ruben" w:date="2014-09-15T14:50:00Z">
            <w:rPr>
              <w:lang w:val="en-GB"/>
            </w:rPr>
          </w:rPrChange>
        </w:rPr>
        <w:t xml:space="preserve"> </w:t>
      </w:r>
      <w:r w:rsidR="000F293F" w:rsidRPr="00E41144">
        <w:rPr>
          <w:lang w:val="en-GB"/>
        </w:rPr>
        <w:fldChar w:fldCharType="begin"/>
      </w:r>
      <w:r w:rsidR="00EC6994" w:rsidRPr="008A1BA0">
        <w:rPr>
          <w:rPrChange w:id="108" w:author="Ruben" w:date="2014-09-15T14:50:00Z">
            <w:rPr>
              <w:lang w:val="en-GB"/>
            </w:rPr>
          </w:rPrChange>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8A1BA0">
        <w:rPr>
          <w:rFonts w:cs="Times New Roman"/>
          <w:rPrChange w:id="109" w:author="Ruben" w:date="2014-09-15T14:50:00Z">
            <w:rPr>
              <w:rFonts w:cs="Times New Roman"/>
              <w:lang w:val="en-GB"/>
            </w:rPr>
          </w:rPrChange>
        </w:rPr>
        <w:t>(Zaki, 2000)</w:t>
      </w:r>
      <w:r w:rsidR="000F293F" w:rsidRPr="00E41144">
        <w:rPr>
          <w:lang w:val="en-GB"/>
        </w:rPr>
        <w:fldChar w:fldCharType="end"/>
      </w:r>
      <w:r w:rsidR="00341B61" w:rsidRPr="008A1BA0">
        <w:rPr>
          <w:rPrChange w:id="110" w:author="Ruben" w:date="2014-09-15T14:50:00Z">
            <w:rPr>
              <w:lang w:val="en-GB"/>
            </w:rPr>
          </w:rPrChange>
        </w:rPr>
        <w:t>, Apriori</w:t>
      </w:r>
      <w:r w:rsidR="003D1966" w:rsidRPr="008A1BA0">
        <w:rPr>
          <w:rPrChange w:id="111" w:author="Ruben" w:date="2014-09-15T14:50:00Z">
            <w:rPr>
              <w:lang w:val="en-GB"/>
            </w:rPr>
          </w:rPrChange>
        </w:rPr>
        <w:t xml:space="preserve"> </w:t>
      </w:r>
      <w:r w:rsidR="000F293F" w:rsidRPr="00E41144">
        <w:rPr>
          <w:lang w:val="en-GB"/>
        </w:rPr>
        <w:fldChar w:fldCharType="begin"/>
      </w:r>
      <w:r w:rsidR="00EC6994" w:rsidRPr="008A1BA0">
        <w:rPr>
          <w:rPrChange w:id="112" w:author="Ruben" w:date="2014-09-15T14:50:00Z">
            <w:rPr>
              <w:lang w:val="en-GB"/>
            </w:rPr>
          </w:rPrChange>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8A1BA0">
        <w:rPr>
          <w:rFonts w:cs="Times New Roman"/>
          <w:rPrChange w:id="113" w:author="Ruben" w:date="2014-09-15T14:50:00Z">
            <w:rPr>
              <w:rFonts w:cs="Times New Roman"/>
              <w:lang w:val="en-GB"/>
            </w:rPr>
          </w:rPrChange>
        </w:rPr>
        <w:t>(Agrawal and Srikant, 1994)</w:t>
      </w:r>
      <w:r w:rsidR="000F293F" w:rsidRPr="00E41144">
        <w:rPr>
          <w:lang w:val="en-GB"/>
        </w:rPr>
        <w:fldChar w:fldCharType="end"/>
      </w:r>
      <w:r w:rsidR="00341B61" w:rsidRPr="008A1BA0">
        <w:rPr>
          <w:rPrChange w:id="114" w:author="Ruben" w:date="2014-09-15T14:50:00Z">
            <w:rPr>
              <w:lang w:val="en-GB"/>
            </w:rPr>
          </w:rPrChange>
        </w:rPr>
        <w:t xml:space="preserve"> and FP-Growth</w:t>
      </w:r>
      <w:r w:rsidR="0008290B" w:rsidRPr="008A1BA0">
        <w:rPr>
          <w:rPrChange w:id="115" w:author="Ruben" w:date="2014-09-15T14:50:00Z">
            <w:rPr>
              <w:lang w:val="en-GB"/>
            </w:rPr>
          </w:rPrChange>
        </w:rPr>
        <w:t xml:space="preserve"> </w:t>
      </w:r>
      <w:r w:rsidR="000F293F" w:rsidRPr="00E41144">
        <w:rPr>
          <w:lang w:val="en-GB"/>
        </w:rPr>
        <w:fldChar w:fldCharType="begin"/>
      </w:r>
      <w:r w:rsidR="001A5219" w:rsidRPr="008A1BA0">
        <w:rPr>
          <w:rPrChange w:id="116" w:author="Ruben" w:date="2014-09-15T14:50:00Z">
            <w:rPr>
              <w:lang w:val="en-GB"/>
            </w:rPr>
          </w:rPrChange>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8A1BA0">
        <w:rPr>
          <w:rFonts w:cs="Times New Roman"/>
          <w:rPrChange w:id="117" w:author="Ruben" w:date="2014-09-15T14:50:00Z">
            <w:rPr>
              <w:rFonts w:cs="Times New Roman"/>
              <w:lang w:val="en-GB"/>
            </w:rPr>
          </w:rPrChange>
        </w:rPr>
        <w:t>(Han et al., 2004)</w:t>
      </w:r>
      <w:r w:rsidR="000F293F" w:rsidRPr="00E41144">
        <w:rPr>
          <w:lang w:val="en-GB"/>
        </w:rPr>
        <w:fldChar w:fldCharType="end"/>
      </w:r>
      <w:r w:rsidR="001A5219" w:rsidRPr="008A1BA0">
        <w:rPr>
          <w:rPrChange w:id="118" w:author="Ruben" w:date="2014-09-15T14:50:00Z">
            <w:rPr>
              <w:lang w:val="en-GB"/>
            </w:rPr>
          </w:rPrChange>
        </w:rPr>
        <w:t xml:space="preserve"> </w:t>
      </w:r>
      <w:r w:rsidR="0008290B" w:rsidRPr="008A1BA0">
        <w:rPr>
          <w:rPrChange w:id="119" w:author="Ruben" w:date="2014-09-15T14:50:00Z">
            <w:rPr>
              <w:lang w:val="en-GB"/>
            </w:rPr>
          </w:rPrChange>
        </w:rPr>
        <w:t>are the most known and studied</w:t>
      </w:r>
      <w:r w:rsidR="00341B61" w:rsidRPr="008A1BA0">
        <w:rPr>
          <w:rPrChange w:id="120" w:author="Ruben" w:date="2014-09-15T14:50:00Z">
            <w:rPr>
              <w:lang w:val="en-GB"/>
            </w:rPr>
          </w:rPrChange>
        </w:rPr>
        <w:t xml:space="preserve">. </w:t>
      </w:r>
      <w:r w:rsidR="00341B61" w:rsidRPr="00E41144">
        <w:rPr>
          <w:lang w:val="en-GB"/>
        </w:rPr>
        <w:t>Apriori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ListParagraph"/>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To achieve this</w:t>
      </w:r>
      <w:ins w:id="121" w:author="Ruben" w:date="2014-09-15T17:06:00Z">
        <w:r w:rsidR="00C840BE">
          <w:rPr>
            <w:lang w:val="en-GB"/>
          </w:rPr>
          <w:t>,</w:t>
        </w:r>
      </w:ins>
      <w:r w:rsidR="00F06C4F" w:rsidRPr="00E41144">
        <w:rPr>
          <w:lang w:val="en-GB"/>
        </w:rPr>
        <w:t xml:space="preserve">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ListParagraph"/>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ListParagraph"/>
        <w:ind w:left="0"/>
        <w:rPr>
          <w:lang w:val="en-GB"/>
        </w:rPr>
      </w:pPr>
      <w:r w:rsidRPr="00E41144">
        <w:rPr>
          <w:lang w:val="en-GB"/>
        </w:rPr>
        <w:lastRenderedPageBreak/>
        <w:t>T</w:t>
      </w:r>
      <w:r w:rsidR="00341B61" w:rsidRPr="00E41144">
        <w:rPr>
          <w:lang w:val="en-GB"/>
        </w:rPr>
        <w:t xml:space="preserve">his </w:t>
      </w:r>
      <w:del w:id="122" w:author="Ruben" w:date="2014-09-15T17:07:00Z">
        <w:r w:rsidR="002B3CFD" w:rsidRPr="00E41144" w:rsidDel="00C840BE">
          <w:rPr>
            <w:lang w:val="en-GB"/>
          </w:rPr>
          <w:delText xml:space="preserve">next </w:delText>
        </w:r>
      </w:del>
      <w:r w:rsidR="002B3CFD" w:rsidRPr="00E41144">
        <w:rPr>
          <w:lang w:val="en-GB"/>
        </w:rPr>
        <w:t>section</w:t>
      </w:r>
      <w:del w:id="123" w:author="Ruben" w:date="2014-09-15T17:07:00Z">
        <w:r w:rsidR="002B3CFD" w:rsidRPr="00E41144" w:rsidDel="00C840BE">
          <w:rPr>
            <w:lang w:val="en-GB"/>
          </w:rPr>
          <w:delText>s</w:delText>
        </w:r>
      </w:del>
      <w:r w:rsidR="002B3CFD" w:rsidRPr="00E41144">
        <w:rPr>
          <w:lang w:val="en-GB"/>
        </w:rPr>
        <w:t xml:space="preserve"> </w:t>
      </w:r>
      <w:del w:id="124" w:author="Ruben" w:date="2014-09-15T17:07:00Z">
        <w:r w:rsidR="002B3CFD" w:rsidRPr="00E41144" w:rsidDel="00C840BE">
          <w:rPr>
            <w:lang w:val="en-GB"/>
          </w:rPr>
          <w:delText>are</w:delText>
        </w:r>
        <w:r w:rsidR="00341B61" w:rsidRPr="00E41144" w:rsidDel="00C840BE">
          <w:rPr>
            <w:lang w:val="en-GB"/>
          </w:rPr>
          <w:delText xml:space="preserve"> going to </w:delText>
        </w:r>
        <w:r w:rsidR="001A5219" w:rsidRPr="00E41144" w:rsidDel="00C840BE">
          <w:rPr>
            <w:lang w:val="en-GB"/>
          </w:rPr>
          <w:delText xml:space="preserve">examine </w:delText>
        </w:r>
      </w:del>
      <w:ins w:id="125" w:author="Ruben" w:date="2014-09-15T17:07:00Z">
        <w:r w:rsidR="00C840BE">
          <w:rPr>
            <w:lang w:val="en-GB"/>
          </w:rPr>
          <w:t>describes</w:t>
        </w:r>
        <w:r w:rsidR="00C840BE" w:rsidRPr="00E41144">
          <w:rPr>
            <w:lang w:val="en-GB"/>
          </w:rPr>
          <w:t xml:space="preserve"> </w:t>
        </w:r>
      </w:ins>
      <w:r w:rsidR="00341B61" w:rsidRPr="00E41144">
        <w:rPr>
          <w:lang w:val="en-GB"/>
        </w:rPr>
        <w:t xml:space="preserve">the foundations of the Association Rules </w:t>
      </w:r>
      <w:del w:id="126" w:author="Ruben" w:date="2014-09-15T17:08:00Z">
        <w:r w:rsidR="00341B61" w:rsidRPr="00E41144" w:rsidDel="00C840BE">
          <w:rPr>
            <w:lang w:val="en-GB"/>
          </w:rPr>
          <w:delText>with the description of</w:delText>
        </w:r>
      </w:del>
      <w:ins w:id="127" w:author="Ruben" w:date="2014-09-15T17:08:00Z">
        <w:r w:rsidR="00C840BE">
          <w:rPr>
            <w:lang w:val="en-GB"/>
          </w:rPr>
          <w:t>using</w:t>
        </w:r>
      </w:ins>
      <w:r w:rsidR="00341B61" w:rsidRPr="00E41144">
        <w:rPr>
          <w:lang w:val="en-GB"/>
        </w:rPr>
        <w:t xml:space="preserve"> the </w:t>
      </w:r>
      <w:ins w:id="128" w:author="Ruben" w:date="2014-09-15T17:09:00Z">
        <w:r w:rsidR="00C840BE" w:rsidRPr="00E41144">
          <w:rPr>
            <w:lang w:val="en-GB"/>
          </w:rPr>
          <w:t xml:space="preserve">FP-Growth </w:t>
        </w:r>
      </w:ins>
      <w:r w:rsidR="00341B61" w:rsidRPr="00E41144">
        <w:rPr>
          <w:lang w:val="en-GB"/>
        </w:rPr>
        <w:t xml:space="preserve">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ins w:id="129" w:author="Ruben" w:date="2014-09-15T17:09:00Z">
        <w:r w:rsidR="00C840BE">
          <w:rPr>
            <w:lang w:val="en-GB"/>
          </w:rPr>
          <w:t>.</w:t>
        </w:r>
      </w:ins>
      <w:del w:id="130" w:author="Ruben" w:date="2014-09-15T17:09:00Z">
        <w:r w:rsidR="00456B26" w:rsidRPr="00E41144" w:rsidDel="00C840BE">
          <w:rPr>
            <w:lang w:val="en-GB"/>
          </w:rPr>
          <w:delText>, the FP-Growth</w:delText>
        </w:r>
      </w:del>
      <w:r w:rsidR="00456B26" w:rsidRPr="00E41144">
        <w:rPr>
          <w:lang w:val="en-GB"/>
        </w:rPr>
        <w:t xml:space="preserve">. </w:t>
      </w:r>
      <w:commentRangeStart w:id="131"/>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ListParagraph"/>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ListParagraph"/>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commentRangeEnd w:id="131"/>
      <w:r w:rsidR="00C840BE">
        <w:rPr>
          <w:rStyle w:val="CommentReference"/>
        </w:rPr>
        <w:commentReference w:id="131"/>
      </w:r>
    </w:p>
    <w:p w:rsidR="00B041E5" w:rsidRPr="00E41144" w:rsidRDefault="00B041E5" w:rsidP="00B041E5">
      <w:pPr>
        <w:pStyle w:val="Heading3"/>
        <w:rPr>
          <w:lang w:val="en-GB"/>
        </w:rPr>
      </w:pPr>
      <w:bookmarkStart w:id="132"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132"/>
    </w:p>
    <w:p w:rsidR="00B56CFA" w:rsidRPr="00E41144" w:rsidRDefault="00B56CFA" w:rsidP="00B56CFA">
      <w:pPr>
        <w:rPr>
          <w:lang w:val="en-GB"/>
        </w:rPr>
      </w:pPr>
      <w:r w:rsidRPr="00E41144">
        <w:rPr>
          <w:lang w:val="en-GB"/>
        </w:rPr>
        <w:t xml:space="preserve">Before </w:t>
      </w:r>
      <w:commentRangeStart w:id="133"/>
      <w:r w:rsidRPr="00E41144">
        <w:rPr>
          <w:lang w:val="en-GB"/>
        </w:rPr>
        <w:t xml:space="preserve">rules of association </w:t>
      </w:r>
      <w:commentRangeEnd w:id="133"/>
      <w:r w:rsidR="008D28FB">
        <w:rPr>
          <w:rStyle w:val="CommentReference"/>
        </w:rPr>
        <w:commentReference w:id="133"/>
      </w:r>
      <w:r w:rsidR="004D4727" w:rsidRPr="00E41144">
        <w:rPr>
          <w:lang w:val="en-GB"/>
        </w:rPr>
        <w:t xml:space="preserve">can be </w:t>
      </w:r>
      <w:commentRangeStart w:id="134"/>
      <w:r w:rsidR="004D4727" w:rsidRPr="00E41144">
        <w:rPr>
          <w:lang w:val="en-GB"/>
        </w:rPr>
        <w:t>found</w:t>
      </w:r>
      <w:commentRangeEnd w:id="134"/>
      <w:r w:rsidR="008D28FB">
        <w:rPr>
          <w:rStyle w:val="CommentReference"/>
        </w:rPr>
        <w:commentReference w:id="134"/>
      </w:r>
      <w:r w:rsidRPr="00E41144">
        <w:rPr>
          <w:lang w:val="en-GB"/>
        </w:rPr>
        <w:t>, the</w:t>
      </w:r>
      <w:r w:rsidR="004D4727" w:rsidRPr="00E41144">
        <w:rPr>
          <w:lang w:val="en-GB"/>
        </w:rPr>
        <w:t xml:space="preserve"> </w:t>
      </w:r>
      <w:commentRangeStart w:id="135"/>
      <w:r w:rsidR="004D4727" w:rsidRPr="00E41144">
        <w:rPr>
          <w:lang w:val="en-GB"/>
        </w:rPr>
        <w:t xml:space="preserve">database </w:t>
      </w:r>
      <w:commentRangeEnd w:id="135"/>
      <w:r w:rsidR="008D28FB">
        <w:rPr>
          <w:rStyle w:val="CommentReference"/>
        </w:rPr>
        <w:commentReference w:id="135"/>
      </w:r>
      <w:r w:rsidR="004D4727" w:rsidRPr="00E41144">
        <w:rPr>
          <w:lang w:val="en-GB"/>
        </w:rPr>
        <w:t xml:space="preserve">must be mined to </w:t>
      </w:r>
      <w:commentRangeStart w:id="136"/>
      <w:r w:rsidR="004D4727" w:rsidRPr="00E41144">
        <w:rPr>
          <w:lang w:val="en-GB"/>
        </w:rPr>
        <w:t xml:space="preserve">see </w:t>
      </w:r>
      <w:commentRangeEnd w:id="136"/>
      <w:r w:rsidR="008D28FB">
        <w:rPr>
          <w:rStyle w:val="CommentReference"/>
        </w:rPr>
        <w:commentReference w:id="136"/>
      </w:r>
      <w:r w:rsidR="004D4727" w:rsidRPr="00E41144">
        <w:rPr>
          <w:lang w:val="en-GB"/>
        </w:rPr>
        <w:t xml:space="preserve">which of the items are frequent. </w:t>
      </w:r>
      <w:ins w:id="137" w:author="Ruben" w:date="2014-09-16T11:38:00Z">
        <w:r w:rsidR="00DA23BE">
          <w:rPr>
            <w:lang w:val="en-GB"/>
          </w:rPr>
          <w:t>Several approaches can be found in the scientific community</w:t>
        </w:r>
      </w:ins>
      <w:del w:id="138" w:author="Ruben" w:date="2014-09-16T11:38:00Z">
        <w:r w:rsidR="001B415E" w:rsidRPr="00E41144" w:rsidDel="00DA23BE">
          <w:rPr>
            <w:lang w:val="en-GB"/>
          </w:rPr>
          <w:delText>There are several processes in the acad</w:delText>
        </w:r>
        <w:r w:rsidR="007D1E3D" w:rsidRPr="00E41144" w:rsidDel="00DA23BE">
          <w:rPr>
            <w:lang w:val="en-GB"/>
          </w:rPr>
          <w:delText>emic community</w:delText>
        </w:r>
      </w:del>
      <w:r w:rsidR="007D1E3D" w:rsidRPr="00E41144">
        <w:rPr>
          <w:lang w:val="en-GB"/>
        </w:rPr>
        <w:t xml:space="preserve"> for this purpose who, given a set of </w:t>
      </w:r>
      <w:del w:id="139" w:author="Ruben" w:date="2014-09-16T11:38:00Z">
        <w:r w:rsidR="007D1E3D" w:rsidRPr="00E41144" w:rsidDel="00DA23BE">
          <w:rPr>
            <w:lang w:val="en-GB"/>
          </w:rPr>
          <w:delText xml:space="preserve">database </w:delText>
        </w:r>
      </w:del>
      <w:r w:rsidR="007D1E3D" w:rsidRPr="00E41144">
        <w:rPr>
          <w:lang w:val="en-GB"/>
        </w:rPr>
        <w:t xml:space="preserve">transactions can search </w:t>
      </w:r>
      <w:r w:rsidR="00DD6111" w:rsidRPr="00E41144">
        <w:rPr>
          <w:lang w:val="en-GB"/>
        </w:rPr>
        <w:t xml:space="preserve">it </w:t>
      </w:r>
      <w:r w:rsidR="007D1E3D" w:rsidRPr="00E41144">
        <w:rPr>
          <w:lang w:val="en-GB"/>
        </w:rPr>
        <w:t>and return all the frequent item</w:t>
      </w:r>
      <w:ins w:id="140" w:author="Ruben" w:date="2014-09-16T11:39:00Z">
        <w:r w:rsidR="00DA23BE">
          <w:rPr>
            <w:lang w:val="en-GB"/>
          </w:rPr>
          <w:t>s</w:t>
        </w:r>
      </w:ins>
      <w:r w:rsidR="007D1E3D" w:rsidRPr="00E41144">
        <w:rPr>
          <w:lang w:val="en-GB"/>
        </w:rPr>
        <w:t xml:space="preserve"> above </w:t>
      </w:r>
      <w:commentRangeStart w:id="141"/>
      <w:r w:rsidR="007D1E3D" w:rsidRPr="00E41144">
        <w:rPr>
          <w:lang w:val="en-GB"/>
        </w:rPr>
        <w:t xml:space="preserve">some kind of measure </w:t>
      </w:r>
      <w:commentRangeEnd w:id="141"/>
      <w:r w:rsidR="00DA23BE">
        <w:rPr>
          <w:rStyle w:val="CommentReference"/>
        </w:rPr>
        <w:commentReference w:id="141"/>
      </w:r>
      <w:r w:rsidR="007D1E3D" w:rsidRPr="00E41144">
        <w:rPr>
          <w:lang w:val="en-GB"/>
        </w:rPr>
        <w:t xml:space="preserve">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commentRangeStart w:id="142"/>
      <w:r w:rsidR="00DD6111" w:rsidRPr="00E41144">
        <w:rPr>
          <w:lang w:val="en-GB"/>
        </w:rPr>
        <w:t>Apriori</w:t>
      </w:r>
      <w:commentRangeEnd w:id="142"/>
      <w:r w:rsidR="00065886">
        <w:rPr>
          <w:rStyle w:val="CommentReference"/>
        </w:rPr>
        <w:commentReference w:id="142"/>
      </w:r>
      <w:r w:rsidR="00DD6111" w:rsidRPr="00E41144">
        <w:rPr>
          <w:lang w:val="en-GB"/>
        </w:rPr>
        <w:t xml:space="preserve">, </w:t>
      </w:r>
      <w:commentRangeStart w:id="143"/>
      <w:r w:rsidR="00DD6111" w:rsidRPr="00E41144">
        <w:rPr>
          <w:lang w:val="en-GB"/>
        </w:rPr>
        <w:t>Eclat</w:t>
      </w:r>
      <w:commentRangeEnd w:id="143"/>
      <w:r w:rsidR="00065886">
        <w:rPr>
          <w:rStyle w:val="CommentReference"/>
        </w:rPr>
        <w:commentReference w:id="143"/>
      </w:r>
      <w:r w:rsidR="00DD6111" w:rsidRPr="00E41144">
        <w:rPr>
          <w:lang w:val="en-GB"/>
        </w:rPr>
        <w:t xml:space="preserve">, </w:t>
      </w:r>
      <w:commentRangeStart w:id="144"/>
      <w:r w:rsidR="00DD6111" w:rsidRPr="00E41144">
        <w:rPr>
          <w:lang w:val="en-GB"/>
        </w:rPr>
        <w:t>FP-Growth</w:t>
      </w:r>
      <w:commentRangeEnd w:id="144"/>
      <w:r w:rsidR="00065886">
        <w:rPr>
          <w:rStyle w:val="CommentReference"/>
        </w:rPr>
        <w:commentReference w:id="144"/>
      </w:r>
      <w:r w:rsidR="00DD6111" w:rsidRPr="00E41144">
        <w:rPr>
          <w:lang w:val="en-GB"/>
        </w:rPr>
        <w:t xml:space="preserve">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moveFromRangeStart w:id="145" w:author="Ruben" w:date="2014-09-16T11:41:00Z" w:name="move398631038"/>
      <w:moveFrom w:id="146" w:author="Ruben" w:date="2014-09-16T11:41:00Z">
        <w:r w:rsidR="00DD6111" w:rsidRPr="00E41144" w:rsidDel="00065886">
          <w:rPr>
            <w:lang w:val="en-GB"/>
          </w:rPr>
          <w:t xml:space="preserve">. </w:t>
        </w:r>
        <w:r w:rsidR="000F293F" w:rsidRPr="00E41144" w:rsidDel="00065886">
          <w:rPr>
            <w:rFonts w:cs="Times New Roman"/>
            <w:lang w:val="en-GB"/>
          </w:rPr>
          <w:fldChar w:fldCharType="begin"/>
        </w:r>
        <w:r w:rsidR="00F114FE" w:rsidRPr="00E41144" w:rsidDel="00065886">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sidDel="00065886">
          <w:rPr>
            <w:rFonts w:cs="Times New Roman"/>
            <w:lang w:val="en-GB"/>
          </w:rPr>
          <w:fldChar w:fldCharType="separate"/>
        </w:r>
        <w:r w:rsidR="00C651E0" w:rsidRPr="00E41144" w:rsidDel="00065886">
          <w:rPr>
            <w:rFonts w:cs="Times New Roman"/>
            <w:lang w:val="en-GB"/>
          </w:rPr>
          <w:t>(Han et al., 2004)</w:t>
        </w:r>
        <w:r w:rsidR="000F293F" w:rsidRPr="00E41144" w:rsidDel="00065886">
          <w:rPr>
            <w:rFonts w:cs="Times New Roman"/>
            <w:lang w:val="en-GB"/>
          </w:rPr>
          <w:fldChar w:fldCharType="end"/>
        </w:r>
      </w:moveFrom>
      <w:moveFromRangeEnd w:id="145"/>
      <w:r w:rsidR="007929BE" w:rsidRPr="00E41144">
        <w:rPr>
          <w:lang w:val="en-GB"/>
        </w:rPr>
        <w:t xml:space="preserve"> </w:t>
      </w:r>
      <w:del w:id="147" w:author="Ruben" w:date="2014-09-16T11:42:00Z">
        <w:r w:rsidR="007929BE" w:rsidRPr="00E41144" w:rsidDel="00065886">
          <w:rPr>
            <w:lang w:val="en-GB"/>
          </w:rPr>
          <w:delText xml:space="preserve">is </w:delText>
        </w:r>
        <w:r w:rsidR="00C0676A" w:rsidRPr="00E41144" w:rsidDel="00065886">
          <w:rPr>
            <w:lang w:val="en-GB"/>
          </w:rPr>
          <w:delText xml:space="preserve">recognized as </w:delText>
        </w:r>
        <w:r w:rsidR="00D7683E" w:rsidRPr="00E41144" w:rsidDel="00065886">
          <w:rPr>
            <w:lang w:val="en-GB"/>
          </w:rPr>
          <w:delText xml:space="preserve">a </w:delText>
        </w:r>
        <w:r w:rsidR="00C0676A" w:rsidRPr="00E41144" w:rsidDel="00065886">
          <w:rPr>
            <w:lang w:val="en-GB"/>
          </w:rPr>
          <w:delText xml:space="preserve">first introduction of </w:delText>
        </w:r>
        <w:r w:rsidR="007929BE" w:rsidRPr="00E41144" w:rsidDel="00065886">
          <w:rPr>
            <w:lang w:val="en-GB"/>
          </w:rPr>
          <w:delText>t</w:delText>
        </w:r>
      </w:del>
      <w:ins w:id="148" w:author="Ruben" w:date="2014-09-16T11:42:00Z">
        <w:r w:rsidR="00065886">
          <w:rPr>
            <w:lang w:val="en-GB"/>
          </w:rPr>
          <w:t>T</w:t>
        </w:r>
      </w:ins>
      <w:r w:rsidR="007929BE" w:rsidRPr="00E41144">
        <w:rPr>
          <w:lang w:val="en-GB"/>
        </w:rPr>
        <w:t>he FP-Growth approach</w:t>
      </w:r>
      <w:ins w:id="149" w:author="Ruben" w:date="2014-09-16T11:41:00Z">
        <w:r w:rsidR="00065886">
          <w:rPr>
            <w:lang w:val="en-GB"/>
          </w:rPr>
          <w:t xml:space="preserve"> was fisrt introduced by Han et al </w:t>
        </w:r>
      </w:ins>
      <w:moveToRangeStart w:id="150" w:author="Ruben" w:date="2014-09-16T11:41:00Z" w:name="move398631038"/>
      <w:moveTo w:id="151" w:author="Ruben" w:date="2014-09-16T11:41:00Z">
        <w:r w:rsidR="00065886" w:rsidRPr="00E41144">
          <w:rPr>
            <w:lang w:val="en-GB"/>
          </w:rPr>
          <w:t xml:space="preserve">. </w:t>
        </w:r>
        <w:r w:rsidR="00065886" w:rsidRPr="00E41144">
          <w:rPr>
            <w:rFonts w:cs="Times New Roman"/>
            <w:lang w:val="en-GB"/>
          </w:rPr>
          <w:fldChar w:fldCharType="begin"/>
        </w:r>
        <w:r w:rsidR="00065886"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65886" w:rsidRPr="00E41144">
          <w:rPr>
            <w:rFonts w:cs="Times New Roman"/>
            <w:lang w:val="en-GB"/>
          </w:rPr>
          <w:fldChar w:fldCharType="separate"/>
        </w:r>
        <w:r w:rsidR="00065886" w:rsidRPr="00E41144">
          <w:rPr>
            <w:rFonts w:cs="Times New Roman"/>
            <w:lang w:val="en-GB"/>
          </w:rPr>
          <w:t>(Han et al., 2004)</w:t>
        </w:r>
        <w:r w:rsidR="00065886" w:rsidRPr="00E41144">
          <w:rPr>
            <w:rFonts w:cs="Times New Roman"/>
            <w:lang w:val="en-GB"/>
          </w:rPr>
          <w:fldChar w:fldCharType="end"/>
        </w:r>
      </w:moveTo>
      <w:moveToRangeEnd w:id="150"/>
      <w:r w:rsidR="007929BE" w:rsidRPr="00E41144">
        <w:rPr>
          <w:lang w:val="en-GB"/>
        </w:rPr>
        <w:t>.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Apriori, one of the </w:t>
      </w:r>
      <w:r w:rsidR="00D7683E" w:rsidRPr="00E41144">
        <w:rPr>
          <w:lang w:val="en-GB"/>
        </w:rPr>
        <w:t xml:space="preserve">initial and most used </w:t>
      </w:r>
      <w:commentRangeStart w:id="152"/>
      <w:r w:rsidR="00D7683E" w:rsidRPr="00E41144">
        <w:rPr>
          <w:lang w:val="en-GB"/>
        </w:rPr>
        <w:t>processes</w:t>
      </w:r>
      <w:commentRangeEnd w:id="152"/>
      <w:r w:rsidR="00E471F2">
        <w:rPr>
          <w:rStyle w:val="CommentReference"/>
        </w:rPr>
        <w:commentReference w:id="152"/>
      </w:r>
      <w:r w:rsidR="007929BE" w:rsidRPr="00E41144">
        <w:rPr>
          <w:lang w:val="en-GB"/>
        </w:rPr>
        <w:t>.</w:t>
      </w:r>
      <w:del w:id="153" w:author="Ruben" w:date="2014-09-16T11:42:00Z">
        <w:r w:rsidR="007929BE" w:rsidRPr="00E41144" w:rsidDel="00065886">
          <w:rPr>
            <w:lang w:val="en-GB"/>
          </w:rPr>
          <w:delText xml:space="preserve"> </w:delText>
        </w:r>
      </w:del>
    </w:p>
    <w:p w:rsidR="00366954" w:rsidRPr="00E41144" w:rsidRDefault="00A659D8" w:rsidP="00B56CFA">
      <w:pPr>
        <w:rPr>
          <w:lang w:val="en-GB"/>
        </w:rPr>
      </w:pPr>
      <w:r w:rsidRPr="00E41144">
        <w:rPr>
          <w:lang w:val="en-GB"/>
        </w:rPr>
        <w:tab/>
      </w:r>
      <w:commentRangeStart w:id="154"/>
      <w:r w:rsidR="00366954" w:rsidRPr="00E41144">
        <w:rPr>
          <w:lang w:val="en-GB"/>
        </w:rPr>
        <w:t xml:space="preserve">There are some characteristics that an algorithm should have to be classified as a good one. 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r w:rsidR="00366954" w:rsidRPr="00E41144">
        <w:rPr>
          <w:lang w:val="en-GB"/>
        </w:rPr>
        <w:t xml:space="preserve"> </w:t>
      </w:r>
      <w:commentRangeEnd w:id="154"/>
      <w:r w:rsidR="00E471F2">
        <w:rPr>
          <w:rStyle w:val="CommentReference"/>
        </w:rPr>
        <w:commentReference w:id="154"/>
      </w:r>
      <w:r w:rsidR="00366954" w:rsidRPr="00E41144">
        <w:rPr>
          <w:lang w:val="en-GB"/>
        </w:rPr>
        <w:t xml:space="preserve">In the next sub sections, </w:t>
      </w:r>
      <w:commentRangeStart w:id="155"/>
      <w:r w:rsidR="00366954" w:rsidRPr="00E41144">
        <w:rPr>
          <w:lang w:val="en-GB"/>
        </w:rPr>
        <w:t>the arguments are in favour of FP-Growth</w:t>
      </w:r>
      <w:commentRangeEnd w:id="155"/>
      <w:r w:rsidR="00E471F2">
        <w:rPr>
          <w:rStyle w:val="CommentReference"/>
        </w:rPr>
        <w:commentReference w:id="155"/>
      </w:r>
      <w:r w:rsidR="00366954" w:rsidRPr="00E41144">
        <w:rPr>
          <w:lang w:val="en-GB"/>
        </w:rPr>
        <w:t xml:space="preserve">, in which the </w:t>
      </w:r>
      <w:commentRangeStart w:id="156"/>
      <w:r w:rsidR="00366954" w:rsidRPr="00E41144">
        <w:rPr>
          <w:lang w:val="en-GB"/>
        </w:rPr>
        <w:t xml:space="preserve">author </w:t>
      </w:r>
      <w:commentRangeEnd w:id="156"/>
      <w:r w:rsidR="00E471F2">
        <w:rPr>
          <w:rStyle w:val="CommentReference"/>
        </w:rPr>
        <w:commentReference w:id="156"/>
      </w:r>
      <w:r w:rsidR="00366954" w:rsidRPr="00E41144">
        <w:rPr>
          <w:lang w:val="en-GB"/>
        </w:rPr>
        <w:t>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Heading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commentRangeStart w:id="157"/>
      <w:r w:rsidR="00E92EC8" w:rsidRPr="00E41144">
        <w:rPr>
          <w:lang w:val="en-GB"/>
        </w:rPr>
        <w:t>This algorithm is currently one of the fastest ones to mine association rules</w:t>
      </w:r>
      <w:commentRangeEnd w:id="157"/>
      <w:r w:rsidR="00643456">
        <w:rPr>
          <w:rStyle w:val="CommentReference"/>
        </w:rPr>
        <w:commentReference w:id="157"/>
      </w:r>
      <w:r w:rsidR="00E92EC8" w:rsidRPr="00E41144">
        <w:rPr>
          <w:lang w:val="en-GB"/>
        </w:rPr>
        <w:t xml:space="preserve">.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w:t>
      </w:r>
      <w:commentRangeStart w:id="158"/>
      <w:r w:rsidR="0040648A" w:rsidRPr="00E41144">
        <w:rPr>
          <w:lang w:val="en-GB"/>
        </w:rPr>
        <w:t xml:space="preserve">engineer </w:t>
      </w:r>
      <w:commentRangeEnd w:id="158"/>
      <w:r w:rsidR="00643456">
        <w:rPr>
          <w:rStyle w:val="CommentReference"/>
        </w:rPr>
        <w:commentReference w:id="158"/>
      </w:r>
      <w:r w:rsidR="0040648A" w:rsidRPr="00E41144">
        <w:rPr>
          <w:lang w:val="en-GB"/>
        </w:rPr>
        <w:t xml:space="preserve">handling this process. </w:t>
      </w:r>
      <w:commentRangeStart w:id="159"/>
      <w:r w:rsidR="0040648A" w:rsidRPr="00E41144">
        <w:rPr>
          <w:lang w:val="en-GB"/>
        </w:rPr>
        <w:t>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commentRangeEnd w:id="159"/>
      <w:r w:rsidR="006358F9">
        <w:rPr>
          <w:rStyle w:val="CommentReference"/>
        </w:rPr>
        <w:commentReference w:id="159"/>
      </w:r>
      <w:r w:rsidR="0040648A" w:rsidRPr="00E41144">
        <w:rPr>
          <w:lang w:val="en-GB"/>
        </w:rPr>
        <w:t>.</w:t>
      </w:r>
      <w:r w:rsidR="008921FD" w:rsidRPr="00E41144">
        <w:rPr>
          <w:lang w:val="en-GB"/>
        </w:rPr>
        <w:t xml:space="preserve"> </w:t>
      </w:r>
      <w:del w:id="160" w:author="Ruben" w:date="2014-09-16T11:48:00Z">
        <w:r w:rsidR="008921FD" w:rsidRPr="00E41144" w:rsidDel="006358F9">
          <w:rPr>
            <w:lang w:val="en-GB"/>
          </w:rPr>
          <w:delText>More work</w:delText>
        </w:r>
      </w:del>
      <w:ins w:id="161" w:author="Ruben" w:date="2014-09-16T11:48:00Z">
        <w:r w:rsidR="006358F9">
          <w:rPr>
            <w:lang w:val="en-GB"/>
          </w:rPr>
          <w:t>Additional effort</w:t>
        </w:r>
      </w:ins>
      <w:r w:rsidR="008921FD" w:rsidRPr="00E41144">
        <w:rPr>
          <w:lang w:val="en-GB"/>
        </w:rPr>
        <w:t xml:space="preserve"> can be </w:t>
      </w:r>
      <w:r w:rsidR="008921FD" w:rsidRPr="00E41144">
        <w:rPr>
          <w:lang w:val="en-GB"/>
        </w:rPr>
        <w:lastRenderedPageBreak/>
        <w:t xml:space="preserve">done in this step </w:t>
      </w:r>
      <w:ins w:id="162" w:author="Ruben" w:date="2014-09-16T11:49:00Z">
        <w:r w:rsidR="006358F9">
          <w:rPr>
            <w:lang w:val="en-GB"/>
          </w:rPr>
          <w:t xml:space="preserve">in order </w:t>
        </w:r>
      </w:ins>
      <w:r w:rsidR="008921FD" w:rsidRPr="00E41144">
        <w:rPr>
          <w:lang w:val="en-GB"/>
        </w:rPr>
        <w:t xml:space="preserve">to improve </w:t>
      </w:r>
      <w:commentRangeStart w:id="163"/>
      <w:r w:rsidR="008921FD" w:rsidRPr="00E41144">
        <w:rPr>
          <w:lang w:val="en-GB"/>
        </w:rPr>
        <w:t>results</w:t>
      </w:r>
      <w:commentRangeEnd w:id="163"/>
      <w:r w:rsidR="006358F9">
        <w:rPr>
          <w:rStyle w:val="CommentReference"/>
        </w:rPr>
        <w:commentReference w:id="163"/>
      </w:r>
      <w:r w:rsidR="008921FD" w:rsidRPr="00E41144">
        <w:rPr>
          <w:lang w:val="en-GB"/>
        </w:rPr>
        <w:t xml:space="preserve">, such that an </w:t>
      </w:r>
      <w:commentRangeStart w:id="164"/>
      <w:r w:rsidR="008921FD" w:rsidRPr="00E41144">
        <w:rPr>
          <w:lang w:val="en-GB"/>
        </w:rPr>
        <w:t>artificial intelligence process</w:t>
      </w:r>
      <w:commentRangeEnd w:id="164"/>
      <w:r w:rsidR="006358F9">
        <w:rPr>
          <w:rStyle w:val="CommentReference"/>
        </w:rPr>
        <w:commentReference w:id="164"/>
      </w:r>
      <w:r w:rsidR="008921FD" w:rsidRPr="00E41144">
        <w:rPr>
          <w:lang w:val="en-GB"/>
        </w:rPr>
        <w:t xml:space="preserve"> could find a method to dynamic choose the best value for the intended use of the algorithm. </w:t>
      </w:r>
    </w:p>
    <w:p w:rsidR="00C14FEE" w:rsidRPr="00E41144" w:rsidRDefault="00FF1D36" w:rsidP="00881E8E">
      <w:pPr>
        <w:rPr>
          <w:lang w:val="en-GB"/>
        </w:rPr>
      </w:pPr>
      <w:r w:rsidRPr="00E41144">
        <w:rPr>
          <w:lang w:val="en-GB"/>
        </w:rPr>
        <w:tab/>
      </w:r>
      <w:commentRangeStart w:id="165"/>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Apriori-like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w:t>
      </w:r>
      <w:commentRangeEnd w:id="165"/>
      <w:r w:rsidR="00505737">
        <w:rPr>
          <w:rStyle w:val="CommentReference"/>
        </w:rPr>
        <w:commentReference w:id="165"/>
      </w:r>
      <w:r w:rsidR="00C14FEE" w:rsidRPr="00E41144">
        <w:rPr>
          <w:lang w:val="en-GB"/>
        </w:rPr>
        <w:t xml:space="preserve"> </w:t>
      </w:r>
      <w:r w:rsidR="00AB0112" w:rsidRPr="00E41144">
        <w:rPr>
          <w:lang w:val="en-GB"/>
        </w:rPr>
        <w:t xml:space="preserve">It is based in a prefix tree representation, called </w:t>
      </w:r>
      <w:commentRangeStart w:id="166"/>
      <w:r w:rsidR="00AB0112" w:rsidRPr="00E41144">
        <w:rPr>
          <w:lang w:val="en-GB"/>
        </w:rPr>
        <w:t>FP-Tree</w:t>
      </w:r>
      <w:commentRangeEnd w:id="166"/>
      <w:r w:rsidR="00505737">
        <w:rPr>
          <w:rStyle w:val="CommentReference"/>
        </w:rPr>
        <w:commentReference w:id="166"/>
      </w:r>
      <w:r w:rsidR="00AB0112" w:rsidRPr="00E41144">
        <w:rPr>
          <w:lang w:val="en-GB"/>
        </w:rPr>
        <w:t xml:space="preserve">. This tree holds the frequent patterns found in the transaction database. With the </w:t>
      </w:r>
      <w:commentRangeStart w:id="167"/>
      <w:r w:rsidR="00AB0112" w:rsidRPr="00E41144">
        <w:rPr>
          <w:lang w:val="en-GB"/>
        </w:rPr>
        <w:t xml:space="preserve">divide and conquer method </w:t>
      </w:r>
      <w:commentRangeEnd w:id="167"/>
      <w:r w:rsidR="00505737">
        <w:rPr>
          <w:rStyle w:val="CommentReference"/>
        </w:rPr>
        <w:commentReference w:id="167"/>
      </w:r>
      <w:r w:rsidR="00AB0112" w:rsidRPr="00E41144">
        <w:rPr>
          <w:lang w:val="en-GB"/>
        </w:rPr>
        <w:t xml:space="preserve">this can be </w:t>
      </w:r>
      <w:r w:rsidR="00980FAA">
        <w:rPr>
          <w:lang w:val="en-GB"/>
        </w:rPr>
        <w:t>considered</w:t>
      </w:r>
      <w:r w:rsidR="00AB0112" w:rsidRPr="00E41144">
        <w:rPr>
          <w:lang w:val="en-GB"/>
        </w:rPr>
        <w:t xml:space="preserve"> as a </w:t>
      </w:r>
      <w:commentRangeStart w:id="168"/>
      <w:r w:rsidR="00AB0112" w:rsidRPr="00E41144">
        <w:rPr>
          <w:lang w:val="en-GB"/>
        </w:rPr>
        <w:t>recursive elimination process.</w:t>
      </w:r>
      <w:commentRangeEnd w:id="168"/>
      <w:r w:rsidR="00505737">
        <w:rPr>
          <w:rStyle w:val="CommentReference"/>
        </w:rPr>
        <w:commentReference w:id="168"/>
      </w:r>
      <w:r w:rsidR="00AB0112" w:rsidRPr="00E41144">
        <w:rPr>
          <w:lang w:val="en-GB"/>
        </w:rPr>
        <w:t xml:space="preserve">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xml:space="preserve">, the author proposes </w:t>
      </w:r>
      <w:commentRangeStart w:id="169"/>
      <w:r w:rsidR="00AB0112" w:rsidRPr="00E41144">
        <w:rPr>
          <w:lang w:val="en-GB"/>
        </w:rPr>
        <w:t xml:space="preserve">improvements </w:t>
      </w:r>
      <w:commentRangeEnd w:id="169"/>
      <w:r w:rsidR="00CA340C">
        <w:rPr>
          <w:rStyle w:val="CommentReference"/>
        </w:rPr>
        <w:commentReference w:id="169"/>
      </w:r>
      <w:del w:id="170" w:author="Ruben" w:date="2014-09-16T12:02:00Z">
        <w:r w:rsidR="00AB0112" w:rsidRPr="00E41144" w:rsidDel="00505737">
          <w:rPr>
            <w:lang w:val="en-GB"/>
          </w:rPr>
          <w:delText xml:space="preserve">and upgrades </w:delText>
        </w:r>
      </w:del>
      <w:r w:rsidR="00AB0112" w:rsidRPr="00E41144">
        <w:rPr>
          <w:lang w:val="en-GB"/>
        </w:rPr>
        <w:t>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r w:rsidR="00FD630B" w:rsidRPr="00E41144">
        <w:rPr>
          <w:lang w:val="en-GB"/>
        </w:rPr>
        <w:t>D</w:t>
      </w:r>
      <w:r w:rsidR="00F04C86" w:rsidRPr="00E41144">
        <w:rPr>
          <w:lang w:val="en-GB"/>
        </w:rPr>
        <w:t xml:space="preserve">own </w:t>
      </w:r>
      <w:r w:rsidR="00FD630B" w:rsidRPr="00E41144">
        <w:rPr>
          <w:lang w:val="en-GB"/>
        </w:rPr>
        <w:t>FP</w:t>
      </w:r>
      <w:r w:rsidR="00265988" w:rsidRPr="00E41144">
        <w:rPr>
          <w:lang w:val="en-GB"/>
        </w:rPr>
        <w:t>-</w:t>
      </w:r>
      <w:r w:rsidR="00FD630B" w:rsidRPr="00E41144">
        <w:rPr>
          <w:lang w:val="en-GB"/>
        </w:rPr>
        <w:t xml:space="preserve">Growth algorithm. </w:t>
      </w:r>
      <w:del w:id="171" w:author="Ruben" w:date="2014-09-16T12:03:00Z">
        <w:r w:rsidR="00B21F6F" w:rsidRPr="00E41144" w:rsidDel="00CA340C">
          <w:rPr>
            <w:lang w:val="en-GB"/>
          </w:rPr>
          <w:delText>This work’s author</w:delText>
        </w:r>
      </w:del>
      <w:ins w:id="172" w:author="Ruben" w:date="2014-09-16T12:03:00Z">
        <w:r w:rsidR="00CA340C">
          <w:rPr>
            <w:lang w:val="en-GB"/>
          </w:rPr>
          <w:t>Within this work, the author</w:t>
        </w:r>
      </w:ins>
      <w:r w:rsidR="00B21F6F" w:rsidRPr="00E41144">
        <w:rPr>
          <w:lang w:val="en-GB"/>
        </w:rPr>
        <w:t xml:space="preserve"> </w:t>
      </w:r>
      <w:r w:rsidR="00AB0112" w:rsidRPr="00E41144">
        <w:rPr>
          <w:lang w:val="en-GB"/>
        </w:rPr>
        <w:t>debates</w:t>
      </w:r>
      <w:r w:rsidR="00B21F6F" w:rsidRPr="00E41144">
        <w:rPr>
          <w:lang w:val="en-GB"/>
        </w:rPr>
        <w:t xml:space="preserve"> a different process to search frequent patterns. It searches the </w:t>
      </w:r>
      <w:commentRangeStart w:id="173"/>
      <w:r w:rsidR="00B21F6F" w:rsidRPr="00E41144">
        <w:rPr>
          <w:lang w:val="en-GB"/>
        </w:rPr>
        <w:t xml:space="preserve">FP-Tree </w:t>
      </w:r>
      <w:commentRangeEnd w:id="173"/>
      <w:r w:rsidR="00CA340C">
        <w:rPr>
          <w:rStyle w:val="CommentReference"/>
        </w:rPr>
        <w:commentReference w:id="173"/>
      </w:r>
      <w:r w:rsidR="00B21F6F" w:rsidRPr="00E41144">
        <w:rPr>
          <w:lang w:val="en-GB"/>
        </w:rPr>
        <w:t xml:space="preserve">from the top to the bottom </w:t>
      </w:r>
      <w:r w:rsidR="00CF16ED" w:rsidRPr="00E41144">
        <w:rPr>
          <w:lang w:val="en-GB"/>
        </w:rPr>
        <w:t xml:space="preserve">and not generating </w:t>
      </w:r>
      <w:commentRangeStart w:id="174"/>
      <w:r w:rsidR="00CF16ED" w:rsidRPr="00E41144">
        <w:rPr>
          <w:lang w:val="en-GB"/>
        </w:rPr>
        <w:t xml:space="preserve">conditional FP-Trees </w:t>
      </w:r>
      <w:commentRangeEnd w:id="174"/>
      <w:r w:rsidR="00CA340C">
        <w:rPr>
          <w:rStyle w:val="CommentReference"/>
        </w:rPr>
        <w:commentReference w:id="174"/>
      </w:r>
      <w:r w:rsidR="00CF16ED" w:rsidRPr="00E41144">
        <w:rPr>
          <w:lang w:val="en-GB"/>
        </w:rPr>
        <w:t xml:space="preserve">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w:t>
      </w:r>
      <w:del w:id="175" w:author="Ruben" w:date="2014-09-16T14:33:00Z">
        <w:r w:rsidR="00866C1B" w:rsidRPr="00E41144" w:rsidDel="008C1760">
          <w:rPr>
            <w:lang w:val="en-GB"/>
          </w:rPr>
          <w:delText xml:space="preserve">in </w:delText>
        </w:r>
      </w:del>
      <w:ins w:id="176" w:author="Ruben" w:date="2014-09-16T14:33:00Z">
        <w:r w:rsidR="008C1760">
          <w:rPr>
            <w:lang w:val="en-GB"/>
          </w:rPr>
          <w:t>on</w:t>
        </w:r>
        <w:r w:rsidR="008C1760" w:rsidRPr="00E41144">
          <w:rPr>
            <w:lang w:val="en-GB"/>
          </w:rPr>
          <w:t xml:space="preserve"> </w:t>
        </w:r>
      </w:ins>
      <w:r w:rsidR="00866C1B" w:rsidRPr="00E41144">
        <w:rPr>
          <w:lang w:val="en-GB"/>
        </w:rPr>
        <w:t xml:space="preserve">an online store with the </w:t>
      </w:r>
      <w:del w:id="177" w:author="Ruben" w:date="2014-09-16T14:33:00Z">
        <w:r w:rsidR="00866C1B" w:rsidRPr="00E41144" w:rsidDel="008C1760">
          <w:rPr>
            <w:lang w:val="en-GB"/>
          </w:rPr>
          <w:delText xml:space="preserve">help </w:delText>
        </w:r>
      </w:del>
      <w:ins w:id="178" w:author="Ruben" w:date="2014-09-16T14:33:00Z">
        <w:r w:rsidR="008C1760">
          <w:rPr>
            <w:lang w:val="en-GB"/>
          </w:rPr>
          <w:t>support</w:t>
        </w:r>
        <w:r w:rsidR="008C1760" w:rsidRPr="00E41144">
          <w:rPr>
            <w:lang w:val="en-GB"/>
          </w:rPr>
          <w:t xml:space="preserve"> </w:t>
        </w:r>
      </w:ins>
      <w:r w:rsidR="00866C1B" w:rsidRPr="00E41144">
        <w:rPr>
          <w:lang w:val="en-GB"/>
        </w:rPr>
        <w:t xml:space="preserve">of FP-Growth to discover association rules between the transactions of the customers. </w:t>
      </w:r>
      <w:commentRangeStart w:id="179"/>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w:t>
      </w:r>
      <w:commentRangeEnd w:id="179"/>
      <w:r w:rsidR="008C1760">
        <w:rPr>
          <w:rStyle w:val="CommentReference"/>
        </w:rPr>
        <w:commentReference w:id="179"/>
      </w:r>
      <w:r w:rsidR="00755F68" w:rsidRPr="00E41144">
        <w:rPr>
          <w:lang w:val="en-GB"/>
        </w:rPr>
        <w:t xml:space="preserve">This study examines the reduction of the </w:t>
      </w:r>
      <w:commentRangeStart w:id="180"/>
      <w:r w:rsidR="00755F68" w:rsidRPr="00E41144">
        <w:rPr>
          <w:lang w:val="en-GB"/>
        </w:rPr>
        <w:t xml:space="preserve">tree </w:t>
      </w:r>
      <w:commentRangeEnd w:id="180"/>
      <w:r w:rsidR="008C1760">
        <w:rPr>
          <w:rStyle w:val="CommentReference"/>
        </w:rPr>
        <w:commentReference w:id="180"/>
      </w:r>
      <w:r w:rsidR="009F0D8A" w:rsidRPr="00E41144">
        <w:rPr>
          <w:lang w:val="en-GB"/>
        </w:rPr>
        <w:t xml:space="preserve">by a technique that is based on pruning specific “leaves” (nodes) </w:t>
      </w:r>
      <w:r w:rsidR="00755F68" w:rsidRPr="00E41144">
        <w:rPr>
          <w:lang w:val="en-GB"/>
        </w:rPr>
        <w:t xml:space="preserve">resulting in </w:t>
      </w:r>
      <w:commentRangeStart w:id="181"/>
      <w:r w:rsidR="00755F68" w:rsidRPr="00E41144">
        <w:rPr>
          <w:lang w:val="en-GB"/>
        </w:rPr>
        <w:t>smaller compressed trees</w:t>
      </w:r>
      <w:commentRangeEnd w:id="181"/>
      <w:r w:rsidR="008C1760">
        <w:rPr>
          <w:rStyle w:val="CommentReference"/>
        </w:rPr>
        <w:commentReference w:id="181"/>
      </w:r>
      <w:r w:rsidR="00755F68" w:rsidRPr="00E41144">
        <w:rPr>
          <w:lang w:val="en-GB"/>
        </w:rPr>
        <w:t xml:space="preserve">. </w:t>
      </w:r>
    </w:p>
    <w:p w:rsidR="008C1760" w:rsidRDefault="008C1760" w:rsidP="00881E8E">
      <w:pPr>
        <w:rPr>
          <w:ins w:id="182" w:author="Ruben" w:date="2014-09-16T14:38:00Z"/>
          <w:lang w:val="en-GB"/>
        </w:rPr>
      </w:pPr>
    </w:p>
    <w:p w:rsidR="00FD630B" w:rsidRPr="00E41144" w:rsidRDefault="008C1760" w:rsidP="00881E8E">
      <w:pPr>
        <w:rPr>
          <w:lang w:val="en-GB"/>
        </w:rPr>
      </w:pPr>
      <w:ins w:id="183" w:author="Ruben" w:date="2014-09-16T14:39:00Z">
        <w:r>
          <w:rPr>
            <w:lang w:val="en-GB"/>
          </w:rPr>
          <w:t xml:space="preserve">Zeng et al. (2010), presented an approach to </w:t>
        </w:r>
      </w:ins>
      <w:del w:id="184" w:author="Ruben" w:date="2014-09-16T14:39:00Z">
        <w:r w:rsidR="00D3151F" w:rsidRPr="00E41144" w:rsidDel="008C1760">
          <w:rPr>
            <w:lang w:val="en-GB"/>
          </w:rPr>
          <w:delText xml:space="preserve">Another study related to this </w:delText>
        </w:r>
        <w:r w:rsidR="009524C8" w:rsidRPr="00E41144" w:rsidDel="008C1760">
          <w:rPr>
            <w:lang w:val="en-GB"/>
          </w:rPr>
          <w:delText xml:space="preserve">subject </w:delText>
        </w:r>
        <w:r w:rsidR="00D3151F" w:rsidRPr="00E41144" w:rsidDel="008C1760">
          <w:rPr>
            <w:lang w:val="en-GB"/>
          </w:rPr>
          <w:delText xml:space="preserve">is the one presented in </w:delText>
        </w:r>
        <w:r w:rsidR="000F293F" w:rsidRPr="00E41144" w:rsidDel="008C1760">
          <w:rPr>
            <w:lang w:val="en-GB"/>
          </w:rPr>
          <w:fldChar w:fldCharType="begin"/>
        </w:r>
        <w:r w:rsidR="00F114FE" w:rsidRPr="00E41144" w:rsidDel="008C1760">
          <w:rPr>
            <w:lang w:val="en-GB"/>
          </w:rPr>
          <w:del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delInstrText>
        </w:r>
        <w:r w:rsidR="000F293F" w:rsidRPr="00E41144" w:rsidDel="008C1760">
          <w:rPr>
            <w:lang w:val="en-GB"/>
          </w:rPr>
          <w:fldChar w:fldCharType="separate"/>
        </w:r>
        <w:r w:rsidR="00C651E0" w:rsidRPr="00E41144" w:rsidDel="008C1760">
          <w:rPr>
            <w:rFonts w:cs="Times New Roman"/>
            <w:lang w:val="en-GB"/>
          </w:rPr>
          <w:delText>(Zeng et al., 2010)</w:delText>
        </w:r>
        <w:r w:rsidR="000F293F" w:rsidRPr="00E41144" w:rsidDel="008C1760">
          <w:rPr>
            <w:lang w:val="en-GB"/>
          </w:rPr>
          <w:fldChar w:fldCharType="end"/>
        </w:r>
        <w:r w:rsidR="00224672" w:rsidRPr="00E41144" w:rsidDel="008C1760">
          <w:rPr>
            <w:lang w:val="en-GB"/>
          </w:rPr>
          <w:delText xml:space="preserve">. In this paper, the discussion </w:delText>
        </w:r>
        <w:r w:rsidR="002C148B" w:rsidRPr="00E41144" w:rsidDel="008C1760">
          <w:rPr>
            <w:lang w:val="en-GB"/>
          </w:rPr>
          <w:delText xml:space="preserve">presented is a process </w:delText>
        </w:r>
      </w:del>
      <w:r w:rsidR="002C148B" w:rsidRPr="00E41144">
        <w:rPr>
          <w:lang w:val="en-GB"/>
        </w:rPr>
        <w:t>to weight association rules base</w:t>
      </w:r>
      <w:r w:rsidR="00B0729C" w:rsidRPr="00E41144">
        <w:rPr>
          <w:lang w:val="en-GB"/>
        </w:rPr>
        <w:t>d</w:t>
      </w:r>
      <w:r w:rsidR="002C148B" w:rsidRPr="00E41144">
        <w:rPr>
          <w:lang w:val="en-GB"/>
        </w:rPr>
        <w:t xml:space="preserve"> on an FP-tree</w:t>
      </w:r>
      <w:del w:id="185" w:author="Ruben" w:date="2014-09-16T14:40:00Z">
        <w:r w:rsidR="002C148B" w:rsidRPr="00E41144" w:rsidDel="008C1760">
          <w:rPr>
            <w:lang w:val="en-GB"/>
          </w:rPr>
          <w:delText>. It proposes a new method</w:delText>
        </w:r>
      </w:del>
      <w:r w:rsidR="002C148B" w:rsidRPr="00E41144">
        <w:rPr>
          <w:lang w:val="en-GB"/>
        </w:rPr>
        <w:t xml:space="preserve"> called FP-Weighted Association Rules </w:t>
      </w:r>
      <w:r w:rsidR="00EB0C6C" w:rsidRPr="00E41144">
        <w:rPr>
          <w:lang w:val="en-GB"/>
        </w:rPr>
        <w:t>(FP-WAR)</w:t>
      </w:r>
      <w:ins w:id="186" w:author="Ruben" w:date="2014-09-16T14:40:00Z">
        <w:r>
          <w:rPr>
            <w:lang w:val="en-GB"/>
          </w:rPr>
          <w:t>,</w:t>
        </w:r>
      </w:ins>
      <w:r w:rsidR="00EB0C6C" w:rsidRPr="00E41144">
        <w:rPr>
          <w:lang w:val="en-GB"/>
        </w:rPr>
        <w:t xml:space="preserve"> </w:t>
      </w:r>
      <w:del w:id="187" w:author="Ruben" w:date="2014-09-16T14:40:00Z">
        <w:r w:rsidR="002C148B" w:rsidRPr="00E41144" w:rsidDel="008C1760">
          <w:rPr>
            <w:lang w:val="en-GB"/>
          </w:rPr>
          <w:delText xml:space="preserve">where </w:delText>
        </w:r>
      </w:del>
      <w:ins w:id="188" w:author="Ruben" w:date="2014-09-16T14:40:00Z">
        <w:r>
          <w:rPr>
            <w:lang w:val="en-GB"/>
          </w:rPr>
          <w:t>which</w:t>
        </w:r>
        <w:r w:rsidRPr="00E41144">
          <w:rPr>
            <w:lang w:val="en-GB"/>
          </w:rPr>
          <w:t xml:space="preserve"> </w:t>
        </w:r>
      </w:ins>
      <w:r w:rsidR="002C148B" w:rsidRPr="00E41144">
        <w:rPr>
          <w:lang w:val="en-GB"/>
        </w:rPr>
        <w:t>outlines the importance of getting a technique to weight association rules</w:t>
      </w:r>
      <w:r w:rsidR="00F737C4" w:rsidRPr="00E41144">
        <w:rPr>
          <w:lang w:val="en-GB"/>
        </w:rPr>
        <w:t xml:space="preserve"> and give them different </w:t>
      </w:r>
      <w:commentRangeStart w:id="189"/>
      <w:r w:rsidR="00F737C4" w:rsidRPr="00E41144">
        <w:rPr>
          <w:i/>
          <w:lang w:val="en-GB"/>
        </w:rPr>
        <w:t>interestingness</w:t>
      </w:r>
      <w:commentRangeEnd w:id="189"/>
      <w:r>
        <w:rPr>
          <w:rStyle w:val="CommentReference"/>
        </w:rPr>
        <w:commentReference w:id="189"/>
      </w:r>
      <w:r w:rsidR="002C148B" w:rsidRPr="00E41144">
        <w:rPr>
          <w:lang w:val="en-GB"/>
        </w:rPr>
        <w:t>.</w:t>
      </w:r>
    </w:p>
    <w:p w:rsidR="009F6251" w:rsidRPr="00E41144" w:rsidRDefault="009F6251" w:rsidP="009F6251">
      <w:pPr>
        <w:pStyle w:val="Caption"/>
        <w:keepNext/>
        <w:rPr>
          <w:sz w:val="20"/>
          <w:lang w:val="en-GB"/>
        </w:rPr>
      </w:pPr>
      <w:bookmarkStart w:id="190" w:name="_Ref392758766"/>
      <w:bookmarkStart w:id="191" w:name="_Toc398077975"/>
      <w:commentRangeStart w:id="192"/>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90"/>
      <w:r w:rsidRPr="00E41144">
        <w:rPr>
          <w:sz w:val="20"/>
          <w:lang w:val="en-GB"/>
        </w:rPr>
        <w:t xml:space="preserve"> </w:t>
      </w:r>
      <w:commentRangeEnd w:id="192"/>
      <w:r w:rsidR="006936B0">
        <w:rPr>
          <w:rStyle w:val="CommentReference"/>
          <w:b w:val="0"/>
          <w:bCs w:val="0"/>
        </w:rPr>
        <w:commentReference w:id="192"/>
      </w:r>
      <w:r w:rsidRPr="00E41144">
        <w:rPr>
          <w:sz w:val="20"/>
          <w:lang w:val="en-GB"/>
        </w:rPr>
        <w:t>– Transaction table for frequent items in database</w:t>
      </w:r>
      <w:bookmarkEnd w:id="191"/>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lastRenderedPageBreak/>
              <w:t>7</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rsidR="00922402" w:rsidRPr="00E41144" w:rsidRDefault="000A7AC7" w:rsidP="00922402">
      <w:pPr>
        <w:pStyle w:val="Heading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del w:id="193" w:author="Ruben" w:date="2014-09-16T14:43:00Z">
        <w:r w:rsidR="00305A00" w:rsidRPr="00E41144" w:rsidDel="006936B0">
          <w:rPr>
            <w:lang w:val="en-GB"/>
          </w:rPr>
          <w:delText>made in</w:delText>
        </w:r>
      </w:del>
      <w:ins w:id="194" w:author="Ruben" w:date="2014-09-16T14:43:00Z">
        <w:r w:rsidR="006936B0">
          <w:rPr>
            <w:lang w:val="en-GB"/>
          </w:rPr>
          <w:t>composed by</w:t>
        </w:r>
      </w:ins>
      <w:r w:rsidR="00305A00" w:rsidRPr="00E41144">
        <w:rPr>
          <w:lang w:val="en-GB"/>
        </w:rPr>
        <w:t xml:space="preserve">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 xml:space="preserve">The first </w:t>
      </w:r>
      <w:ins w:id="195" w:author="Ruben" w:date="2014-09-16T14:46:00Z">
        <w:r w:rsidR="00057242">
          <w:rPr>
            <w:lang w:val="en-GB"/>
          </w:rPr>
          <w:t xml:space="preserve">step </w:t>
        </w:r>
      </w:ins>
      <w:ins w:id="196" w:author="Ruben" w:date="2014-09-16T14:44:00Z">
        <w:r w:rsidR="001F7C3C">
          <w:rPr>
            <w:lang w:val="en-GB"/>
          </w:rPr>
          <w:t>deal</w:t>
        </w:r>
      </w:ins>
      <w:ins w:id="197" w:author="Ruben" w:date="2014-09-16T14:46:00Z">
        <w:r w:rsidR="00057242">
          <w:rPr>
            <w:lang w:val="en-GB"/>
          </w:rPr>
          <w:t>s</w:t>
        </w:r>
      </w:ins>
      <w:ins w:id="198" w:author="Ruben" w:date="2014-09-16T14:44:00Z">
        <w:r w:rsidR="001F7C3C">
          <w:rPr>
            <w:lang w:val="en-GB"/>
          </w:rPr>
          <w:t xml:space="preserve"> with, blá, blá bl</w:t>
        </w:r>
      </w:ins>
      <w:ins w:id="199" w:author="Ruben" w:date="2014-09-16T14:45:00Z">
        <w:r w:rsidR="001F7C3C">
          <w:rPr>
            <w:lang w:val="en-GB"/>
          </w:rPr>
          <w:t xml:space="preserve">á </w:t>
        </w:r>
      </w:ins>
      <w:r w:rsidR="00227F99" w:rsidRPr="00E41144">
        <w:rPr>
          <w:lang w:val="en-GB"/>
        </w:rPr>
        <w:t>is a</w:t>
      </w:r>
      <w:r w:rsidRPr="00E41144">
        <w:rPr>
          <w:lang w:val="en-GB"/>
        </w:rPr>
        <w:t>n</w:t>
      </w:r>
      <w:r w:rsidR="00227F99" w:rsidRPr="00E41144">
        <w:rPr>
          <w:lang w:val="en-GB"/>
        </w:rPr>
        <w:t xml:space="preserve"> </w:t>
      </w:r>
      <w:commentRangeStart w:id="200"/>
      <w:r w:rsidR="00227F99" w:rsidRPr="00E41144">
        <w:rPr>
          <w:lang w:val="en-GB"/>
        </w:rPr>
        <w:t>e</w:t>
      </w:r>
      <w:r w:rsidR="001E708F" w:rsidRPr="00E41144">
        <w:rPr>
          <w:lang w:val="en-GB"/>
        </w:rPr>
        <w:t>limination</w:t>
      </w:r>
      <w:commentRangeEnd w:id="200"/>
      <w:r w:rsidR="00F9252B">
        <w:rPr>
          <w:rStyle w:val="CommentReference"/>
        </w:rPr>
        <w:commentReference w:id="200"/>
      </w:r>
      <w:r w:rsidR="001E708F" w:rsidRPr="00E41144">
        <w:rPr>
          <w:lang w:val="en-GB"/>
        </w:rPr>
        <w:t xml:space="preserve"> phase scheme and </w:t>
      </w:r>
      <w:r w:rsidR="00A15B8C" w:rsidRPr="00E41144">
        <w:rPr>
          <w:lang w:val="en-GB"/>
        </w:rPr>
        <w:t>b</w:t>
      </w:r>
      <w:r w:rsidR="001E708F" w:rsidRPr="00E41144">
        <w:rPr>
          <w:lang w:val="en-GB"/>
        </w:rPr>
        <w:t>uilding of an FP-Tree</w:t>
      </w:r>
      <w:r w:rsidR="00227F99" w:rsidRPr="00E41144">
        <w:rPr>
          <w:lang w:val="en-GB"/>
        </w:rPr>
        <w:t>, and the second step is a frequent itemset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r w:rsidRPr="00E41144">
        <w:rPr>
          <w:b/>
          <w:lang w:val="en-GB"/>
        </w:rPr>
        <w:t>Step 1 – Infrequent items elimination</w:t>
      </w:r>
    </w:p>
    <w:p w:rsidR="000D77DD" w:rsidRPr="00E41144" w:rsidRDefault="007015CC" w:rsidP="00881E8E">
      <w:pPr>
        <w:rPr>
          <w:lang w:val="en-GB"/>
        </w:rPr>
      </w:pPr>
      <w:r w:rsidRPr="00E41144">
        <w:rPr>
          <w:lang w:val="en-GB"/>
        </w:rPr>
        <w:t xml:space="preserve">The elimination scheme </w:t>
      </w:r>
      <w:ins w:id="201" w:author="Ruben" w:date="2014-09-16T14:47:00Z">
        <w:r w:rsidR="00415C57">
          <w:rPr>
            <w:lang w:val="en-GB"/>
          </w:rPr>
          <w:t xml:space="preserve">objective is to </w:t>
        </w:r>
      </w:ins>
      <w:del w:id="202" w:author="Ruben" w:date="2014-09-16T14:47:00Z">
        <w:r w:rsidRPr="00E41144" w:rsidDel="00415C57">
          <w:rPr>
            <w:lang w:val="en-GB"/>
          </w:rPr>
          <w:delText xml:space="preserve">is where the initial data is mined to </w:delText>
        </w:r>
      </w:del>
      <w:r w:rsidRPr="00E41144">
        <w:rPr>
          <w:lang w:val="en-GB"/>
        </w:rPr>
        <w:t>separate the frequent from the non frequent items</w:t>
      </w:r>
      <w:r w:rsidR="00227F99" w:rsidRPr="00E41144">
        <w:rPr>
          <w:lang w:val="en-GB"/>
        </w:rPr>
        <w:t xml:space="preserve"> </w:t>
      </w:r>
      <w:del w:id="203" w:author="Ruben" w:date="2014-09-16T14:48:00Z">
        <w:r w:rsidR="00227F99" w:rsidRPr="00E41144" w:rsidDel="00415C57">
          <w:rPr>
            <w:lang w:val="en-GB"/>
          </w:rPr>
          <w:delText xml:space="preserve">in </w:delText>
        </w:r>
      </w:del>
      <w:ins w:id="204" w:author="Ruben" w:date="2014-09-16T14:48:00Z">
        <w:r w:rsidR="00415C57">
          <w:rPr>
            <w:lang w:val="en-GB"/>
          </w:rPr>
          <w:t>from</w:t>
        </w:r>
        <w:r w:rsidR="00415C57" w:rsidRPr="00E41144">
          <w:rPr>
            <w:lang w:val="en-GB"/>
          </w:rPr>
          <w:t xml:space="preserve"> </w:t>
        </w:r>
      </w:ins>
      <w:r w:rsidR="00227F99" w:rsidRPr="00E41144">
        <w:rPr>
          <w:lang w:val="en-GB"/>
        </w:rPr>
        <w:t>the database</w:t>
      </w:r>
      <w:r w:rsidRPr="00E41144">
        <w:rPr>
          <w:lang w:val="en-GB"/>
        </w:rPr>
        <w:t xml:space="preserve">. It </w:t>
      </w:r>
      <w:r w:rsidR="00F279EF" w:rsidRPr="00E41144">
        <w:rPr>
          <w:lang w:val="en-GB"/>
        </w:rPr>
        <w:t xml:space="preserve">uses </w:t>
      </w:r>
      <w:r w:rsidR="008921FD" w:rsidRPr="00E41144">
        <w:rPr>
          <w:lang w:val="en-GB"/>
        </w:rPr>
        <w:t xml:space="preserve">a </w:t>
      </w:r>
      <w:del w:id="205" w:author="Ruben" w:date="2014-09-16T14:48:00Z">
        <w:r w:rsidR="00F279EF" w:rsidRPr="00E41144" w:rsidDel="00415C57">
          <w:rPr>
            <w:lang w:val="en-GB"/>
          </w:rPr>
          <w:delText xml:space="preserve">recursion </w:delText>
        </w:r>
      </w:del>
      <w:ins w:id="206" w:author="Ruben" w:date="2014-09-16T14:48:00Z">
        <w:r w:rsidR="00415C57">
          <w:rPr>
            <w:lang w:val="en-GB"/>
          </w:rPr>
          <w:t>recursive</w:t>
        </w:r>
        <w:r w:rsidR="00415C57" w:rsidRPr="00E41144">
          <w:rPr>
            <w:lang w:val="en-GB"/>
          </w:rPr>
          <w:t xml:space="preserve"> </w:t>
        </w:r>
      </w:ins>
      <w:r w:rsidR="008921FD" w:rsidRPr="00E41144">
        <w:rPr>
          <w:lang w:val="en-GB"/>
        </w:rPr>
        <w:t xml:space="preserve">process </w:t>
      </w:r>
      <w:r w:rsidR="00F279EF" w:rsidRPr="00E41144">
        <w:rPr>
          <w:lang w:val="en-GB"/>
        </w:rPr>
        <w:t>to ma</w:t>
      </w:r>
      <w:r w:rsidR="00251284" w:rsidRPr="00E41144">
        <w:rPr>
          <w:lang w:val="en-GB"/>
        </w:rPr>
        <w:t xml:space="preserve">ke a </w:t>
      </w:r>
      <w:commentRangeStart w:id="207"/>
      <w:r w:rsidR="00251284" w:rsidRPr="00E41144">
        <w:rPr>
          <w:lang w:val="en-GB"/>
        </w:rPr>
        <w:t>kind of elimination scheme</w:t>
      </w:r>
      <w:commentRangeEnd w:id="207"/>
      <w:r w:rsidR="00415C57">
        <w:rPr>
          <w:rStyle w:val="CommentReference"/>
        </w:rPr>
        <w:commentReference w:id="207"/>
      </w:r>
      <w:r w:rsidR="00F279EF" w:rsidRPr="00E41144">
        <w:rPr>
          <w:lang w:val="en-GB"/>
        </w:rPr>
        <w:t>. It compresses the data</w:t>
      </w:r>
      <w:del w:id="208" w:author="Ruben" w:date="2014-09-16T14:48:00Z">
        <w:r w:rsidR="00F279EF" w:rsidRPr="00E41144" w:rsidDel="00415C57">
          <w:rPr>
            <w:lang w:val="en-GB"/>
          </w:rPr>
          <w:delText xml:space="preserve"> </w:delText>
        </w:r>
      </w:del>
      <w:r w:rsidR="00F279EF" w:rsidRPr="00E41144">
        <w:rPr>
          <w:lang w:val="en-GB"/>
        </w:rPr>
        <w:t xml:space="preserve">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w:t>
      </w:r>
      <w:commentRangeStart w:id="209"/>
      <w:r w:rsidR="00F279EF" w:rsidRPr="00E41144">
        <w:rPr>
          <w:lang w:val="en-GB"/>
        </w:rPr>
        <w:t xml:space="preserve">deleting </w:t>
      </w:r>
      <w:commentRangeEnd w:id="209"/>
      <w:r w:rsidR="008F28BC">
        <w:rPr>
          <w:rStyle w:val="CommentReference"/>
        </w:rPr>
        <w:commentReference w:id="209"/>
      </w:r>
      <w:r w:rsidR="00F279EF" w:rsidRPr="00E41144">
        <w:rPr>
          <w:lang w:val="en-GB"/>
        </w:rPr>
        <w:t xml:space="preserve">process is based on a user-defined minimum offset, </w:t>
      </w:r>
      <w:r w:rsidR="007B7B1A" w:rsidRPr="00E41144">
        <w:rPr>
          <w:lang w:val="en-GB"/>
        </w:rPr>
        <w:t xml:space="preserve">called </w:t>
      </w:r>
      <w:commentRangeStart w:id="210"/>
      <w:r w:rsidR="007B7B1A" w:rsidRPr="00E41144">
        <w:rPr>
          <w:lang w:val="en-GB"/>
        </w:rPr>
        <w:t>support</w:t>
      </w:r>
      <w:commentRangeEnd w:id="210"/>
      <w:r w:rsidR="007D3A66">
        <w:rPr>
          <w:rStyle w:val="CommentReference"/>
        </w:rPr>
        <w:commentReference w:id="210"/>
      </w:r>
      <w:r w:rsidR="007B7B1A" w:rsidRPr="00E41144">
        <w:rPr>
          <w:lang w:val="en-GB"/>
        </w:rPr>
        <w:t xml:space="preserve">,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 xml:space="preserve">the items are the ones to be </w:t>
      </w:r>
      <w:commentRangeStart w:id="211"/>
      <w:r w:rsidR="008921FD" w:rsidRPr="00E41144">
        <w:rPr>
          <w:lang w:val="en-GB"/>
        </w:rPr>
        <w:t>stored</w:t>
      </w:r>
      <w:commentRangeEnd w:id="211"/>
      <w:r w:rsidR="007D3A66">
        <w:rPr>
          <w:rStyle w:val="CommentReference"/>
        </w:rPr>
        <w:commentReference w:id="211"/>
      </w:r>
      <w:r w:rsidR="00F279EF" w:rsidRPr="00E41144">
        <w:rPr>
          <w:lang w:val="en-GB"/>
        </w:rPr>
        <w:t xml:space="preserve">. </w:t>
      </w:r>
      <w:r w:rsidR="007015CC" w:rsidRPr="00E41144">
        <w:rPr>
          <w:lang w:val="en-GB"/>
        </w:rPr>
        <w:t xml:space="preserve">This value along </w:t>
      </w:r>
      <w:commentRangeStart w:id="212"/>
      <w:r w:rsidR="007015CC" w:rsidRPr="00E41144">
        <w:rPr>
          <w:lang w:val="en-GB"/>
        </w:rPr>
        <w:t xml:space="preserve">others </w:t>
      </w:r>
      <w:commentRangeEnd w:id="212"/>
      <w:r w:rsidR="0020532E">
        <w:rPr>
          <w:rStyle w:val="CommentReference"/>
        </w:rPr>
        <w:commentReference w:id="212"/>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w:t>
      </w:r>
      <w:commentRangeStart w:id="213"/>
      <w:r w:rsidR="00700AE1" w:rsidRPr="00E41144">
        <w:rPr>
          <w:lang w:val="en-GB"/>
        </w:rPr>
        <w:t xml:space="preserve">discussion </w:t>
      </w:r>
      <w:commentRangeEnd w:id="213"/>
      <w:r w:rsidR="0020532E">
        <w:rPr>
          <w:rStyle w:val="CommentReference"/>
        </w:rPr>
        <w:commentReference w:id="213"/>
      </w:r>
      <w:r w:rsidR="00700AE1" w:rsidRPr="00E41144">
        <w:rPr>
          <w:lang w:val="en-GB"/>
        </w:rPr>
        <w:t>will be around how to measure an item</w:t>
      </w:r>
      <w:r w:rsidR="00597947" w:rsidRPr="00E41144">
        <w:rPr>
          <w:lang w:val="en-GB"/>
        </w:rPr>
        <w:t xml:space="preserve">. </w:t>
      </w:r>
      <w:commentRangeStart w:id="214"/>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commentRangeEnd w:id="214"/>
      <w:r w:rsidR="0020532E">
        <w:rPr>
          <w:rStyle w:val="CommentReference"/>
        </w:rPr>
        <w:commentReference w:id="214"/>
      </w:r>
      <w:r w:rsidR="00251284" w:rsidRPr="00E41144">
        <w:rPr>
          <w:lang w:val="en-GB"/>
        </w:rPr>
        <w:t>.</w:t>
      </w:r>
      <w:r w:rsidR="00A15B8C" w:rsidRPr="00E41144">
        <w:rPr>
          <w:lang w:val="en-GB"/>
        </w:rPr>
        <w:t xml:space="preserve"> </w:t>
      </w:r>
      <w:commentRangeStart w:id="215"/>
      <w:r w:rsidR="00B01276" w:rsidRPr="00E41144">
        <w:rPr>
          <w:lang w:val="en-GB"/>
        </w:rPr>
        <w:t>I</w:t>
      </w:r>
      <w:r w:rsidR="00A15B8C" w:rsidRPr="00E41144">
        <w:rPr>
          <w:lang w:val="en-GB"/>
        </w:rPr>
        <w:t>n the end</w:t>
      </w:r>
      <w:commentRangeEnd w:id="215"/>
      <w:r w:rsidR="0020532E">
        <w:rPr>
          <w:rStyle w:val="CommentReference"/>
        </w:rPr>
        <w:commentReference w:id="215"/>
      </w:r>
      <w:r w:rsidR="00A15B8C" w:rsidRPr="00E41144">
        <w:rPr>
          <w:lang w:val="en-GB"/>
        </w:rPr>
        <w:t xml:space="preserve">, the frequent items are ordered for </w:t>
      </w:r>
      <w:commentRangeStart w:id="216"/>
      <w:r w:rsidR="00A15B8C" w:rsidRPr="00E41144">
        <w:rPr>
          <w:lang w:val="en-GB"/>
        </w:rPr>
        <w:t>bet</w:t>
      </w:r>
      <w:r w:rsidR="00B01276" w:rsidRPr="00E41144">
        <w:rPr>
          <w:lang w:val="en-GB"/>
        </w:rPr>
        <w:t>ter organization search purpose</w:t>
      </w:r>
      <w:commentRangeEnd w:id="216"/>
      <w:r w:rsidR="0020532E">
        <w:rPr>
          <w:rStyle w:val="CommentReference"/>
        </w:rPr>
        <w:commentReference w:id="216"/>
      </w:r>
      <w:r w:rsidR="00B01276" w:rsidRPr="00E41144">
        <w:rPr>
          <w:lang w:val="en-GB"/>
        </w:rPr>
        <w:t>.</w:t>
      </w:r>
      <w:r w:rsidR="00CA3750" w:rsidRPr="00E41144">
        <w:rPr>
          <w:lang w:val="en-GB"/>
        </w:rPr>
        <w:t xml:space="preserve"> </w:t>
      </w:r>
      <w:commentRangeStart w:id="217"/>
      <w:r w:rsidR="008A1BA0">
        <w:fldChar w:fldCharType="begin"/>
      </w:r>
      <w:r w:rsidR="008A1BA0" w:rsidRPr="008A1BA0">
        <w:rPr>
          <w:lang w:val="en-US"/>
        </w:rPr>
        <w:instrText xml:space="preserve"> REF _Ref392758766 \h  \* MERGEFORMAT </w:instrText>
      </w:r>
      <w:r w:rsidR="008A1BA0">
        <w:fldChar w:fldCharType="separate"/>
      </w:r>
      <w:r w:rsidR="00E41144" w:rsidRPr="00E63D95">
        <w:rPr>
          <w:lang w:val="en-GB"/>
        </w:rPr>
        <w:t xml:space="preserve">Table </w:t>
      </w:r>
      <w:r w:rsidR="00E41144" w:rsidRPr="00E63D95">
        <w:rPr>
          <w:noProof/>
          <w:lang w:val="en-GB"/>
        </w:rPr>
        <w:t>3.1</w:t>
      </w:r>
      <w:r w:rsidR="008A1BA0">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w:t>
      </w:r>
      <w:commentRangeEnd w:id="217"/>
      <w:r w:rsidR="00952F22">
        <w:rPr>
          <w:rStyle w:val="CommentReference"/>
        </w:rPr>
        <w:commentReference w:id="217"/>
      </w:r>
      <w:r w:rsidR="00CA3750" w:rsidRPr="00E41144">
        <w:rPr>
          <w:lang w:val="en-GB"/>
        </w:rPr>
        <w:t xml:space="preserve"> The resulting items are the ones found in </w:t>
      </w:r>
      <w:r w:rsidR="006F6409" w:rsidRPr="00E41144">
        <w:rPr>
          <w:lang w:val="en-GB"/>
        </w:rPr>
        <w:t xml:space="preserve">the </w:t>
      </w:r>
      <w:commentRangeStart w:id="218"/>
      <w:r w:rsidR="00CA3750" w:rsidRPr="00E41144">
        <w:rPr>
          <w:lang w:val="en-GB"/>
        </w:rPr>
        <w:t xml:space="preserve">database </w:t>
      </w:r>
      <w:commentRangeEnd w:id="218"/>
      <w:r w:rsidR="00952F22">
        <w:rPr>
          <w:rStyle w:val="CommentReference"/>
        </w:rPr>
        <w:commentReference w:id="218"/>
      </w:r>
      <w:r w:rsidR="00CA3750" w:rsidRPr="00E41144">
        <w:rPr>
          <w:lang w:val="en-GB"/>
        </w:rPr>
        <w:t xml:space="preserve">that matches the requirements of a threshold </w:t>
      </w:r>
      <w:commentRangeStart w:id="219"/>
      <w:r w:rsidR="00CA3750" w:rsidRPr="00E41144">
        <w:rPr>
          <w:lang w:val="en-GB"/>
        </w:rPr>
        <w:t xml:space="preserve">value </w:t>
      </w:r>
      <w:commentRangeEnd w:id="219"/>
      <w:r w:rsidR="00952F22">
        <w:rPr>
          <w:rStyle w:val="CommentReference"/>
        </w:rPr>
        <w:commentReference w:id="219"/>
      </w:r>
      <w:r w:rsidR="00CA3750" w:rsidRPr="00E41144">
        <w:rPr>
          <w:lang w:val="en-GB"/>
        </w:rPr>
        <w:t>above the user defined value. These items are the ones considered frequent in our initial data.</w:t>
      </w:r>
    </w:p>
    <w:p w:rsidR="009F6251" w:rsidRPr="00E41144" w:rsidRDefault="00952F22" w:rsidP="009F6251">
      <w:pPr>
        <w:jc w:val="center"/>
        <w:rPr>
          <w:lang w:val="en-GB"/>
        </w:rPr>
      </w:pPr>
      <w:commentRangeStart w:id="220"/>
      <w:r>
        <w:rPr>
          <w:noProof/>
          <w:lang w:eastAsia="pt-PT"/>
        </w:rPr>
        <mc:AlternateContent>
          <mc:Choice Requires="wps">
            <w:drawing>
              <wp:anchor distT="0" distB="0" distL="114300" distR="114300" simplePos="0" relativeHeight="251685888" behindDoc="0" locked="0" layoutInCell="1" allowOverlap="1">
                <wp:simplePos x="0" y="0"/>
                <wp:positionH relativeFrom="column">
                  <wp:posOffset>361315</wp:posOffset>
                </wp:positionH>
                <wp:positionV relativeFrom="paragraph">
                  <wp:posOffset>1967230</wp:posOffset>
                </wp:positionV>
                <wp:extent cx="4658360" cy="247650"/>
                <wp:effectExtent l="0" t="0" r="0" b="4445"/>
                <wp:wrapNone/>
                <wp:docPr id="1760"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836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452D9" w:rsidRDefault="00643456" w:rsidP="009F6251">
                            <w:pPr>
                              <w:pStyle w:val="Caption"/>
                              <w:spacing w:line="360" w:lineRule="auto"/>
                              <w:rPr>
                                <w:sz w:val="20"/>
                                <w:lang w:val="en-GB"/>
                              </w:rPr>
                            </w:pPr>
                            <w:bookmarkStart w:id="221" w:name="_Ref392866076"/>
                            <w:bookmarkStart w:id="222" w:name="_Ref392866056"/>
                            <w:bookmarkStart w:id="223" w:name="_Toc395638189"/>
                            <w:bookmarkStart w:id="224" w:name="_Toc395638364"/>
                            <w:bookmarkStart w:id="225" w:name="_Toc398077947"/>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221"/>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8A1BA0">
                              <w:rPr>
                                <w:lang w:val="en-US"/>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222"/>
                            <w:bookmarkEnd w:id="223"/>
                            <w:bookmarkEnd w:id="224"/>
                            <w:bookmarkEnd w:id="2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6" o:spid="_x0000_s1035" type="#_x0000_t202" style="position:absolute;left:0;text-align:left;margin-left:28.45pt;margin-top:154.9pt;width:366.8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" stroked="f">
                <v:textbox inset="0,0,0,0">
                  <w:txbxContent>
                    <w:p w:rsidR="00643456" w:rsidRPr="00E452D9" w:rsidRDefault="00643456" w:rsidP="009F6251">
                      <w:pPr>
                        <w:pStyle w:val="Caption"/>
                        <w:spacing w:line="360" w:lineRule="auto"/>
                        <w:rPr>
                          <w:sz w:val="20"/>
                          <w:lang w:val="en-GB"/>
                        </w:rPr>
                      </w:pPr>
                      <w:bookmarkStart w:id="226" w:name="_Ref392866076"/>
                      <w:bookmarkStart w:id="227" w:name="_Ref392866056"/>
                      <w:bookmarkStart w:id="228" w:name="_Toc395638189"/>
                      <w:bookmarkStart w:id="229" w:name="_Toc395638364"/>
                      <w:bookmarkStart w:id="230" w:name="_Toc398077947"/>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226"/>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8A1BA0">
                        <w:rPr>
                          <w:lang w:val="en-US"/>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227"/>
                      <w:bookmarkEnd w:id="228"/>
                      <w:bookmarkEnd w:id="229"/>
                      <w:bookmarkEnd w:id="230"/>
                    </w:p>
                  </w:txbxContent>
                </v:textbox>
              </v:shape>
            </w:pict>
          </mc:Fallback>
        </mc:AlternateContent>
      </w:r>
      <w:r>
        <w:rPr>
          <w:noProof/>
          <w:lang w:eastAsia="pt-PT"/>
        </w:rPr>
        <mc:AlternateContent>
          <mc:Choice Requires="wpg">
            <w:drawing>
              <wp:inline distT="0" distB="0" distL="0" distR="0">
                <wp:extent cx="4057650" cy="1905000"/>
                <wp:effectExtent l="9525" t="9525" r="28575" b="28575"/>
                <wp:docPr id="1721"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1905000"/>
                          <a:chOff x="1248" y="2100"/>
                          <a:chExt cx="6390" cy="3000"/>
                        </a:xfrm>
                      </wpg:grpSpPr>
                      <wps:wsp>
                        <wps:cNvPr id="1722" name="Oval 1238"/>
                        <wps:cNvSpPr>
                          <a:spLocks noChangeArrowheads="1"/>
                        </wps:cNvSpPr>
                        <wps:spPr bwMode="auto">
                          <a:xfrm>
                            <a:off x="3200" y="26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architect:8</w:t>
                              </w:r>
                            </w:p>
                          </w:txbxContent>
                        </wps:txbx>
                        <wps:bodyPr rot="0" vert="horz" wrap="square" lIns="0" tIns="45720" rIns="0" bIns="45720" anchor="ctr" anchorCtr="0" upright="1">
                          <a:noAutofit/>
                        </wps:bodyPr>
                      </wps:wsp>
                      <wps:wsp>
                        <wps:cNvPr id="1723" name="Oval 1239"/>
                        <wps:cNvSpPr>
                          <a:spLocks noChangeArrowheads="1"/>
                        </wps:cNvSpPr>
                        <wps:spPr bwMode="auto">
                          <a:xfrm>
                            <a:off x="4678" y="21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null</w:t>
                              </w:r>
                            </w:p>
                          </w:txbxContent>
                        </wps:txbx>
                        <wps:bodyPr rot="0" vert="horz" wrap="square" lIns="0" tIns="45720" rIns="0" bIns="45720" anchor="ctr" anchorCtr="0" upright="1">
                          <a:noAutofit/>
                        </wps:bodyPr>
                      </wps:wsp>
                      <wps:wsp>
                        <wps:cNvPr id="1724" name="Oval 1240"/>
                        <wps:cNvSpPr>
                          <a:spLocks noChangeArrowheads="1"/>
                        </wps:cNvSpPr>
                        <wps:spPr bwMode="auto">
                          <a:xfrm>
                            <a:off x="2098" y="315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designer:5</w:t>
                              </w:r>
                            </w:p>
                          </w:txbxContent>
                        </wps:txbx>
                        <wps:bodyPr rot="0" vert="horz" wrap="square" lIns="0" tIns="45720" rIns="0" bIns="45720" anchor="ctr" anchorCtr="0" upright="1">
                          <a:noAutofit/>
                        </wps:bodyPr>
                      </wps:wsp>
                      <wps:wsp>
                        <wps:cNvPr id="1725" name="Oval 1241"/>
                        <wps:cNvSpPr>
                          <a:spLocks noChangeArrowheads="1"/>
                        </wps:cNvSpPr>
                        <wps:spPr bwMode="auto">
                          <a:xfrm>
                            <a:off x="3200" y="338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engineer:1</w:t>
                              </w:r>
                            </w:p>
                          </w:txbxContent>
                        </wps:txbx>
                        <wps:bodyPr rot="0" vert="horz" wrap="square" lIns="0" tIns="45720" rIns="0" bIns="45720" anchor="ctr" anchorCtr="0" upright="1">
                          <a:noAutofit/>
                        </wps:bodyPr>
                      </wps:wsp>
                      <wps:wsp>
                        <wps:cNvPr id="1726" name="Oval 1242"/>
                        <wps:cNvSpPr>
                          <a:spLocks noChangeArrowheads="1"/>
                        </wps:cNvSpPr>
                        <wps:spPr bwMode="auto">
                          <a:xfrm>
                            <a:off x="4340" y="36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27" name="Oval 1243"/>
                        <wps:cNvSpPr>
                          <a:spLocks noChangeArrowheads="1"/>
                        </wps:cNvSpPr>
                        <wps:spPr bwMode="auto">
                          <a:xfrm>
                            <a:off x="6058" y="315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Pr>
                                  <w:b/>
                                  <w:sz w:val="12"/>
                                  <w:szCs w:val="14"/>
                                </w:rPr>
                                <w:t>designer:2</w:t>
                              </w:r>
                            </w:p>
                          </w:txbxContent>
                        </wps:txbx>
                        <wps:bodyPr rot="0" vert="horz" wrap="square" lIns="0" tIns="45720" rIns="0" bIns="45720" anchor="ctr" anchorCtr="0" upright="1">
                          <a:noAutofit/>
                        </wps:bodyPr>
                      </wps:wsp>
                      <wps:wsp>
                        <wps:cNvPr id="1728" name="AutoShape 1244"/>
                        <wps:cNvCnPr>
                          <a:cxnSpLocks noChangeShapeType="1"/>
                        </wps:cNvCnPr>
                        <wps:spPr bwMode="auto">
                          <a:xfrm flipH="1" flipV="1">
                            <a:off x="3991" y="2890"/>
                            <a:ext cx="687" cy="71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29" name="AutoShape 1245"/>
                        <wps:cNvCnPr>
                          <a:cxnSpLocks noChangeShapeType="1"/>
                        </wps:cNvCnPr>
                        <wps:spPr bwMode="auto">
                          <a:xfrm>
                            <a:off x="2930" y="3300"/>
                            <a:ext cx="3128" cy="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30" name="AutoShape 1246"/>
                        <wps:cNvCnPr>
                          <a:cxnSpLocks noChangeShapeType="1"/>
                        </wps:cNvCnPr>
                        <wps:spPr bwMode="auto">
                          <a:xfrm flipV="1">
                            <a:off x="3601" y="296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1" name="AutoShape 1247"/>
                        <wps:cNvCnPr>
                          <a:cxnSpLocks noChangeShapeType="1"/>
                        </wps:cNvCnPr>
                        <wps:spPr bwMode="auto">
                          <a:xfrm flipV="1">
                            <a:off x="2510" y="2810"/>
                            <a:ext cx="690" cy="3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2" name="AutoShape 1248"/>
                        <wps:cNvCnPr>
                          <a:cxnSpLocks noChangeShapeType="1"/>
                        </wps:cNvCnPr>
                        <wps:spPr bwMode="auto">
                          <a:xfrm flipV="1">
                            <a:off x="3760" y="2260"/>
                            <a:ext cx="918" cy="3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3" name="AutoShape 1249"/>
                        <wps:cNvCnPr>
                          <a:cxnSpLocks noChangeShapeType="1"/>
                        </wps:cNvCnPr>
                        <wps:spPr bwMode="auto">
                          <a:xfrm flipH="1" flipV="1">
                            <a:off x="5471" y="2380"/>
                            <a:ext cx="969" cy="77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4" name="Oval 1250"/>
                        <wps:cNvSpPr>
                          <a:spLocks noChangeArrowheads="1"/>
                        </wps:cNvSpPr>
                        <wps:spPr bwMode="auto">
                          <a:xfrm>
                            <a:off x="1248"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engineer:3</w:t>
                              </w:r>
                            </w:p>
                          </w:txbxContent>
                        </wps:txbx>
                        <wps:bodyPr rot="0" vert="horz" wrap="square" lIns="0" tIns="45720" rIns="0" bIns="45720" anchor="ctr" anchorCtr="0" upright="1">
                          <a:noAutofit/>
                        </wps:bodyPr>
                      </wps:wsp>
                      <wps:wsp>
                        <wps:cNvPr id="1735" name="AutoShape 1251"/>
                        <wps:cNvCnPr>
                          <a:cxnSpLocks noChangeShapeType="1"/>
                        </wps:cNvCnPr>
                        <wps:spPr bwMode="auto">
                          <a:xfrm flipV="1">
                            <a:off x="1649" y="3450"/>
                            <a:ext cx="532" cy="46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6" name="Oval 1252"/>
                        <wps:cNvSpPr>
                          <a:spLocks noChangeArrowheads="1"/>
                        </wps:cNvSpPr>
                        <wps:spPr bwMode="auto">
                          <a:xfrm>
                            <a:off x="1248"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37" name="AutoShape 1253"/>
                        <wps:cNvCnPr>
                          <a:cxnSpLocks noChangeShapeType="1"/>
                        </wps:cNvCnPr>
                        <wps:spPr bwMode="auto">
                          <a:xfrm flipV="1">
                            <a:off x="1649" y="427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8" name="Oval 1254"/>
                        <wps:cNvSpPr>
                          <a:spLocks noChangeArrowheads="1"/>
                        </wps:cNvSpPr>
                        <wps:spPr bwMode="auto">
                          <a:xfrm>
                            <a:off x="3200" y="416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39" name="AutoShape 1255"/>
                        <wps:cNvCnPr>
                          <a:cxnSpLocks noChangeShapeType="1"/>
                        </wps:cNvCnPr>
                        <wps:spPr bwMode="auto">
                          <a:xfrm flipV="1">
                            <a:off x="3601" y="374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0" name="Oval 1256"/>
                        <wps:cNvSpPr>
                          <a:spLocks noChangeArrowheads="1"/>
                        </wps:cNvSpPr>
                        <wps:spPr bwMode="auto">
                          <a:xfrm>
                            <a:off x="2288"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41" name="AutoShape 1257"/>
                        <wps:cNvCnPr>
                          <a:cxnSpLocks noChangeShapeType="1"/>
                        </wps:cNvCnPr>
                        <wps:spPr bwMode="auto">
                          <a:xfrm flipH="1" flipV="1">
                            <a:off x="2510" y="3510"/>
                            <a:ext cx="179" cy="40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2" name="Oval 1258"/>
                        <wps:cNvSpPr>
                          <a:spLocks noChangeArrowheads="1"/>
                        </wps:cNvSpPr>
                        <wps:spPr bwMode="auto">
                          <a:xfrm>
                            <a:off x="3828" y="474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43" name="AutoShape 1259"/>
                        <wps:cNvCnPr>
                          <a:cxnSpLocks noChangeShapeType="1"/>
                        </wps:cNvCnPr>
                        <wps:spPr bwMode="auto">
                          <a:xfrm flipH="1" flipV="1">
                            <a:off x="3602" y="4520"/>
                            <a:ext cx="628" cy="2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4" name="Oval 1260"/>
                        <wps:cNvSpPr>
                          <a:spLocks noChangeArrowheads="1"/>
                        </wps:cNvSpPr>
                        <wps:spPr bwMode="auto">
                          <a:xfrm>
                            <a:off x="4548" y="418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45" name="AutoShape 1261"/>
                        <wps:cNvCnPr>
                          <a:cxnSpLocks noChangeShapeType="1"/>
                        </wps:cNvCnPr>
                        <wps:spPr bwMode="auto">
                          <a:xfrm flipH="1" flipV="1">
                            <a:off x="4843" y="3960"/>
                            <a:ext cx="107" cy="2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6" name="Oval 1262"/>
                        <wps:cNvSpPr>
                          <a:spLocks noChangeArrowheads="1"/>
                        </wps:cNvSpPr>
                        <wps:spPr bwMode="auto">
                          <a:xfrm>
                            <a:off x="6120"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engineer:2</w:t>
                              </w:r>
                            </w:p>
                          </w:txbxContent>
                        </wps:txbx>
                        <wps:bodyPr rot="0" vert="horz" wrap="square" lIns="0" tIns="45720" rIns="0" bIns="45720" anchor="ctr" anchorCtr="0" upright="1">
                          <a:noAutofit/>
                        </wps:bodyPr>
                      </wps:wsp>
                      <wps:wsp>
                        <wps:cNvPr id="1747" name="AutoShape 1263"/>
                        <wps:cNvCnPr>
                          <a:cxnSpLocks noChangeShapeType="1"/>
                        </wps:cNvCnPr>
                        <wps:spPr bwMode="auto">
                          <a:xfrm flipV="1">
                            <a:off x="6521" y="349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8" name="Oval 1264"/>
                        <wps:cNvSpPr>
                          <a:spLocks noChangeArrowheads="1"/>
                        </wps:cNvSpPr>
                        <wps:spPr bwMode="auto">
                          <a:xfrm>
                            <a:off x="5671"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49" name="Oval 1265"/>
                        <wps:cNvSpPr>
                          <a:spLocks noChangeArrowheads="1"/>
                        </wps:cNvSpPr>
                        <wps:spPr bwMode="auto">
                          <a:xfrm>
                            <a:off x="6788"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643456" w:rsidRPr="00151E0C" w:rsidRDefault="00643456"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50" name="AutoShape 1266"/>
                        <wps:cNvCnPr>
                          <a:cxnSpLocks noChangeShapeType="1"/>
                        </wps:cNvCnPr>
                        <wps:spPr bwMode="auto">
                          <a:xfrm flipV="1">
                            <a:off x="6058" y="4270"/>
                            <a:ext cx="282"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51" name="AutoShape 1267"/>
                        <wps:cNvCnPr>
                          <a:cxnSpLocks noChangeShapeType="1"/>
                        </wps:cNvCnPr>
                        <wps:spPr bwMode="auto">
                          <a:xfrm flipH="1" flipV="1">
                            <a:off x="6788" y="4270"/>
                            <a:ext cx="422"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52" name="AutoShape 1268"/>
                        <wps:cNvCnPr>
                          <a:cxnSpLocks noChangeShapeType="1"/>
                        </wps:cNvCnPr>
                        <wps:spPr bwMode="auto">
                          <a:xfrm flipV="1">
                            <a:off x="1930" y="3600"/>
                            <a:ext cx="1270" cy="36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3" name="AutoShape 1269"/>
                        <wps:cNvCnPr>
                          <a:cxnSpLocks noChangeShapeType="1"/>
                        </wps:cNvCnPr>
                        <wps:spPr bwMode="auto">
                          <a:xfrm flipV="1">
                            <a:off x="2000" y="4180"/>
                            <a:ext cx="400" cy="56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4" name="AutoShape 1270"/>
                        <wps:cNvCnPr>
                          <a:cxnSpLocks noChangeShapeType="1"/>
                        </wps:cNvCnPr>
                        <wps:spPr bwMode="auto">
                          <a:xfrm>
                            <a:off x="2850" y="4270"/>
                            <a:ext cx="350" cy="8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5" name="AutoShape 1271"/>
                        <wps:cNvCnPr>
                          <a:cxnSpLocks noChangeShapeType="1"/>
                        </wps:cNvCnPr>
                        <wps:spPr bwMode="auto">
                          <a:xfrm flipV="1">
                            <a:off x="3930" y="3830"/>
                            <a:ext cx="410" cy="35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6" name="AutoShape 1272"/>
                        <wps:cNvCnPr>
                          <a:cxnSpLocks noChangeShapeType="1"/>
                        </wps:cNvCnPr>
                        <wps:spPr bwMode="auto">
                          <a:xfrm>
                            <a:off x="5190" y="3740"/>
                            <a:ext cx="680" cy="100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7" name="AutoShape 1273"/>
                        <wps:cNvCnPr>
                          <a:cxnSpLocks noChangeShapeType="1"/>
                        </wps:cNvCnPr>
                        <wps:spPr bwMode="auto">
                          <a:xfrm>
                            <a:off x="5398" y="4350"/>
                            <a:ext cx="1510" cy="39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8" name="AutoShape 1274"/>
                        <wps:cNvCnPr>
                          <a:cxnSpLocks noChangeShapeType="1"/>
                        </wps:cNvCnPr>
                        <wps:spPr bwMode="auto">
                          <a:xfrm>
                            <a:off x="3991" y="3450"/>
                            <a:ext cx="2129" cy="600"/>
                          </a:xfrm>
                          <a:prstGeom prst="curvedConnector3">
                            <a:avLst>
                              <a:gd name="adj1" fmla="val 69236"/>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9" name="AutoShape 1275"/>
                        <wps:cNvCnPr>
                          <a:cxnSpLocks noChangeShapeType="1"/>
                        </wps:cNvCnPr>
                        <wps:spPr bwMode="auto">
                          <a:xfrm flipV="1">
                            <a:off x="4420" y="4540"/>
                            <a:ext cx="530" cy="20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id="Group 1237" o:spid="_x0000_s1036" style="width:319.5pt;height:150pt;mso-position-horizontal-relative:char;mso-position-vertical-relative:line" coordorigin="1248,2100" coordsize="6390,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">
                <v:oval id="Oval 1238" o:spid="_x0000_s1037" style="position:absolute;left:3200;top:26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A3MMA&#10;AADdAAAADwAAAGRycy9kb3ducmV2LnhtbERPTWvCQBC9C/0PyxS86abBakldRQRBqwhaxes0Oyah&#10;2dmYXTX+e1cQvM3jfc5w3JhSXKh2hWUFH90IBHFqdcGZgt3vrPMFwnlkjaVlUnAjB+PRW2uIibZX&#10;3tBl6zMRQtglqCD3vkqkdGlOBl3XVsSBO9raoA+wzqSu8RrCTSnjKOpLgwWHhhwrmuaU/m/PRsHf&#10;orTLbH9o1j8n+TnZ0bGXrqRS7fdm8g3CU+Nf4qd7rsP8QRzD45twgh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YA3MMAAADdAAAADwAAAAAAAAAAAAAAAACYAgAAZHJzL2Rv&#10;d25yZXYueG1sUEsFBgAAAAAEAAQA9QAAAIgDAAAAAA==&#10;">
                  <v:shadow on="t"/>
                  <v:textbox inset="0,,0">
                    <w:txbxContent>
                      <w:p w:rsidR="00643456" w:rsidRPr="00151E0C" w:rsidRDefault="00643456" w:rsidP="009F6251">
                        <w:pPr>
                          <w:jc w:val="center"/>
                          <w:rPr>
                            <w:b/>
                            <w:sz w:val="10"/>
                            <w:szCs w:val="14"/>
                          </w:rPr>
                        </w:pPr>
                        <w:r w:rsidRPr="00151E0C">
                          <w:rPr>
                            <w:b/>
                            <w:sz w:val="12"/>
                            <w:szCs w:val="14"/>
                          </w:rPr>
                          <w:t>architect:8</w:t>
                        </w:r>
                      </w:p>
                    </w:txbxContent>
                  </v:textbox>
                </v:oval>
                <v:oval id="Oval 1239" o:spid="_x0000_s1038" style="position:absolute;left:4678;top:21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lR8QA&#10;AADdAAAADwAAAGRycy9kb3ducmV2LnhtbERP22rCQBB9L/Qflin4Vje1WiV1IyIUtIpgtPR1mp1c&#10;aHY2ZldN/94VhL7N4VxnOutMLc7Uusqygpd+BII4s7riQsFh//E8AeE8ssbaMin4Iwez5PFhirG2&#10;F97ROfWFCCHsYlRQet/EUrqsJIOubxviwOW2NegDbAupW7yEcFPLQRS9SYMVh4YSG1qUlP2mJ6Pg&#10;Z1XbdfH13W0/j3I0P1A+zDZSqd5TN38H4anz/+K7e6nD/PHgFW7fhBNkc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6pUf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null</w:t>
                        </w:r>
                      </w:p>
                    </w:txbxContent>
                  </v:textbox>
                </v:oval>
                <v:oval id="Oval 1240" o:spid="_x0000_s1039" style="position:absolute;left:2098;top:315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9M8QA&#10;AADdAAAADwAAAGRycy9kb3ducmV2LnhtbERPTWvCQBC9C/0PyxS8NZuGtJXoKlIQtEqhqeJ1mh2T&#10;0OxszK4a/71bKHibx/ucyaw3jThT52rLCp6jGARxYXXNpYLt9+JpBMJ5ZI2NZVJwJQez6cNggpm2&#10;F/6ic+5LEULYZaig8r7NpHRFRQZdZFviwB1sZ9AH2JVSd3gJ4aaRSRy/SoM1h4YKW3qvqPjNT0bB&#10;z6qx63K37z8/jvJlvqVDWmykUsPHfj4G4an3d/G/e6nD/Lckhb9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PTP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designer:5</w:t>
                        </w:r>
                      </w:p>
                    </w:txbxContent>
                  </v:textbox>
                </v:oval>
                <v:oval id="Oval 1241" o:spid="_x0000_s1040" style="position:absolute;left:3200;top:338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qMQA&#10;AADdAAAADwAAAGRycy9kb3ducmV2LnhtbERPTWvCQBC9C/6HZQRvulFqLalrCEKhtlKoWnods2MS&#10;zM6m2W2S/nu3IHibx/ucVdKbSrTUuNKygtk0AkGcWV1yruB4eJk8gXAeWWNlmRT8kYNkPRysMNa2&#10;409q9z4XIYRdjAoK7+tYSpcVZNBNbU0cuLNtDPoAm1zqBrsQbio5j6JHabDk0FBgTZuCssv+1yg4&#10;bSv7nn999x9vP3KRHun8kO2kUuNRnz6D8NT7u/jmftVh/nK+gP9vwgl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fmKj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engineer:1</w:t>
                        </w:r>
                      </w:p>
                    </w:txbxContent>
                  </v:textbox>
                </v:oval>
                <v:oval id="Oval 1242" o:spid="_x0000_s1041" style="position:absolute;left:4340;top:36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G38QA&#10;AADdAAAADwAAAGRycy9kb3ducmV2LnhtbERPTWvCQBC9F/wPywjedKO0saSuIQiF2kqhaul1zI5J&#10;MDubZrcm/ntXEHqbx/ucRdqbWpypdZVlBdNJBII4t7riQsF+9zp+BuE8ssbaMim4kIN0OXhYYKJt&#10;x1903vpChBB2CSoovW8SKV1ekkE3sQ1x4I62NegDbAupW+xCuKnlLIpiabDi0FBiQ6uS8tP2zyg4&#10;rGv7UXz/9J/vv/Ip29PxMd9IpUbDPnsB4an3/+K7+02H+fNZ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NBt/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analyst:1</w:t>
                        </w:r>
                      </w:p>
                    </w:txbxContent>
                  </v:textbox>
                </v:oval>
                <v:oval id="Oval 1243" o:spid="_x0000_s1042" style="position:absolute;left:6058;top:315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jRMQA&#10;AADdAAAADwAAAGRycy9kb3ducmV2LnhtbERP22rCQBB9L/gPywh9qxvFNhJdQxAEe6HgDV/H7JgE&#10;s7MxuzXp33cLhb7N4VxnkfamFndqXWVZwXgUgSDOra64UHDYr59mIJxH1lhbJgXf5CBdDh4WmGjb&#10;8ZbuO1+IEMIuQQWl900ipctLMuhGtiEO3MW2Bn2AbSF1i10IN7WcRNGLNFhxaCixoVVJ+XX3ZRSc&#10;X2v7XhxP/efbTT5nB7pM8w+p1OOwz+YgPPX+X/zn3ugwP57E8PtNO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o0TEAAAA3QAAAA8AAAAAAAAAAAAAAAAAmAIAAGRycy9k&#10;b3ducmV2LnhtbFBLBQYAAAAABAAEAPUAAACJAwAAAAA=&#10;">
                  <v:shadow on="t"/>
                  <v:textbox inset="0,,0">
                    <w:txbxContent>
                      <w:p w:rsidR="00643456" w:rsidRPr="00151E0C" w:rsidRDefault="00643456"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AutoShape 1244" o:spid="_x0000_s1043" type="#_x0000_t32" style="position:absolute;left:3991;top:2890;width:687;height:7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wycYAAADdAAAADwAAAGRycy9kb3ducmV2LnhtbESPQWvCQBCF7wX/wzJCb3WjB1uiq4gY&#10;KEKRRg96G7NjEs3OhuxW0/76zqHQ2zzmfW/ezJe9a9SdulB7NjAeJaCIC29rLg0c9tnLG6gQkS02&#10;nsnANwVYLgZPc0ytf/An3fNYKgnhkKKBKsY21ToUFTkMI98Sy+7iO4dRZFdq2+FDwl2jJ0ky1Q5r&#10;lgsVtrSuqLjlX87AMYztLtsV2aa8XPOt4KePn7Mxz8N+NQMVqY//5j/63Ur914nUlW9kBL3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t8MnGAAAA3QAAAA8AAAAAAAAA&#10;AAAAAAAAoQIAAGRycy9kb3ducmV2LnhtbFBLBQYAAAAABAAEAPkAAACUAwAAAAA=&#10;" strokeweight=".25pt">
                  <v:stroke endarrow="block" endarrowwidth="narrow"/>
                </v:shape>
                <v:shape id="AutoShape 1245" o:spid="_x0000_s1044" type="#_x0000_t32" style="position:absolute;left:2930;top:3300;width:31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U2MUAAADdAAAADwAAAGRycy9kb3ducmV2LnhtbERPTWvCQBC9F/wPyxR6q5t6sDa6SjGR&#10;SipSowePQ3aaBLOzIbs18d+7hUJv83ifs1gNphFX6lxtWcHLOAJBXFhdc6ngdNw8z0A4j6yxsUwK&#10;buRgtRw9LDDWtucDXXNfihDCLkYFlfdtLKUrKjLoxrYlDty37Qz6ALtS6g77EG4aOYmiqTRYc2io&#10;sKV1RcUl/zEKku0572fZPs2+PtNdlg7JYf2RKPX0OLzPQXga/L/4z73VYf7r5A1+vwkn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WU2MUAAADdAAAADwAAAAAAAAAA&#10;AAAAAAChAgAAZHJzL2Rvd25yZXYueG1sUEsFBgAAAAAEAAQA+QAAAJMDAAAAAA==&#10;" strokeweight=".25pt">
                  <v:stroke dashstyle="dash" endarrow="block" endarrowwidth="narrow"/>
                </v:shape>
                <v:shape id="AutoShape 1246" o:spid="_x0000_s1045" type="#_x0000_t32" style="position:absolute;left:3601;top:296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mSScUAAADdAAAADwAAAGRycy9kb3ducmV2LnhtbESP0WoCMRBF3wv9hzAF32q2FWxZjVIs&#10;RZFS6rYfMCbjZnEzWTaprn/feRB8m+HeuffMfDmEVp2oT01kA0/jAhSxja7h2sDvz8fjK6iUkR22&#10;kcnAhRIsF/d3cyxdPPOOTlWulYRwKtGAz7krtU7WU8A0jh2xaIfYB8yy9rV2PZ4lPLT6uSimOmDD&#10;0uCxo5Une6z+goFs33cTPnzZzy2vj/vvqvGoV8aMHoa3GahMQ76Zr9cbJ/gvE+GXb2QE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mSScUAAADdAAAADwAAAAAAAAAA&#10;AAAAAAChAgAAZHJzL2Rvd25yZXYueG1sUEsFBgAAAAAEAAQA+QAAAJMDAAAAAA==&#10;" strokeweight=".25pt">
                  <v:stroke endarrow="block" endarrowwidth="narrow"/>
                </v:shape>
                <v:shape id="AutoShape 1247" o:spid="_x0000_s1046" type="#_x0000_t32" style="position:absolute;left:2510;top:2810;width:690;height: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U30sIAAADdAAAADwAAAGRycy9kb3ducmV2LnhtbERP22oCMRB9L/gPYYS+1awVWlmNIkqx&#10;SBFd/YAxGTeLm8myibr+fVMQ+jaHc53pvHO1uFEbKs8KhoMMBLH2puJSwfHw9TYGESKywdozKXhQ&#10;gPms9zLF3Pg77+lWxFKkEA45KrAxNrmUQVtyGAa+IU7c2bcOY4JtKU2L9xTuavmeZR/SYcWpwWJD&#10;S0v6UlydgqhX+xGft/pnw+vLaVdUFuVSqdd+t5iAiNTFf/HT/W3S/M/REP6+SSf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U30sIAAADdAAAADwAAAAAAAAAAAAAA&#10;AAChAgAAZHJzL2Rvd25yZXYueG1sUEsFBgAAAAAEAAQA+QAAAJADAAAAAA==&#10;" strokeweight=".25pt">
                  <v:stroke endarrow="block" endarrowwidth="narrow"/>
                </v:shape>
                <v:shape id="AutoShape 1248" o:spid="_x0000_s1047" type="#_x0000_t32" style="position:absolute;left:3760;top:2260;width:918;height: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eppcIAAADdAAAADwAAAGRycy9kb3ducmV2LnhtbERP22oCMRB9L/gPYQTfarYKtmyNUhRR&#10;REpd/YBpMm4WN5NlE3X9eyMU+jaHc53pvHO1uFIbKs8K3oYZCGLtTcWlguNh9foBIkRkg7VnUnCn&#10;APNZ72WKufE33tO1iKVIIRxyVGBjbHIpg7bkMAx9Q5y4k28dxgTbUpoWbync1XKUZRPpsOLUYLGh&#10;hSV9Li5OQdTL/ZhP33q35fX596eoLMqFUoN+9/UJIlIX/8V/7o1J89/HI3h+k06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eppcIAAADdAAAADwAAAAAAAAAAAAAA&#10;AAChAgAAZHJzL2Rvd25yZXYueG1sUEsFBgAAAAAEAAQA+QAAAJADAAAAAA==&#10;" strokeweight=".25pt">
                  <v:stroke endarrow="block" endarrowwidth="narrow"/>
                </v:shape>
                <v:shape id="AutoShape 1249" o:spid="_x0000_s1048" type="#_x0000_t32" style="position:absolute;left:5471;top:2380;width:969;height:7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D0ZcYAAADdAAAADwAAAGRycy9kb3ducmV2LnhtbESPQWvCQBCF7wX/wzKCt7pRwUrqKiIG&#10;RBBp9GBv0+yYpGZnQ3bV6K93C0JvM7z3vXkznbemEldqXGlZwaAfgSDOrC45V3DYJ+8TEM4ja6ws&#10;k4I7OZjPOm9TjLW98RddU5+LEMIuRgWF93UspcsKMuj6tiYO2sk2Bn1Ym1zqBm8h3FRyGEVjabDk&#10;cKHAmpYFZef0YhQc3UDvkl2WrPLTb7oJ+Pf28aNUr9suPkF4av2/+UWvdaj/MRrB3zdhBD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Q9GXGAAAA3QAAAA8AAAAAAAAA&#10;AAAAAAAAoQIAAGRycy9kb3ducmV2LnhtbFBLBQYAAAAABAAEAPkAAACUAwAAAAA=&#10;" strokeweight=".25pt">
                  <v:stroke endarrow="block" endarrowwidth="narrow"/>
                </v:shape>
                <v:oval id="Oval 1250" o:spid="_x0000_s1049" style="position:absolute;left:1248;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r7sMA&#10;AADdAAAADwAAAGRycy9kb3ducmV2LnhtbERP22rCQBB9L/gPywh9qxutVYmuIoJQtRS84euYHZNg&#10;djZmtxr/3hUKvs3hXGc0qU0hrlS53LKCdisCQZxYnXOqYLedfwxAOI+ssbBMCu7kYDJuvI0w1vbG&#10;a7pufCpCCLsYFWTel7GULsnIoGvZkjhwJ1sZ9AFWqdQV3kK4KWQninrSYM6hIcOSZhkl582fUXBc&#10;FHaV7g/17/Iiv6Y7OnWTH6nUe7OeDkF4qv1L/O/+1mF+/7MLz2/CCX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qr7sMAAADdAAAADwAAAAAAAAAAAAAAAACYAgAAZHJzL2Rv&#10;d25yZXYueG1sUEsFBgAAAAAEAAQA9QAAAIgDAAAAAA==&#10;">
                  <v:shadow on="t"/>
                  <v:textbox inset="0,,0">
                    <w:txbxContent>
                      <w:p w:rsidR="00643456" w:rsidRPr="00151E0C" w:rsidRDefault="00643456" w:rsidP="009F6251">
                        <w:pPr>
                          <w:jc w:val="center"/>
                          <w:rPr>
                            <w:b/>
                            <w:sz w:val="10"/>
                            <w:szCs w:val="14"/>
                          </w:rPr>
                        </w:pPr>
                        <w:r w:rsidRPr="00151E0C">
                          <w:rPr>
                            <w:b/>
                            <w:sz w:val="12"/>
                            <w:szCs w:val="14"/>
                          </w:rPr>
                          <w:t>engineer:3</w:t>
                        </w:r>
                      </w:p>
                    </w:txbxContent>
                  </v:textbox>
                </v:oval>
                <v:shape id="AutoShape 1251" o:spid="_x0000_s1050" type="#_x0000_t32" style="position:absolute;left:1649;top:3450;width:532;height: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4x0cIAAADdAAAADwAAAGRycy9kb3ducmV2LnhtbERP3WrCMBS+F3yHcITdaepkKp1RxDE2&#10;hojt9gBnybEpNielybR7+2UgeHc+vt+z2vSuERfqQu1ZwXSSgSDW3tRcKfj6fB0vQYSIbLDxTAp+&#10;KcBmPRysMDf+ygVdyliJFMIhRwU2xjaXMmhLDsPEt8SJO/nOYUywq6Tp8JrCXSMfs2wuHdacGiy2&#10;tLOkz+WPUxD1SzHj00HvP/jt/H0sa4typ9TDqN8+g4jUx7v45n43af5i9gT/36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4x0cIAAADdAAAADwAAAAAAAAAAAAAA&#10;AAChAgAAZHJzL2Rvd25yZXYueG1sUEsFBgAAAAAEAAQA+QAAAJADAAAAAA==&#10;" strokeweight=".25pt">
                  <v:stroke endarrow="block" endarrowwidth="narrow"/>
                </v:shape>
                <v:oval id="Oval 1252" o:spid="_x0000_s1051" style="position:absolute;left:1248;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QAsQA&#10;AADdAAAADwAAAGRycy9kb3ducmV2LnhtbERP22rCQBB9L/gPywi+1Y21XoiuIoWCrSIYFV/H7JgE&#10;s7NpdtX077sFwbc5nOtM540pxY1qV1hW0OtGIIhTqwvOFOx3n69jEM4jaywtk4JfcjCftV6mGGt7&#10;5y3dEp+JEMIuRgW591UspUtzMui6tiIO3NnWBn2AdSZ1jfcQbkr5FkVDabDg0JBjRR85pZfkahSc&#10;vkq7yg7HZvP9IweLPZ3f07VUqtNuFhMQnhr/FD/cSx3mj/pD+P8mn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kAL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analyst:1</w:t>
                        </w:r>
                      </w:p>
                    </w:txbxContent>
                  </v:textbox>
                </v:oval>
                <v:shape id="AutoShape 1253" o:spid="_x0000_s1052" type="#_x0000_t32" style="position:absolute;left:1649;top:427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AKPcIAAADdAAAADwAAAGRycy9kb3ducmV2LnhtbERP22oCMRB9L/gPYYS+abYKKlujFKW0&#10;iIiufsA0GTeLm8mySXX790YQ+jaHc535snO1uFIbKs8K3oYZCGLtTcWlgtPxczADESKywdozKfij&#10;AMtF72WOufE3PtC1iKVIIRxyVGBjbHIpg7bkMAx9Q5y4s28dxgTbUpoWbync1XKUZRPpsOLUYLGh&#10;lSV9KX6dgqjXhzGfd3q74a/Lz76oLMqVUq/97uMdRKQu/ouf7m+T5k/HU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AKPcIAAADdAAAADwAAAAAAAAAAAAAA&#10;AAChAgAAZHJzL2Rvd25yZXYueG1sUEsFBgAAAAAEAAQA+QAAAJADAAAAAA==&#10;" strokeweight=".25pt">
                  <v:stroke endarrow="block" endarrowwidth="narrow"/>
                </v:shape>
                <v:oval id="Oval 1254" o:spid="_x0000_s1053" style="position:absolute;left:3200;top:416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h68cA&#10;AADdAAAADwAAAGRycy9kb3ducmV2LnhtbESPQWvCQBCF7wX/wzKCt7qptVZSV5FCQW0paBWvY3ZM&#10;gtnZNLtq/PfOodDbDO/Ne99MZq2r1IWaUHo28NRPQBFn3pacG9j+fDyOQYWIbLHyTAZuFGA27TxM&#10;MLX+ymu6bGKuJIRDigaKGOtU65AV5DD0fU0s2tE3DqOsTa5tg1cJd5UeJMlIOyxZGgqs6b2g7LQ5&#10;OwOHZeU/892+/V796pf5lo7D7Esb0+u28zdQkdr4b/67XljBf30WXPlGRt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HoevHAAAA3QAAAA8AAAAAAAAAAAAAAAAAmAIAAGRy&#10;cy9kb3ducmV2LnhtbFBLBQYAAAAABAAEAPUAAACMAwAAAAA=&#10;">
                  <v:shadow on="t"/>
                  <v:textbox inset="0,,0">
                    <w:txbxContent>
                      <w:p w:rsidR="00643456" w:rsidRPr="00151E0C" w:rsidRDefault="00643456" w:rsidP="009F6251">
                        <w:pPr>
                          <w:jc w:val="center"/>
                          <w:rPr>
                            <w:b/>
                            <w:sz w:val="10"/>
                            <w:szCs w:val="14"/>
                          </w:rPr>
                        </w:pPr>
                        <w:r w:rsidRPr="00151E0C">
                          <w:rPr>
                            <w:b/>
                            <w:sz w:val="12"/>
                            <w:szCs w:val="14"/>
                          </w:rPr>
                          <w:t>analyst:1</w:t>
                        </w:r>
                      </w:p>
                    </w:txbxContent>
                  </v:textbox>
                </v:oval>
                <v:shape id="AutoShape 1255" o:spid="_x0000_s1054" type="#_x0000_t32" style="position:absolute;left:3601;top:374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71MIAAADdAAAADwAAAGRycy9kb3ducmV2LnhtbERP3WrCMBS+F3yHcITdaeqEqZ1RxDE2&#10;hojt9gBnybEpNielybR7+2UgeHc+vt+z2vSuERfqQu1ZwXSSgSDW3tRcKfj6fB0vQISIbLDxTAp+&#10;KcBmPRysMDf+ygVdyliJFMIhRwU2xjaXMmhLDsPEt8SJO/nOYUywq6Tp8JrCXSMfs+xJOqw5NVhs&#10;aWdJn8sfpyDql2LGp4Pef/Db+ftY1hblTqmHUb99BhGpj3fxzf1u0vz5bAn/36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71MIAAADdAAAADwAAAAAAAAAAAAAA&#10;AAChAgAAZHJzL2Rvd25yZXYueG1sUEsFBgAAAAAEAAQA+QAAAJADAAAAAA==&#10;" strokeweight=".25pt">
                  <v:stroke endarrow="block" endarrowwidth="narrow"/>
                </v:shape>
                <v:oval id="Oval 1256" o:spid="_x0000_s1055" style="position:absolute;left:2288;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ekMcA&#10;AADdAAAADwAAAGRycy9kb3ducmV2LnhtbESPT2vCQBDF70K/wzKF3nRj8U+JriKFgq1SqFq8jtkx&#10;Cc3OxuxW47d3DoK3Gd6b934znbeuUmdqQunZQL+XgCLOvC05N7DbfnTfQIWIbLHyTAauFGA+e+pM&#10;MbX+wj903sRcSQiHFA0UMdap1iEryGHo+ZpYtKNvHEZZm1zbBi8S7ir9miQj7bBkaSiwpveCsr/N&#10;vzNw+Kz8Kv/dt99fJz1c7Og4yNbamJfndjEBFamND/P9emkFfzwQfv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33pDHAAAA3QAAAA8AAAAAAAAAAAAAAAAAmAIAAGRy&#10;cy9kb3ducmV2LnhtbFBLBQYAAAAABAAEAPUAAACMAwAAAAA=&#10;">
                  <v:shadow on="t"/>
                  <v:textbox inset="0,,0">
                    <w:txbxContent>
                      <w:p w:rsidR="00643456" w:rsidRPr="00151E0C" w:rsidRDefault="00643456" w:rsidP="009F6251">
                        <w:pPr>
                          <w:jc w:val="center"/>
                          <w:rPr>
                            <w:b/>
                            <w:sz w:val="10"/>
                            <w:szCs w:val="14"/>
                          </w:rPr>
                        </w:pPr>
                        <w:r w:rsidRPr="00151E0C">
                          <w:rPr>
                            <w:b/>
                            <w:sz w:val="12"/>
                            <w:szCs w:val="14"/>
                          </w:rPr>
                          <w:t>analyst:1</w:t>
                        </w:r>
                      </w:p>
                    </w:txbxContent>
                  </v:textbox>
                </v:oval>
                <v:shape id="AutoShape 1257" o:spid="_x0000_s1056" type="#_x0000_t32" style="position:absolute;left:2510;top:3510;width:179;height:4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i89McAAADdAAAADwAAAGRycy9kb3ducmV2LnhtbESPT2vCQBDF74LfYZlCb7pJkVpSN1Kk&#10;ARFEjD20t2l28qfNzobsVlM/vSsI3mZ47/fmzWI5mFYcqXeNZQXxNAJBXFjdcKXg45BNXkA4j6yx&#10;tUwK/snBMh2PFphoe+I9HXNfiRDCLkEFtfddIqUrajLoprYjDlppe4M+rH0ldY+nEG5a+RRFz9Jg&#10;w+FCjR2taip+8z+j4NPFepftiuy9Kn/yTcC/tudvpR4fhrdXEJ4Gfzff6LUO9eezGK7fhBFk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yLz0xwAAAN0AAAAPAAAAAAAA&#10;AAAAAAAAAKECAABkcnMvZG93bnJldi54bWxQSwUGAAAAAAQABAD5AAAAlQMAAAAA&#10;" strokeweight=".25pt">
                  <v:stroke endarrow="block" endarrowwidth="narrow"/>
                </v:shape>
                <v:oval id="Oval 1258" o:spid="_x0000_s1057" style="position:absolute;left:3828;top:474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lfMQA&#10;AADdAAAADwAAAGRycy9kb3ducmV2LnhtbERPTWvCQBC9C/0PyxS8NZuGtJXoKlIQtEqhqeJ1mh2T&#10;0OxszK4a/71bKHibx/ucyaw3jThT52rLCp6jGARxYXXNpYLt9+JpBMJ5ZI2NZVJwJQez6cNggpm2&#10;F/6ic+5LEULYZaig8r7NpHRFRQZdZFviwB1sZ9AH2JVSd3gJ4aaRSRy/SoM1h4YKW3qvqPjNT0bB&#10;z6qx63K37z8/jvJlvqVDWmykUsPHfj4G4an3d/G/e6nD/Lc0gb9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p5Xz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professor:1</w:t>
                        </w:r>
                      </w:p>
                    </w:txbxContent>
                  </v:textbox>
                </v:oval>
                <v:shape id="AutoShape 1259" o:spid="_x0000_s1058" type="#_x0000_t32" style="position:absolute;left:3602;top:4520;width:628;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aHGMcAAADdAAAADwAAAGRycy9kb3ducmV2LnhtbESPT2vCQBDF74LfYRmhN934h1qiq4gY&#10;KAURo4f2Ns2OSTQ7G7JbjX76bqHgbYb3fm/ezJetqcSVGldaVjAcRCCIM6tLzhUcD0n/DYTzyBor&#10;y6TgTg6Wi25njrG2N97TNfW5CCHsYlRQeF/HUrqsIINuYGvioJ1sY9CHtcmlbvAWwk0lR1H0Kg2W&#10;HC4UWNO6oOyS/hgFn26od8kuSzb56Zx+BPxr+/hW6qXXrmYgPLX+af6n33WoP52M4e+bMIJ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VocYxwAAAN0AAAAPAAAAAAAA&#10;AAAAAAAAAKECAABkcnMvZG93bnJldi54bWxQSwUGAAAAAAQABAD5AAAAlQMAAAAA&#10;" strokeweight=".25pt">
                  <v:stroke endarrow="block" endarrowwidth="narrow"/>
                </v:shape>
                <v:oval id="Oval 1260" o:spid="_x0000_s1059" style="position:absolute;left:4548;top:418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zYk8MA&#10;AADdAAAADwAAAGRycy9kb3ducmV2LnhtbERP22rCQBB9F/yHZYS+1Y2SVomuIoJQaxG84euYHZNg&#10;djZmV41/3y0UfJvDuc542phS3Kl2hWUFvW4Egji1uuBMwX63eB+CcB5ZY2mZFDzJwXTSbo0x0fbB&#10;G7pvfSZCCLsEFeTeV4mULs3JoOvaijhwZ1sb9AHWmdQ1PkK4KWU/ij6lwYJDQ44VzXNKL9ubUXBa&#10;lnaVHY7N+vsqP2Z7Osfpj1TqrdPMRiA8Nf4l/nd/6TB/EMfw9004QU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zYk8MAAADdAAAADwAAAAAAAAAAAAAAAACYAgAAZHJzL2Rv&#10;d25yZXYueG1sUEsFBgAAAAAEAAQA9QAAAIgDAAAAAA==&#10;">
                  <v:shadow on="t"/>
                  <v:textbox inset="0,,0">
                    <w:txbxContent>
                      <w:p w:rsidR="00643456" w:rsidRPr="00151E0C" w:rsidRDefault="00643456" w:rsidP="009F6251">
                        <w:pPr>
                          <w:jc w:val="center"/>
                          <w:rPr>
                            <w:b/>
                            <w:sz w:val="10"/>
                            <w:szCs w:val="14"/>
                          </w:rPr>
                        </w:pPr>
                        <w:r w:rsidRPr="00151E0C">
                          <w:rPr>
                            <w:b/>
                            <w:sz w:val="12"/>
                            <w:szCs w:val="14"/>
                          </w:rPr>
                          <w:t>professor:1</w:t>
                        </w:r>
                      </w:p>
                    </w:txbxContent>
                  </v:textbox>
                </v:oval>
                <v:shape id="AutoShape 1261" o:spid="_x0000_s1060" type="#_x0000_t32" style="position:absolute;left:4843;top:3960;width:107;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698cAAADdAAAADwAAAGRycy9kb3ducmV2LnhtbESPQWvCQBCF74L/YRmhN90oWkt0FRED&#10;pSBi9NDeptkxiWZnQ3ar0V/fLRS8zfDe9+bNfNmaSlypcaVlBcNBBII4s7rkXMHxkPTfQDiPrLGy&#10;TAru5GC56HbmGGt74z1dU5+LEMIuRgWF93UspcsKMugGtiYO2sk2Bn1Ym1zqBm8h3FRyFEWv0mDJ&#10;4UKBNa0Lyi7pj1Hw6YZ6l+yyZJOfzulHwL+2j2+lXnrtagbCU+uf5n/6XYf60/EE/r4JI8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87r3xwAAAN0AAAAPAAAAAAAA&#10;AAAAAAAAAKECAABkcnMvZG93bnJldi54bWxQSwUGAAAAAAQABAD5AAAAlQMAAAAA&#10;" strokeweight=".25pt">
                  <v:stroke endarrow="block" endarrowwidth="narrow"/>
                </v:shape>
                <v:oval id="Oval 1262" o:spid="_x0000_s1061" style="position:absolute;left:6120;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Ljf8QA&#10;AADdAAAADwAAAGRycy9kb3ducmV2LnhtbERP22rCQBB9F/yHZYS+1Y1io6SuIQiCvVCoF/o6Zsck&#10;mJ2N2a1J/75bKPg2h3OdZdqbWtyodZVlBZNxBII4t7riQsFhv3lcgHAeWWNtmRT8kIN0NRwsMdG2&#10;40+67XwhQgi7BBWU3jeJlC4vyaAb24Y4cGfbGvQBtoXULXYh3NRyGkWxNFhxaCixoXVJ+WX3bRSc&#10;Xmr7Vhy/+o/Xq3zKDnSe5e9SqYdRnz2D8NT7u/jfvdVh/nwWw98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43/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engineer:2</w:t>
                        </w:r>
                      </w:p>
                    </w:txbxContent>
                  </v:textbox>
                </v:oval>
                <v:shape id="AutoShape 1263" o:spid="_x0000_s1062" type="#_x0000_t32" style="position:absolute;left:6521;top:349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Z5QMIAAADdAAAADwAAAGRycy9kb3ducmV2LnhtbERP22oCMRB9L/gPYQTfalYtVVajiCIt&#10;pZS6+gFjMm4WN5Nlk+r696ZQ6NscznUWq87V4kptqDwrGA0zEMTam4pLBcfD7nkGIkRkg7VnUnCn&#10;AKtl72mBufE33tO1iKVIIRxyVGBjbHIpg7bkMAx9Q5y4s28dxgTbUpoWbync1XKcZa/SYcWpwWJD&#10;G0v6Uvw4BVFv9xM+f+nPD367nL6LyqLcKDXod+s5iEhd/Bf/ud9Nmj99mcLvN+k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Z5QMIAAADdAAAADwAAAAAAAAAAAAAA&#10;AAChAgAAZHJzL2Rvd25yZXYueG1sUEsFBgAAAAAEAAQA+QAAAJADAAAAAA==&#10;" strokeweight=".25pt">
                  <v:stroke endarrow="block" endarrowwidth="narrow"/>
                </v:shape>
                <v:oval id="Oval 1264" o:spid="_x0000_s1063" style="position:absolute;left:5671;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HSlscA&#10;AADdAAAADwAAAGRycy9kb3ducmV2LnhtbESPT2vCQBDF70K/wzKF3nRj8U+JriKFgq1SqFq8jtkx&#10;Cc3OxuxW47d3DoK3Gd6b934znbeuUmdqQunZQL+XgCLOvC05N7DbfnTfQIWIbLHyTAauFGA+e+pM&#10;MbX+wj903sRcSQiHFA0UMdap1iEryGHo+ZpYtKNvHEZZm1zbBi8S7ir9miQj7bBkaSiwpveCsr/N&#10;vzNw+Kz8Kv/dt99fJz1c7Og4yNbamJfndjEBFamND/P9emkFfzwQXP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0pbHAAAA3QAAAA8AAAAAAAAAAAAAAAAAmAIAAGRy&#10;cy9kb3ducmV2LnhtbFBLBQYAAAAABAAEAPUAAACMAwAAAAA=&#10;">
                  <v:shadow on="t"/>
                  <v:textbox inset="0,,0">
                    <w:txbxContent>
                      <w:p w:rsidR="00643456" w:rsidRPr="00151E0C" w:rsidRDefault="00643456" w:rsidP="009F6251">
                        <w:pPr>
                          <w:jc w:val="center"/>
                          <w:rPr>
                            <w:b/>
                            <w:sz w:val="10"/>
                            <w:szCs w:val="14"/>
                          </w:rPr>
                        </w:pPr>
                        <w:r w:rsidRPr="00151E0C">
                          <w:rPr>
                            <w:b/>
                            <w:sz w:val="12"/>
                            <w:szCs w:val="14"/>
                          </w:rPr>
                          <w:t>analyst:1</w:t>
                        </w:r>
                      </w:p>
                    </w:txbxContent>
                  </v:textbox>
                </v:oval>
                <v:oval id="Oval 1265" o:spid="_x0000_s1064" style="position:absolute;left:6788;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13DcQA&#10;AADdAAAADwAAAGRycy9kb3ducmV2LnhtbERPTWvCQBC9C/0PywjedKOo1dRVRChYFcFo6XWaHZPQ&#10;7Gya3Wr8964g9DaP9zmzRWNKcaHaFZYV9HsRCOLU6oIzBafje3cCwnlkjaVlUnAjB4v5S2uGsbZX&#10;PtAl8ZkIIexiVJB7X8VSujQng65nK+LAnW1t0AdYZ1LXeA3hppSDKBpLgwWHhhwrWuWU/iR/RsH3&#10;R2m32edXs9/8ytHyROdhupNKddrN8g2Ep8b/i5/utQ7zX4dTeHw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dw3EAAAA3QAAAA8AAAAAAAAAAAAAAAAAmAIAAGRycy9k&#10;b3ducmV2LnhtbFBLBQYAAAAABAAEAPUAAACJAwAAAAA=&#10;">
                  <v:shadow on="t"/>
                  <v:textbox inset="0,,0">
                    <w:txbxContent>
                      <w:p w:rsidR="00643456" w:rsidRPr="00151E0C" w:rsidRDefault="00643456" w:rsidP="009F6251">
                        <w:pPr>
                          <w:jc w:val="center"/>
                          <w:rPr>
                            <w:b/>
                            <w:sz w:val="10"/>
                            <w:szCs w:val="14"/>
                          </w:rPr>
                        </w:pPr>
                        <w:r w:rsidRPr="00151E0C">
                          <w:rPr>
                            <w:b/>
                            <w:sz w:val="12"/>
                            <w:szCs w:val="14"/>
                          </w:rPr>
                          <w:t>professor:1</w:t>
                        </w:r>
                      </w:p>
                    </w:txbxContent>
                  </v:textbox>
                </v:oval>
                <v:shape id="AutoShape 1266" o:spid="_x0000_s1065" type="#_x0000_t32" style="position:absolute;left:6058;top:4270;width:282;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Z36cYAAADdAAAADwAAAGRycy9kb3ducmV2LnhtbESP0WoCMRBF3wv9hzCFvtVsLVZZjVKU&#10;0lJKqasfMCbjZnEzWTaprn/feSj0bYZ7594zi9UQWnWmPjWRDTyOClDENrqGawP73evDDFTKyA7b&#10;yGTgSglWy9ubBZYuXnhL5yrXSkI4lWjA59yVWifrKWAaxY5YtGPsA2ZZ+1q7Hi8SHlo9LopnHbBh&#10;afDY0dqTPVU/wUC2m+0TH7/s5we/nQ7fVeNRr425vxte5qAyDfnf/Hf97gR/OhF++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d+nGAAAA3QAAAA8AAAAAAAAA&#10;AAAAAAAAoQIAAGRycy9kb3ducmV2LnhtbFBLBQYAAAAABAAEAPkAAACUAwAAAAA=&#10;" strokeweight=".25pt">
                  <v:stroke endarrow="block" endarrowwidth="narrow"/>
                </v:shape>
                <v:shape id="AutoShape 1267" o:spid="_x0000_s1066" type="#_x0000_t32" style="position:absolute;left:6788;top:4270;width:422;height: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EqKccAAADdAAAADwAAAGRycy9kb3ducmV2LnhtbESPT2vCQBDF74LfYZlCb7pJwVpSN1Kk&#10;ARFEjD20t2l28qfNzobsVlM/vSsI3mZ47/fmzWI5mFYcqXeNZQXxNAJBXFjdcKXg45BNXkA4j6yx&#10;tUwK/snBMh2PFphoe+I9HXNfiRDCLkEFtfddIqUrajLoprYjDlppe4M+rH0ldY+nEG5a+RRFz9Jg&#10;w+FCjR2taip+8z+j4NPFepftiuy9Kn/yTcC/tudvpR4fhrdXEJ4Gfzff6LUO9eezGK7fhBFk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SopxwAAAN0AAAAPAAAAAAAA&#10;AAAAAAAAAKECAABkcnMvZG93bnJldi54bWxQSwUGAAAAAAQABAD5AAAAlQMAAAAA&#10;" strokeweight=".25pt">
                  <v:stroke endarrow="block" endarrowwidth="narrow"/>
                </v:shape>
                <v:shape id="AutoShape 1268" o:spid="_x0000_s1067" type="#_x0000_t32" style="position:absolute;left:1930;top:3600;width:1270;height:3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0psQAAADdAAAADwAAAGRycy9kb3ducmV2LnhtbERPTWvCQBC9F/wPywi96cZAG0ndhCq2&#10;SD2Uar2P2TEJzc6G7NbE/npXEHqbx/ucRT6YRpypc7VlBbNpBIK4sLrmUsH3/m0yB+E8ssbGMim4&#10;kIM8Gz0sMNW25y8673wpQgi7FBVU3replK6oyKCb2pY4cCfbGfQBdqXUHfYh3DQyjqJnabDm0FBh&#10;S6uKip/dr1GwPiwvf/z5Hh9N0jebQ7L9cLRV6nE8vL6A8DT4f/HdvdFhfvIUw+2bcILM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iHSmxAAAAN0AAAAPAAAAAAAAAAAA&#10;AAAAAKECAABkcnMvZG93bnJldi54bWxQSwUGAAAAAAQABAD5AAAAkgMAAAAA&#10;" strokeweight=".25pt">
                  <v:stroke dashstyle="dash" endarrow="block" endarrowwidth="narrow"/>
                </v:shape>
                <v:shape id="AutoShape 1269" o:spid="_x0000_s1068" type="#_x0000_t32" style="position:absolute;left:2000;top:4180;width:400;height:5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RPcQAAADdAAAADwAAAGRycy9kb3ducmV2LnhtbERPS2vCQBC+C/6HZQRvutGiKamr2NIW&#10;0UOpj/s0OybB7GzIrib6611B6G0+vufMFq0pxYVqV1hWMBpGIIhTqwvOFOx3X4NXEM4jaywtk4Ir&#10;OVjMu50ZJto2/EuXrc9ECGGXoILc+yqR0qU5GXRDWxEH7mhrgz7AOpO6xiaEm1KOo2gqDRYcGnKs&#10;6COn9LQ9GwWfh/frjX++x38mbsrVId6sHW2U6vfa5RsIT63/Fz/dKx3mx5MXeHwTTp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NE9xAAAAN0AAAAPAAAAAAAAAAAA&#10;AAAAAKECAABkcnMvZG93bnJldi54bWxQSwUGAAAAAAQABAD5AAAAkgMAAAAA&#10;" strokeweight=".25pt">
                  <v:stroke dashstyle="dash" endarrow="block" endarrowwidth="narrow"/>
                </v:shape>
                <v:shape id="AutoShape 1270" o:spid="_x0000_s1069" type="#_x0000_t32" style="position:absolute;left:2850;top:4270;width:350;height: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JIO8YAAADdAAAADwAAAGRycy9kb3ducmV2LnhtbERPS0vDQBC+C/0PyxS8tZsWHyVmU0oT&#10;sUQRGz14HLJjEpqdDdm1if/eFQre5uN7TrKdTCfONLjWsoLVMgJBXFndcq3g4/1xsQHhPLLGzjIp&#10;+CEH23R2lWCs7chHOpe+FiGEXYwKGu/7WEpXNWTQLW1PHLgvOxj0AQ611AOOIdx0ch1Fd9Jgy6Gh&#10;wZ72DVWn8tsoyA6f5bgpXvPi7Tl/KfIpO+6fMqWu59PuAYSnyf+LL+6DDvPvb2/g75twgk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SSDvGAAAA3QAAAA8AAAAAAAAA&#10;AAAAAAAAoQIAAGRycy9kb3ducmV2LnhtbFBLBQYAAAAABAAEAPkAAACUAwAAAAA=&#10;" strokeweight=".25pt">
                  <v:stroke dashstyle="dash" endarrow="block" endarrowwidth="narrow"/>
                </v:shape>
                <v:shape id="AutoShape 1271" o:spid="_x0000_s1070" type="#_x0000_t32" style="position:absolute;left:3930;top:3830;width:410;height: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Hs0sQAAADdAAAADwAAAGRycy9kb3ducmV2LnhtbERPTWvCQBC9F/wPywi96aaCjURXqdKW&#10;UA9iWu9jdkyC2dmQ3Zqkv75bEHqbx/uc1aY3tbhR6yrLCp6mEQji3OqKCwVfn2+TBQjnkTXWlknB&#10;QA4269HDChNtOz7SLfOFCCHsElRQet8kUrq8JINuahviwF1sa9AH2BZSt9iFcFPLWRQ9S4MVh4YS&#10;G9qVlF+zb6Pg9bQdfvjwPjubuKvTU7z/cLRX6nHcvyxBeOr9v/juTnWYH8/n8PdNO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YezSxAAAAN0AAAAPAAAAAAAAAAAA&#10;AAAAAKECAABkcnMvZG93bnJldi54bWxQSwUGAAAAAAQABAD5AAAAkgMAAAAA&#10;" strokeweight=".25pt">
                  <v:stroke dashstyle="dash" endarrow="block" endarrowwidth="narrow"/>
                </v:shape>
                <v:shape id="AutoShape 1272" o:spid="_x0000_s1071" type="#_x0000_t32" style="position:absolute;left:5190;top:3740;width:680;height:1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xz18UAAADdAAAADwAAAGRycy9kb3ducmV2LnhtbERPTWvCQBC9C/6HZQq96aZCrURXKSZS&#10;SYto9OBxyE6TYHY2ZLcm/ffdQqG3ebzPWW0G04g7da62rOBpGoEgLqyuuVRwOe8mCxDOI2tsLJOC&#10;b3KwWY9HK4y17flE99yXIoSwi1FB5X0bS+mKigy6qW2JA/dpO4M+wK6UusM+hJtGzqJoLg3WHBoq&#10;bGlbUXHLv4yCZH/N+0V2SLPje/qRpUNy2r4lSj0+DK9LEJ4G/y/+c+91mP/yPIffb8IJ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xz18UAAADdAAAADwAAAAAAAAAA&#10;AAAAAAChAgAAZHJzL2Rvd25yZXYueG1sUEsFBgAAAAAEAAQA+QAAAJMDAAAAAA==&#10;" strokeweight=".25pt">
                  <v:stroke dashstyle="dash" endarrow="block" endarrowwidth="narrow"/>
                </v:shape>
                <v:shape id="AutoShape 1273" o:spid="_x0000_s1072" type="#_x0000_t32" style="position:absolute;left:5398;top:4350;width:1510;height: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WTMUAAADdAAAADwAAAGRycy9kb3ducmV2LnhtbERPTWvCQBC9F/wPyxR6q5sWqhJdpZiU&#10;Siqi0YPHITtNgtnZkN2a+O+7hYK3ebzPWawG04grda62rOBlHIEgLqyuuVRwOn48z0A4j6yxsUwK&#10;buRgtRw9LDDWtucDXXNfihDCLkYFlfdtLKUrKjLoxrYlDty37Qz6ALtS6g77EG4a+RpFE2mw5tBQ&#10;YUvriopL/mMUJJtz3s+yXZrtv9Jtlg7JYf2ZKPX0OLzPQXga/F38797oMH/6NoW/b8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DWTMUAAADdAAAADwAAAAAAAAAA&#10;AAAAAAChAgAAZHJzL2Rvd25yZXYueG1sUEsFBgAAAAAEAAQA+QAAAJMDAAAAAA==&#10;"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274" o:spid="_x0000_s1073" type="#_x0000_t38" style="position:absolute;left:3991;top:3450;width:2129;height:60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674MgAAADdAAAADwAAAGRycy9kb3ducmV2LnhtbESPT2vCQBDF7wW/wzKCt7qxoJXUVYpU&#10;tO1JG/rnNmSnSTA7G7LbmPrpnYPgbYb35r3fLFa9q1VHbag8G5iME1DEubcVFwayj839HFSIyBZr&#10;z2TgnwKsloO7BabWn3hP3SEWSkI4pGigjLFJtQ55SQ7D2DfEov361mGUtS20bfEk4a7WD0ky0w4r&#10;loYSG1qXlB8Pf87AbFd8feqXjs7bt/f9j6uz1+91Zsxo2D8/gYrUx5v5er2zgv84FVz5RkbQy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674MgAAADdAAAADwAAAAAA&#10;AAAAAAAAAAChAgAAZHJzL2Rvd25yZXYueG1sUEsFBgAAAAAEAAQA+QAAAJYDAAAAAA==&#10;" adj="14955" strokeweight=".25pt">
                  <v:stroke dashstyle="dash" endarrow="block" endarrowwidth="narrow"/>
                </v:shape>
                <v:shape id="AutoShape 1275" o:spid="_x0000_s1074" type="#_x0000_t32" style="position:absolute;left:4420;top:4540;width:530;height: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m18MAAADdAAAADwAAAGRycy9kb3ducmV2LnhtbERPS2vCQBC+C/0PyxS86aZCTY2uYktb&#10;RA/F133MTpNgdjZkVxP99a4geJuP7zmTWWtKcabaFZYVvPUjEMSp1QVnCnbbn94HCOeRNZaWScGF&#10;HMymL50JJto2vKbzxmcihLBLUEHufZVI6dKcDLq+rYgD929rgz7AOpO6xiaEm1IOomgoDRYcGnKs&#10;6Cun9Lg5GQXf+8/Llf9+BwcTN+ViH6+WjlZKdV/b+RiEp9Y/xQ/3Qof58fsI7t+EE+T0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s5tfDAAAA3QAAAA8AAAAAAAAAAAAA&#10;AAAAoQIAAGRycy9kb3ducmV2LnhtbFBLBQYAAAAABAAEAPkAAACRAwAAAAA=&#10;" strokeweight=".25pt">
                  <v:stroke dashstyle="dash" endarrow="block" endarrowwidth="narrow"/>
                </v:shape>
                <w10:anchorlock/>
              </v:group>
            </w:pict>
          </mc:Fallback>
        </mc:AlternateContent>
      </w:r>
      <w:commentRangeEnd w:id="220"/>
      <w:r>
        <w:rPr>
          <w:rStyle w:val="CommentReference"/>
        </w:rPr>
        <w:commentReference w:id="220"/>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lastRenderedPageBreak/>
        <w:tab/>
      </w:r>
      <w:r w:rsidR="003D1460" w:rsidRPr="00E41144">
        <w:rPr>
          <w:lang w:val="en-GB"/>
        </w:rPr>
        <w:t>Following the elimination</w:t>
      </w:r>
      <w:bookmarkStart w:id="231" w:name="_GoBack"/>
      <w:bookmarkEnd w:id="231"/>
      <w:r w:rsidR="003D1460" w:rsidRPr="00E41144">
        <w:rPr>
          <w:lang w:val="en-GB"/>
        </w:rPr>
        <w:t xml:space="preserve"> scheme and </w:t>
      </w:r>
      <w:commentRangeStart w:id="232"/>
      <w:r w:rsidR="003D1460" w:rsidRPr="00E41144">
        <w:rPr>
          <w:lang w:val="en-GB"/>
        </w:rPr>
        <w:t>frequent itemset filtering</w:t>
      </w:r>
      <w:commentRangeEnd w:id="232"/>
      <w:r w:rsidR="00952F22">
        <w:rPr>
          <w:rStyle w:val="CommentReference"/>
        </w:rPr>
        <w:commentReference w:id="232"/>
      </w:r>
      <w:r w:rsidR="003D1460" w:rsidRPr="00E41144">
        <w:rPr>
          <w:lang w:val="en-GB"/>
        </w:rPr>
        <w:t xml:space="preserve">,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w:t>
      </w:r>
      <w:commentRangeStart w:id="233"/>
      <w:r w:rsidR="007D6875" w:rsidRPr="00E41144">
        <w:rPr>
          <w:lang w:val="en-GB"/>
        </w:rPr>
        <w:t xml:space="preserve">rooted acyclic graph </w:t>
      </w:r>
      <w:commentRangeEnd w:id="233"/>
      <w:r w:rsidR="00952F22">
        <w:rPr>
          <w:rStyle w:val="CommentReference"/>
        </w:rPr>
        <w:commentReference w:id="233"/>
      </w:r>
      <w:r w:rsidR="007D6875" w:rsidRPr="00E41144">
        <w:rPr>
          <w:lang w:val="en-GB"/>
        </w:rPr>
        <w:t>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This counter represents the frequency of the node in the respective path and always 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8A1BA0">
        <w:fldChar w:fldCharType="begin"/>
      </w:r>
      <w:r w:rsidR="008A1BA0" w:rsidRPr="008A1BA0">
        <w:rPr>
          <w:lang w:val="en-US"/>
        </w:rPr>
        <w:instrText xml:space="preserve"> REF _Ref392758766 \h  \* MERGEFORMAT </w:instrText>
      </w:r>
      <w:r w:rsidR="008A1BA0">
        <w:fldChar w:fldCharType="separate"/>
      </w:r>
      <w:r w:rsidR="00E41144" w:rsidRPr="00E63D95">
        <w:rPr>
          <w:lang w:val="en-GB"/>
        </w:rPr>
        <w:t xml:space="preserve">Table </w:t>
      </w:r>
      <w:r w:rsidR="00E41144" w:rsidRPr="00E63D95">
        <w:rPr>
          <w:noProof/>
          <w:lang w:val="en-GB"/>
        </w:rPr>
        <w:t>3.1</w:t>
      </w:r>
      <w:r w:rsidR="008A1BA0">
        <w:fldChar w:fldCharType="end"/>
      </w:r>
      <w:r w:rsidR="004336A4" w:rsidRPr="00E41144">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234"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234"/>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8A1BA0">
        <w:fldChar w:fldCharType="begin"/>
      </w:r>
      <w:r w:rsidR="008A1BA0" w:rsidRPr="008A1BA0">
        <w:rPr>
          <w:lang w:val="en-US"/>
        </w:rPr>
        <w:instrText xml:space="preserve"> REF _Ref392774720 \h  \* MERGEFORMAT </w:instrText>
      </w:r>
      <w:r w:rsidR="008A1BA0">
        <w:fldChar w:fldCharType="separate"/>
      </w:r>
      <w:r w:rsidR="00E41144" w:rsidRPr="00E63D95">
        <w:rPr>
          <w:lang w:val="en-GB"/>
        </w:rPr>
        <w:t xml:space="preserve">Figure </w:t>
      </w:r>
      <w:r w:rsidR="00E41144" w:rsidRPr="00E63D95">
        <w:rPr>
          <w:noProof/>
          <w:lang w:val="en-GB"/>
        </w:rPr>
        <w:t>3.2</w:t>
      </w:r>
      <w:r w:rsidR="008A1BA0">
        <w:fldChar w:fldCharType="end"/>
      </w:r>
      <w:r w:rsidR="001A35A7" w:rsidRPr="00E41144">
        <w:rPr>
          <w:lang w:val="en-GB"/>
        </w:rPr>
        <w:t xml:space="preserve">b). One can see that there is two individual </w:t>
      </w:r>
      <w:r w:rsidR="001A35A7" w:rsidRPr="00E41144">
        <w:rPr>
          <w:lang w:val="en-GB"/>
        </w:rPr>
        <w:lastRenderedPageBreak/>
        <w:t xml:space="preserve">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repeated,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952F22" w:rsidP="00234E63">
      <w:pPr>
        <w:jc w:val="center"/>
        <w:rPr>
          <w:lang w:val="en-GB"/>
        </w:rPr>
      </w:pPr>
      <w:r>
        <w:rPr>
          <w:noProof/>
          <w:lang w:eastAsia="pt-PT"/>
        </w:rPr>
        <mc:AlternateContent>
          <mc:Choice Requires="wps">
            <w:drawing>
              <wp:anchor distT="0" distB="0" distL="114300" distR="114300" simplePos="0" relativeHeight="251665408" behindDoc="0" locked="0" layoutInCell="1" allowOverlap="1">
                <wp:simplePos x="0" y="0"/>
                <wp:positionH relativeFrom="column">
                  <wp:posOffset>431800</wp:posOffset>
                </wp:positionH>
                <wp:positionV relativeFrom="paragraph">
                  <wp:posOffset>1760855</wp:posOffset>
                </wp:positionV>
                <wp:extent cx="4515485" cy="252095"/>
                <wp:effectExtent l="3175" t="0" r="0" b="0"/>
                <wp:wrapNone/>
                <wp:docPr id="1720"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548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452D9" w:rsidRDefault="00643456" w:rsidP="00E41571">
                            <w:pPr>
                              <w:pStyle w:val="Caption"/>
                              <w:spacing w:line="360" w:lineRule="auto"/>
                              <w:rPr>
                                <w:sz w:val="20"/>
                                <w:lang w:val="en-GB"/>
                              </w:rPr>
                            </w:pPr>
                            <w:bookmarkStart w:id="235" w:name="_Ref392774720"/>
                            <w:bookmarkStart w:id="236" w:name="_Toc395638190"/>
                            <w:bookmarkStart w:id="237" w:name="_Toc395638365"/>
                            <w:bookmarkStart w:id="238" w:name="_Toc398077948"/>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235"/>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236"/>
                            <w:bookmarkEnd w:id="237"/>
                            <w:bookmarkEnd w:id="23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5" o:spid="_x0000_s1075" type="#_x0000_t202" style="position:absolute;left:0;text-align:left;margin-left:34pt;margin-top:138.65pt;width:355.55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" stroked="f">
                <v:textbox inset="0,0,0,0">
                  <w:txbxContent>
                    <w:p w:rsidR="00643456" w:rsidRPr="00E452D9" w:rsidRDefault="00643456" w:rsidP="00E41571">
                      <w:pPr>
                        <w:pStyle w:val="Caption"/>
                        <w:spacing w:line="360" w:lineRule="auto"/>
                        <w:rPr>
                          <w:sz w:val="20"/>
                          <w:lang w:val="en-GB"/>
                        </w:rPr>
                      </w:pPr>
                      <w:bookmarkStart w:id="239" w:name="_Ref392774720"/>
                      <w:bookmarkStart w:id="240" w:name="_Toc395638190"/>
                      <w:bookmarkStart w:id="241" w:name="_Toc395638365"/>
                      <w:bookmarkStart w:id="242" w:name="_Toc398077948"/>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239"/>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240"/>
                      <w:bookmarkEnd w:id="241"/>
                      <w:bookmarkEnd w:id="242"/>
                    </w:p>
                  </w:txbxContent>
                </v:textbox>
              </v:shape>
            </w:pict>
          </mc:Fallback>
        </mc:AlternateContent>
      </w:r>
      <w:r>
        <w:rPr>
          <w:noProof/>
          <w:lang w:eastAsia="pt-PT"/>
        </w:rPr>
        <mc:AlternateContent>
          <mc:Choice Requires="wpg">
            <w:drawing>
              <wp:anchor distT="0" distB="0" distL="114300" distR="114300" simplePos="0" relativeHeight="4" behindDoc="0" locked="0" layoutInCell="1" allowOverlap="1">
                <wp:simplePos x="0" y="0"/>
                <wp:positionH relativeFrom="character">
                  <wp:posOffset>0</wp:posOffset>
                </wp:positionH>
                <wp:positionV relativeFrom="line">
                  <wp:posOffset>0</wp:posOffset>
                </wp:positionV>
                <wp:extent cx="4515485" cy="1696720"/>
                <wp:effectExtent l="9525" t="9525" r="27940" b="27305"/>
                <wp:wrapThrough wrapText="bothSides">
                  <wp:wrapPolygon edited="0">
                    <wp:start x="683" y="0"/>
                    <wp:lineTo x="0" y="485"/>
                    <wp:lineTo x="-46" y="1455"/>
                    <wp:lineTo x="0" y="2061"/>
                    <wp:lineTo x="1139" y="3880"/>
                    <wp:lineTo x="137" y="5828"/>
                    <wp:lineTo x="-46" y="6435"/>
                    <wp:lineTo x="-46" y="7041"/>
                    <wp:lineTo x="182" y="7769"/>
                    <wp:lineTo x="1185" y="9709"/>
                    <wp:lineTo x="547" y="10557"/>
                    <wp:lineTo x="-46" y="11528"/>
                    <wp:lineTo x="-46" y="12376"/>
                    <wp:lineTo x="365" y="13589"/>
                    <wp:lineTo x="592" y="13831"/>
                    <wp:lineTo x="8247" y="15529"/>
                    <wp:lineTo x="9067" y="15529"/>
                    <wp:lineTo x="9067" y="16386"/>
                    <wp:lineTo x="12029" y="17477"/>
                    <wp:lineTo x="14128" y="17477"/>
                    <wp:lineTo x="46" y="19175"/>
                    <wp:lineTo x="46" y="21600"/>
                    <wp:lineTo x="14082" y="21843"/>
                    <wp:lineTo x="14583" y="21843"/>
                    <wp:lineTo x="19276" y="21600"/>
                    <wp:lineTo x="19322" y="19296"/>
                    <wp:lineTo x="14310" y="17477"/>
                    <wp:lineTo x="17955" y="17477"/>
                    <wp:lineTo x="21737" y="16499"/>
                    <wp:lineTo x="21737" y="14801"/>
                    <wp:lineTo x="21281" y="13831"/>
                    <wp:lineTo x="20917" y="13589"/>
                    <wp:lineTo x="21463" y="11649"/>
                    <wp:lineTo x="21737" y="10921"/>
                    <wp:lineTo x="21737" y="10557"/>
                    <wp:lineTo x="21554" y="9709"/>
                    <wp:lineTo x="20279" y="7769"/>
                    <wp:lineTo x="20598" y="7769"/>
                    <wp:lineTo x="21554" y="6313"/>
                    <wp:lineTo x="21600" y="5101"/>
                    <wp:lineTo x="20643" y="4001"/>
                    <wp:lineTo x="19869" y="3880"/>
                    <wp:lineTo x="19322" y="1940"/>
                    <wp:lineTo x="19367" y="1455"/>
                    <wp:lineTo x="18866" y="243"/>
                    <wp:lineTo x="18456" y="0"/>
                    <wp:lineTo x="683" y="0"/>
                  </wp:wrapPolygon>
                </wp:wrapThrough>
                <wp:docPr id="1676"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5485" cy="1696720"/>
                          <a:chOff x="3843" y="6255"/>
                          <a:chExt cx="7111" cy="2672"/>
                        </a:xfrm>
                      </wpg:grpSpPr>
                      <wpg:grpSp>
                        <wpg:cNvPr id="1677" name="Group 312"/>
                        <wpg:cNvGrpSpPr>
                          <a:grpSpLocks/>
                        </wpg:cNvGrpSpPr>
                        <wpg:grpSpPr bwMode="auto">
                          <a:xfrm>
                            <a:off x="3843" y="6255"/>
                            <a:ext cx="852" cy="1676"/>
                            <a:chOff x="3843" y="6697"/>
                            <a:chExt cx="852" cy="1676"/>
                          </a:xfrm>
                        </wpg:grpSpPr>
                        <wps:wsp>
                          <wps:cNvPr id="1678" name="Oval 313"/>
                          <wps:cNvSpPr>
                            <a:spLocks noChangeArrowheads="1"/>
                          </wps:cNvSpPr>
                          <wps:spPr bwMode="auto">
                            <a:xfrm>
                              <a:off x="3843" y="735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architect:1</w:t>
                                </w:r>
                              </w:p>
                              <w:p w:rsidR="00643456" w:rsidRPr="00BD2D9B" w:rsidRDefault="00643456" w:rsidP="00234E63"/>
                            </w:txbxContent>
                          </wps:txbx>
                          <wps:bodyPr rot="0" vert="horz" wrap="square" lIns="0" tIns="45720" rIns="0" bIns="45720" anchor="ctr" anchorCtr="0" upright="1">
                            <a:noAutofit/>
                          </wps:bodyPr>
                        </wps:wsp>
                        <wps:wsp>
                          <wps:cNvPr id="1679" name="Oval 314"/>
                          <wps:cNvSpPr>
                            <a:spLocks noChangeArrowheads="1"/>
                          </wps:cNvSpPr>
                          <wps:spPr bwMode="auto">
                            <a:xfrm>
                              <a:off x="3843" y="669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null</w:t>
                                </w:r>
                              </w:p>
                              <w:p w:rsidR="00643456" w:rsidRPr="00BD2D9B" w:rsidRDefault="00643456" w:rsidP="00234E63"/>
                            </w:txbxContent>
                          </wps:txbx>
                          <wps:bodyPr rot="0" vert="horz" wrap="square" lIns="0" tIns="45720" rIns="0" bIns="45720" anchor="ctr" anchorCtr="0" upright="1">
                            <a:noAutofit/>
                          </wps:bodyPr>
                        </wps:wsp>
                        <wps:wsp>
                          <wps:cNvPr id="1680" name="Oval 315"/>
                          <wps:cNvSpPr>
                            <a:spLocks noChangeArrowheads="1"/>
                          </wps:cNvSpPr>
                          <wps:spPr bwMode="auto">
                            <a:xfrm>
                              <a:off x="3843" y="801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wps:txbx>
                          <wps:bodyPr rot="0" vert="horz" wrap="square" lIns="0" tIns="45720" rIns="0" bIns="45720" anchor="ctr" anchorCtr="0" upright="1">
                            <a:noAutofit/>
                          </wps:bodyPr>
                        </wps:wsp>
                        <wps:wsp>
                          <wps:cNvPr id="1681" name="AutoShape 316"/>
                          <wps:cNvCnPr>
                            <a:cxnSpLocks noChangeShapeType="1"/>
                          </wps:cNvCnPr>
                          <wps:spPr bwMode="auto">
                            <a:xfrm flipV="1">
                              <a:off x="4291" y="7060"/>
                              <a:ext cx="0" cy="29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2" name="AutoShape 317"/>
                          <wps:cNvCnPr>
                            <a:cxnSpLocks noChangeShapeType="1"/>
                          </wps:cNvCnPr>
                          <wps:spPr bwMode="auto">
                            <a:xfrm flipV="1">
                              <a:off x="4291" y="7720"/>
                              <a:ext cx="0"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g:grpSp>
                      <wpg:grpSp>
                        <wpg:cNvPr id="1683" name="Group 318"/>
                        <wpg:cNvGrpSpPr>
                          <a:grpSpLocks/>
                        </wpg:cNvGrpSpPr>
                        <wpg:grpSpPr bwMode="auto">
                          <a:xfrm>
                            <a:off x="5413" y="6255"/>
                            <a:ext cx="2275" cy="2046"/>
                            <a:chOff x="6678" y="6767"/>
                            <a:chExt cx="2275" cy="2046"/>
                          </a:xfrm>
                        </wpg:grpSpPr>
                        <wps:wsp>
                          <wps:cNvPr id="1684" name="Oval 319"/>
                          <wps:cNvSpPr>
                            <a:spLocks noChangeArrowheads="1"/>
                          </wps:cNvSpPr>
                          <wps:spPr bwMode="auto">
                            <a:xfrm>
                              <a:off x="6678" y="72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architect:1</w:t>
                                </w:r>
                              </w:p>
                              <w:p w:rsidR="00643456" w:rsidRPr="00BD2D9B" w:rsidRDefault="00643456" w:rsidP="00234E63"/>
                            </w:txbxContent>
                          </wps:txbx>
                          <wps:bodyPr rot="0" vert="horz" wrap="square" lIns="0" tIns="45720" rIns="0" bIns="45720" anchor="ctr" anchorCtr="0" upright="1">
                            <a:noAutofit/>
                          </wps:bodyPr>
                        </wps:wsp>
                        <wps:wsp>
                          <wps:cNvPr id="1685" name="Oval 320"/>
                          <wps:cNvSpPr>
                            <a:spLocks noChangeArrowheads="1"/>
                          </wps:cNvSpPr>
                          <wps:spPr bwMode="auto">
                            <a:xfrm>
                              <a:off x="7309" y="676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null</w:t>
                                </w:r>
                              </w:p>
                              <w:p w:rsidR="00643456" w:rsidRPr="00BD2D9B" w:rsidRDefault="00643456" w:rsidP="00234E63"/>
                            </w:txbxContent>
                          </wps:txbx>
                          <wps:bodyPr rot="0" vert="horz" wrap="square" lIns="0" tIns="45720" rIns="0" bIns="45720" anchor="ctr" anchorCtr="0" upright="1">
                            <a:noAutofit/>
                          </wps:bodyPr>
                        </wps:wsp>
                        <wps:wsp>
                          <wps:cNvPr id="1686" name="Oval 321"/>
                          <wps:cNvSpPr>
                            <a:spLocks noChangeArrowheads="1"/>
                          </wps:cNvSpPr>
                          <wps:spPr bwMode="auto">
                            <a:xfrm>
                              <a:off x="6678" y="793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wps:txbx>
                          <wps:bodyPr rot="0" vert="horz" wrap="square" lIns="0" tIns="45720" rIns="0" bIns="45720" anchor="ctr" anchorCtr="0" upright="1">
                            <a:noAutofit/>
                          </wps:bodyPr>
                        </wps:wsp>
                        <wps:wsp>
                          <wps:cNvPr id="1687" name="AutoShape 322"/>
                          <wps:cNvCnPr>
                            <a:cxnSpLocks noChangeShapeType="1"/>
                          </wps:cNvCnPr>
                          <wps:spPr bwMode="auto">
                            <a:xfrm flipV="1">
                              <a:off x="7196" y="7130"/>
                              <a:ext cx="493"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8" name="AutoShape 323"/>
                          <wps:cNvCnPr>
                            <a:cxnSpLocks noChangeShapeType="1"/>
                          </wps:cNvCnPr>
                          <wps:spPr bwMode="auto">
                            <a:xfrm flipV="1">
                              <a:off x="7130" y="7640"/>
                              <a:ext cx="0"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9" name="Oval 324"/>
                          <wps:cNvSpPr>
                            <a:spLocks noChangeArrowheads="1"/>
                          </wps:cNvSpPr>
                          <wps:spPr bwMode="auto">
                            <a:xfrm>
                              <a:off x="8024" y="72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wps:txbx>
                          <wps:bodyPr rot="0" vert="horz" wrap="square" lIns="0" tIns="45720" rIns="0" bIns="45720" anchor="ctr" anchorCtr="0" upright="1">
                            <a:noAutofit/>
                          </wps:bodyPr>
                        </wps:wsp>
                        <wps:wsp>
                          <wps:cNvPr id="1690" name="Oval 325"/>
                          <wps:cNvSpPr>
                            <a:spLocks noChangeArrowheads="1"/>
                          </wps:cNvSpPr>
                          <wps:spPr bwMode="auto">
                            <a:xfrm>
                              <a:off x="8101" y="788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engineer:1</w:t>
                                </w:r>
                              </w:p>
                              <w:p w:rsidR="00643456" w:rsidRPr="00BD2D9B" w:rsidRDefault="00643456" w:rsidP="00234E63"/>
                            </w:txbxContent>
                          </wps:txbx>
                          <wps:bodyPr rot="0" vert="horz" wrap="square" lIns="0" tIns="45720" rIns="0" bIns="45720" anchor="ctr" anchorCtr="0" upright="1">
                            <a:noAutofit/>
                          </wps:bodyPr>
                        </wps:wsp>
                        <wps:wsp>
                          <wps:cNvPr id="1691" name="Oval 326"/>
                          <wps:cNvSpPr>
                            <a:spLocks noChangeArrowheads="1"/>
                          </wps:cNvSpPr>
                          <wps:spPr bwMode="auto">
                            <a:xfrm>
                              <a:off x="8101" y="845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analyst:1</w:t>
                                </w:r>
                              </w:p>
                              <w:p w:rsidR="00643456" w:rsidRPr="00BD2D9B" w:rsidRDefault="00643456" w:rsidP="00234E63"/>
                            </w:txbxContent>
                          </wps:txbx>
                          <wps:bodyPr rot="0" vert="horz" wrap="square" lIns="0" tIns="45720" rIns="0" bIns="45720" anchor="ctr" anchorCtr="0" upright="1">
                            <a:noAutofit/>
                          </wps:bodyPr>
                        </wps:wsp>
                        <wps:wsp>
                          <wps:cNvPr id="1692" name="AutoShape 327"/>
                          <wps:cNvCnPr>
                            <a:cxnSpLocks noChangeShapeType="1"/>
                          </wps:cNvCnPr>
                          <wps:spPr bwMode="auto">
                            <a:xfrm>
                              <a:off x="7890" y="7130"/>
                              <a:ext cx="516"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3" name="AutoShape 328"/>
                          <wps:cNvCnPr>
                            <a:cxnSpLocks noChangeShapeType="1"/>
                          </wps:cNvCnPr>
                          <wps:spPr bwMode="auto">
                            <a:xfrm>
                              <a:off x="8490" y="7640"/>
                              <a:ext cx="0" cy="24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4" name="AutoShape 329"/>
                          <wps:cNvCnPr>
                            <a:cxnSpLocks noChangeShapeType="1"/>
                          </wps:cNvCnPr>
                          <wps:spPr bwMode="auto">
                            <a:xfrm>
                              <a:off x="8490" y="8243"/>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5" name="AutoShape 330"/>
                          <wps:cNvCnPr>
                            <a:cxnSpLocks noChangeShapeType="1"/>
                          </wps:cNvCnPr>
                          <wps:spPr bwMode="auto">
                            <a:xfrm flipV="1">
                              <a:off x="7433" y="7570"/>
                              <a:ext cx="668" cy="409"/>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g:grpSp>
                      <wpg:grpSp>
                        <wpg:cNvPr id="1696" name="Group 331"/>
                        <wpg:cNvGrpSpPr>
                          <a:grpSpLocks/>
                        </wpg:cNvGrpSpPr>
                        <wpg:grpSpPr bwMode="auto">
                          <a:xfrm>
                            <a:off x="8101" y="6255"/>
                            <a:ext cx="2853" cy="2672"/>
                            <a:chOff x="2288" y="9768"/>
                            <a:chExt cx="2853" cy="2672"/>
                          </a:xfrm>
                        </wpg:grpSpPr>
                        <wps:wsp>
                          <wps:cNvPr id="1697" name="Oval 332"/>
                          <wps:cNvSpPr>
                            <a:spLocks noChangeArrowheads="1"/>
                          </wps:cNvSpPr>
                          <wps:spPr bwMode="auto">
                            <a:xfrm>
                              <a:off x="2866" y="1027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architect:2</w:t>
                                </w:r>
                              </w:p>
                              <w:p w:rsidR="00643456" w:rsidRPr="00BD2D9B" w:rsidRDefault="00643456" w:rsidP="00234E63"/>
                            </w:txbxContent>
                          </wps:txbx>
                          <wps:bodyPr rot="0" vert="horz" wrap="square" lIns="0" tIns="45720" rIns="0" bIns="45720" anchor="ctr" anchorCtr="0" upright="1">
                            <a:noAutofit/>
                          </wps:bodyPr>
                        </wps:wsp>
                        <wps:wsp>
                          <wps:cNvPr id="1698" name="Oval 333"/>
                          <wps:cNvSpPr>
                            <a:spLocks noChangeArrowheads="1"/>
                          </wps:cNvSpPr>
                          <wps:spPr bwMode="auto">
                            <a:xfrm>
                              <a:off x="3497" y="9768"/>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null</w:t>
                                </w:r>
                              </w:p>
                              <w:p w:rsidR="00643456" w:rsidRPr="00BD2D9B" w:rsidRDefault="00643456" w:rsidP="00234E63"/>
                            </w:txbxContent>
                          </wps:txbx>
                          <wps:bodyPr rot="0" vert="horz" wrap="square" lIns="0" tIns="45720" rIns="0" bIns="45720" anchor="ctr" anchorCtr="0" upright="1">
                            <a:noAutofit/>
                          </wps:bodyPr>
                        </wps:wsp>
                        <wps:wsp>
                          <wps:cNvPr id="1699" name="AutoShape 334"/>
                          <wps:cNvCnPr>
                            <a:cxnSpLocks noChangeShapeType="1"/>
                          </wps:cNvCnPr>
                          <wps:spPr bwMode="auto">
                            <a:xfrm flipV="1">
                              <a:off x="3384" y="10131"/>
                              <a:ext cx="493"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0" name="AutoShape 335"/>
                          <wps:cNvCnPr>
                            <a:cxnSpLocks noChangeShapeType="1"/>
                          </wps:cNvCnPr>
                          <wps:spPr bwMode="auto">
                            <a:xfrm flipH="1" flipV="1">
                              <a:off x="3319" y="10641"/>
                              <a:ext cx="399" cy="65"/>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1" name="Oval 336"/>
                          <wps:cNvSpPr>
                            <a:spLocks noChangeArrowheads="1"/>
                          </wps:cNvSpPr>
                          <wps:spPr bwMode="auto">
                            <a:xfrm>
                              <a:off x="4212" y="1027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wps:txbx>
                          <wps:bodyPr rot="0" vert="horz" wrap="square" lIns="0" tIns="45720" rIns="0" bIns="45720" anchor="ctr" anchorCtr="0" upright="1">
                            <a:noAutofit/>
                          </wps:bodyPr>
                        </wps:wsp>
                        <wps:wsp>
                          <wps:cNvPr id="1702" name="Oval 337"/>
                          <wps:cNvSpPr>
                            <a:spLocks noChangeArrowheads="1"/>
                          </wps:cNvSpPr>
                          <wps:spPr bwMode="auto">
                            <a:xfrm>
                              <a:off x="4289" y="1088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engineer:1</w:t>
                                </w:r>
                              </w:p>
                              <w:p w:rsidR="00643456" w:rsidRPr="00BD2D9B" w:rsidRDefault="00643456" w:rsidP="00234E63"/>
                            </w:txbxContent>
                          </wps:txbx>
                          <wps:bodyPr rot="0" vert="horz" wrap="square" lIns="0" tIns="45720" rIns="0" bIns="45720" anchor="ctr" anchorCtr="0" upright="1">
                            <a:noAutofit/>
                          </wps:bodyPr>
                        </wps:wsp>
                        <wps:wsp>
                          <wps:cNvPr id="1703" name="Oval 338"/>
                          <wps:cNvSpPr>
                            <a:spLocks noChangeArrowheads="1"/>
                          </wps:cNvSpPr>
                          <wps:spPr bwMode="auto">
                            <a:xfrm>
                              <a:off x="4289" y="1145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analyst:1</w:t>
                                </w:r>
                              </w:p>
                              <w:p w:rsidR="00643456" w:rsidRPr="00BD2D9B" w:rsidRDefault="00643456" w:rsidP="00234E63"/>
                            </w:txbxContent>
                          </wps:txbx>
                          <wps:bodyPr rot="0" vert="horz" wrap="square" lIns="0" tIns="45720" rIns="0" bIns="45720" anchor="ctr" anchorCtr="0" upright="1">
                            <a:noAutofit/>
                          </wps:bodyPr>
                        </wps:wsp>
                        <wps:wsp>
                          <wps:cNvPr id="1704" name="AutoShape 339"/>
                          <wps:cNvCnPr>
                            <a:cxnSpLocks noChangeShapeType="1"/>
                          </wps:cNvCnPr>
                          <wps:spPr bwMode="auto">
                            <a:xfrm>
                              <a:off x="4078" y="10131"/>
                              <a:ext cx="516"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5" name="AutoShape 340"/>
                          <wps:cNvCnPr>
                            <a:cxnSpLocks noChangeShapeType="1"/>
                          </wps:cNvCnPr>
                          <wps:spPr bwMode="auto">
                            <a:xfrm>
                              <a:off x="4678" y="10641"/>
                              <a:ext cx="17" cy="24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6" name="AutoShape 341"/>
                          <wps:cNvCnPr>
                            <a:cxnSpLocks noChangeShapeType="1"/>
                          </wps:cNvCnPr>
                          <wps:spPr bwMode="auto">
                            <a:xfrm>
                              <a:off x="4695" y="11244"/>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7" name="AutoShape 342"/>
                          <wps:cNvCnPr>
                            <a:cxnSpLocks noChangeShapeType="1"/>
                          </wps:cNvCnPr>
                          <wps:spPr bwMode="auto">
                            <a:xfrm flipV="1">
                              <a:off x="3987" y="10521"/>
                              <a:ext cx="236" cy="185"/>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08" name="Oval 343"/>
                          <wps:cNvSpPr>
                            <a:spLocks noChangeArrowheads="1"/>
                          </wps:cNvSpPr>
                          <wps:spPr bwMode="auto">
                            <a:xfrm>
                              <a:off x="2288" y="1093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engineer:1</w:t>
                                </w:r>
                              </w:p>
                              <w:p w:rsidR="00643456" w:rsidRPr="00BD2D9B" w:rsidRDefault="00643456" w:rsidP="00234E63"/>
                            </w:txbxContent>
                          </wps:txbx>
                          <wps:bodyPr rot="0" vert="horz" wrap="square" lIns="0" tIns="45720" rIns="0" bIns="45720" anchor="ctr" anchorCtr="0" upright="1">
                            <a:noAutofit/>
                          </wps:bodyPr>
                        </wps:wsp>
                        <wps:wsp>
                          <wps:cNvPr id="1709" name="Oval 344"/>
                          <wps:cNvSpPr>
                            <a:spLocks noChangeArrowheads="1"/>
                          </wps:cNvSpPr>
                          <wps:spPr bwMode="auto">
                            <a:xfrm>
                              <a:off x="2288" y="1150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analyst:1</w:t>
                                </w:r>
                              </w:p>
                              <w:p w:rsidR="00643456" w:rsidRPr="00BD2D9B" w:rsidRDefault="00643456" w:rsidP="00234E63"/>
                            </w:txbxContent>
                          </wps:txbx>
                          <wps:bodyPr rot="0" vert="horz" wrap="square" lIns="0" tIns="45720" rIns="0" bIns="45720" anchor="ctr" anchorCtr="0" upright="1">
                            <a:noAutofit/>
                          </wps:bodyPr>
                        </wps:wsp>
                        <wps:wsp>
                          <wps:cNvPr id="1710" name="AutoShape 345"/>
                          <wps:cNvCnPr>
                            <a:cxnSpLocks noChangeShapeType="1"/>
                          </wps:cNvCnPr>
                          <wps:spPr bwMode="auto">
                            <a:xfrm>
                              <a:off x="2719" y="11294"/>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11" name="Oval 346"/>
                          <wps:cNvSpPr>
                            <a:spLocks noChangeArrowheads="1"/>
                          </wps:cNvSpPr>
                          <wps:spPr bwMode="auto">
                            <a:xfrm>
                              <a:off x="2288" y="120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professor:1</w:t>
                                </w:r>
                              </w:p>
                              <w:p w:rsidR="00643456" w:rsidRPr="00BD2D9B" w:rsidRDefault="00643456" w:rsidP="00234E63"/>
                            </w:txbxContent>
                          </wps:txbx>
                          <wps:bodyPr rot="0" vert="horz" wrap="square" lIns="0" tIns="45720" rIns="0" bIns="45720" anchor="ctr" anchorCtr="0" upright="1">
                            <a:noAutofit/>
                          </wps:bodyPr>
                        </wps:wsp>
                        <wps:wsp>
                          <wps:cNvPr id="1712" name="AutoShape 347"/>
                          <wps:cNvCnPr>
                            <a:cxnSpLocks noChangeShapeType="1"/>
                          </wps:cNvCnPr>
                          <wps:spPr bwMode="auto">
                            <a:xfrm flipV="1">
                              <a:off x="2863" y="10641"/>
                              <a:ext cx="352"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13" name="Oval 348"/>
                          <wps:cNvSpPr>
                            <a:spLocks noChangeArrowheads="1"/>
                          </wps:cNvSpPr>
                          <wps:spPr bwMode="auto">
                            <a:xfrm>
                              <a:off x="3411" y="10706"/>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wps:txbx>
                          <wps:bodyPr rot="0" vert="horz" wrap="square" lIns="0" tIns="45720" rIns="0" bIns="45720" anchor="ctr" anchorCtr="0" upright="1">
                            <a:noAutofit/>
                          </wps:bodyPr>
                        </wps:wsp>
                        <wps:wsp>
                          <wps:cNvPr id="1714" name="AutoShape 349"/>
                          <wps:cNvCnPr>
                            <a:cxnSpLocks noChangeShapeType="1"/>
                          </wps:cNvCnPr>
                          <wps:spPr bwMode="auto">
                            <a:xfrm>
                              <a:off x="3140" y="11116"/>
                              <a:ext cx="1151" cy="0"/>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15" name="AutoShape 350"/>
                          <wps:cNvCnPr>
                            <a:cxnSpLocks noChangeShapeType="1"/>
                          </wps:cNvCnPr>
                          <wps:spPr bwMode="auto">
                            <a:xfrm flipV="1">
                              <a:off x="3152" y="11636"/>
                              <a:ext cx="1111" cy="34"/>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16" name="AutoShape 351"/>
                          <wps:cNvCnPr>
                            <a:cxnSpLocks noChangeShapeType="1"/>
                          </wps:cNvCnPr>
                          <wps:spPr bwMode="auto">
                            <a:xfrm>
                              <a:off x="2719" y="11870"/>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g:grpSp>
                      <wps:wsp>
                        <wps:cNvPr id="1717" name="Text Box 352"/>
                        <wps:cNvSpPr txBox="1">
                          <a:spLocks noChangeArrowheads="1"/>
                        </wps:cNvSpPr>
                        <wps:spPr bwMode="auto">
                          <a:xfrm>
                            <a:off x="3888"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067B" w:rsidRDefault="00643456" w:rsidP="00234E63">
                              <w:pPr>
                                <w:spacing w:line="240" w:lineRule="auto"/>
                                <w:rPr>
                                  <w:b/>
                                  <w:sz w:val="12"/>
                                </w:rPr>
                              </w:pPr>
                              <w:r w:rsidRPr="00E2067B">
                                <w:rPr>
                                  <w:b/>
                                  <w:sz w:val="12"/>
                                </w:rPr>
                                <w:t>a) TID = 1</w:t>
                              </w:r>
                            </w:p>
                          </w:txbxContent>
                        </wps:txbx>
                        <wps:bodyPr rot="0" vert="horz" wrap="square" lIns="91440" tIns="45720" rIns="91440" bIns="45720" anchor="t" anchorCtr="0" upright="1">
                          <a:noAutofit/>
                        </wps:bodyPr>
                      </wps:wsp>
                      <wps:wsp>
                        <wps:cNvPr id="1718" name="Text Box 353"/>
                        <wps:cNvSpPr txBox="1">
                          <a:spLocks noChangeArrowheads="1"/>
                        </wps:cNvSpPr>
                        <wps:spPr bwMode="auto">
                          <a:xfrm>
                            <a:off x="5991"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2F57E1" w:rsidRDefault="00643456" w:rsidP="00234E63">
                              <w:pPr>
                                <w:spacing w:line="240" w:lineRule="auto"/>
                                <w:rPr>
                                  <w:b/>
                                  <w:sz w:val="12"/>
                                </w:rPr>
                              </w:pPr>
                              <w:r>
                                <w:rPr>
                                  <w:b/>
                                  <w:sz w:val="12"/>
                                </w:rPr>
                                <w:t xml:space="preserve">b) </w:t>
                              </w:r>
                              <w:r w:rsidRPr="002F57E1">
                                <w:rPr>
                                  <w:b/>
                                  <w:sz w:val="12"/>
                                </w:rPr>
                                <w:t>TID = 2</w:t>
                              </w:r>
                            </w:p>
                          </w:txbxContent>
                        </wps:txbx>
                        <wps:bodyPr rot="0" vert="horz" wrap="square" lIns="91440" tIns="45720" rIns="91440" bIns="45720" anchor="t" anchorCtr="0" upright="1">
                          <a:noAutofit/>
                        </wps:bodyPr>
                      </wps:wsp>
                      <wps:wsp>
                        <wps:cNvPr id="1719" name="Text Box 354"/>
                        <wps:cNvSpPr txBox="1">
                          <a:spLocks noChangeArrowheads="1"/>
                        </wps:cNvSpPr>
                        <wps:spPr bwMode="auto">
                          <a:xfrm>
                            <a:off x="9310"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2F57E1" w:rsidRDefault="00643456" w:rsidP="00234E63">
                              <w:pPr>
                                <w:spacing w:line="240" w:lineRule="auto"/>
                                <w:rPr>
                                  <w:b/>
                                  <w:sz w:val="12"/>
                                </w:rPr>
                              </w:pPr>
                              <w:r>
                                <w:rPr>
                                  <w:b/>
                                  <w:sz w:val="12"/>
                                </w:rPr>
                                <w:t xml:space="preserve">c) </w:t>
                              </w:r>
                              <w:r w:rsidRPr="002F57E1">
                                <w:rPr>
                                  <w:b/>
                                  <w:sz w:val="12"/>
                                </w:rPr>
                                <w:t>TID =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 o:spid="_x0000_s1076" style="position:absolute;margin-left:0;margin-top:0;width:355.55pt;height:133.6pt;z-index:4;mso-position-horizontal-relative:char;mso-position-vertical-relative:line" coordorigin="3843,6255" coordsize="7111,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">
                <v:group id="Group 312" o:spid="_x0000_s1077" style="position:absolute;left:3843;top:6255;width:852;height:1676" coordorigin="3843,6697" coordsize="852,1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5AksUAAADdAAAADwAAAGRycy9kb3ducmV2LnhtbERPS2vCQBC+F/wPywi9&#10;1U2UqkRXEamlh1BoIpTehuyYBLOzIbvN4993C4Xe5uN7zv44mkb01LnasoJ4EYEgLqyuuVRwzS9P&#10;WxDOI2tsLJOCiRwcD7OHPSbaDvxBfeZLEULYJaig8r5NpHRFRQbdwrbEgbvZzqAPsCul7nAI4aaR&#10;yyhaS4M1h4YKWzpXVNyzb6PgdcDhtIpf+vR+O09f+fP7ZxqTUo/z8bQD4Wn0/+I/95sO89eb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QJLFAAAA3QAA&#10;AA8AAAAAAAAAAAAAAAAAqgIAAGRycy9kb3ducmV2LnhtbFBLBQYAAAAABAAEAPoAAACcAwAAAAA=&#10;">
                  <v:oval id="Oval 313" o:spid="_x0000_s1078" style="position:absolute;left:3843;top:735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dXMYA&#10;AADdAAAADwAAAGRycy9kb3ducmV2LnhtbESPQW/CMAyF70j7D5En7QbpdmDQEdCENmm3iUIRR6vx&#10;2m6NEyUByr+fD5N2s/We3/u82oxuUBeKqfds4HFWgCJuvO25NXDYv08XoFJGtjh4JgM3SrBZ301W&#10;WFp/5R1dqtwqCeFUooEu51BqnZqOHKaZD8SiffnoMMsaW20jXiXcDfqpKObaYc/S0GGgbUfNT3V2&#10;Bra76lzvl5+nW31chO8Y3tDVB2Me7sfXF1CZxvxv/rv+sII/fxZ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xdXMYAAADdAAAADwAAAAAAAAAAAAAAAACYAgAAZHJz&#10;L2Rvd25yZXYueG1sUEsFBgAAAAAEAAQA9QAAAIsDAAAAAA==&#10;">
                    <v:shadow on="t" opacity=".5"/>
                    <v:textbox inset="0,,0">
                      <w:txbxContent>
                        <w:p w:rsidR="00643456" w:rsidRPr="00BD2D9B" w:rsidRDefault="00643456" w:rsidP="00234E63">
                          <w:pPr>
                            <w:spacing w:line="240" w:lineRule="auto"/>
                            <w:jc w:val="center"/>
                            <w:rPr>
                              <w:b/>
                              <w:sz w:val="10"/>
                              <w:szCs w:val="14"/>
                            </w:rPr>
                          </w:pPr>
                          <w:r>
                            <w:rPr>
                              <w:b/>
                              <w:sz w:val="12"/>
                              <w:szCs w:val="14"/>
                            </w:rPr>
                            <w:t>architect:1</w:t>
                          </w:r>
                        </w:p>
                        <w:p w:rsidR="00643456" w:rsidRPr="00BD2D9B" w:rsidRDefault="00643456" w:rsidP="00234E63"/>
                      </w:txbxContent>
                    </v:textbox>
                  </v:oval>
                  <v:oval id="Oval 314" o:spid="_x0000_s1079" style="position:absolute;left:3843;top:669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4x8IA&#10;AADdAAAADwAAAGRycy9kb3ducmV2LnhtbERPTWsCMRC9C/6HMAVvmm0PVrdGKWLBW3F1pcdhM+6u&#10;3UxCEnX9901B8DaP9zmLVW86cSUfWssKXicZCOLK6pZrBYf913gGIkRkjZ1lUnCnAKvlcLDAXNsb&#10;7+haxFqkEA45KmhidLmUoWrIYJhYR5y4k/UGY4K+ltrjLYWbTr5l2VQabDk1NOho3VD1W1yMgvWu&#10;uJT7+ffPvTzO3Nm7DZryoNTopf/8ABGpj0/xw73Vaf70fQ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PjH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null</w:t>
                          </w:r>
                        </w:p>
                        <w:p w:rsidR="00643456" w:rsidRPr="00BD2D9B" w:rsidRDefault="00643456" w:rsidP="00234E63"/>
                      </w:txbxContent>
                    </v:textbox>
                  </v:oval>
                  <v:oval id="Oval 315" o:spid="_x0000_s1080" style="position:absolute;left:3843;top:801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8hfcUA&#10;AADdAAAADwAAAGRycy9kb3ducmV2LnhtbESPQU/DMAyF70j8h8hI3FjKDlMpyyY0bdJuaN2KOFqN&#10;aQuNEyXZ1v17fEDiZus9v/d5uZ7cqC4U0+DZwPOsAEXcejtwZ+B03D2VoFJGtjh6JgM3SrBe3d8t&#10;sbL+yge61LlTEsKpQgN9zqHSOrU9OUwzH4hF+/LRYZY1dtpGvEq4G/W8KBba4cDS0GOgTU/tT312&#10;BjaH+twcX94/b81HGb5j2KJrTsY8Pkxvr6AyTfnf/He9t4K/KI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yF9xQAAAN0AAAAPAAAAAAAAAAAAAAAAAJgCAABkcnMv&#10;ZG93bnJldi54bWxQSwUGAAAAAAQABAD1AAAAigMAAAAA&#10;">
                    <v:shadow on="t" opacity=".5"/>
                    <v:textbox inset="0,,0">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v:textbox>
                  </v:oval>
                  <v:shape id="AutoShape 316" o:spid="_x0000_s1081" type="#_x0000_t32" style="position:absolute;left:4291;top:7060;width:0;height:2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qB68MAAADdAAAADwAAAGRycy9kb3ducmV2LnhtbERPTWvCQBC9F/oflin0UnSjiEjqGoJW&#10;ao8mIh6H7DQJZmfD7lbjv3cLgrd5vM9ZZoPpxIWcby0rmIwTEMSV1S3XCg7ldrQA4QOyxs4yKbiR&#10;h2z1+rLEVNsr7+lShFrEEPYpKmhC6FMpfdWQQT+2PXHkfq0zGCJ0tdQOrzHcdHKaJHNpsOXY0GBP&#10;64aqc/FnFOx1mbhZfjgfv/rb9+yn+zhtWlLq/W3IP0EEGsJT/HDvdJw/X0zg/5t4gl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KgevDAAAA3QAAAA8AAAAAAAAAAAAA&#10;AAAAoQIAAGRycy9kb3ducmV2LnhtbFBLBQYAAAAABAAEAPkAAACRAwAAAAA=&#10;" strokeweight=".25pt">
                    <v:stroke endarrowwidth="narrow"/>
                  </v:shape>
                  <v:shape id="AutoShape 317" o:spid="_x0000_s1082" type="#_x0000_t32" style="position:absolute;left:4291;top:7720;width:0;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gfnMMAAADdAAAADwAAAGRycy9kb3ducmV2LnhtbERPS2vCQBC+F/oflil4KbqpiEjqGoJW&#10;tEcfiMchO02C2dmwu5rk37uFQm/z8T1nmfWmEQ9yvras4GOSgCAurK65VHA+bccLED4ga2wsk4KB&#10;PGSr15clptp2fKDHMZQihrBPUUEVQptK6YuKDPqJbYkj92OdwRChK6V22MVw08hpksylwZpjQ4Ut&#10;rSsqbse7UXDQp8TN8vPt8tUOu9l3837d1KTU6K3PP0EE6sO/+M+913H+fDGF32/iC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H5zDAAAA3QAAAA8AAAAAAAAAAAAA&#10;AAAAoQIAAGRycy9kb3ducmV2LnhtbFBLBQYAAAAABAAEAPkAAACRAwAAAAA=&#10;" strokeweight=".25pt">
                    <v:stroke endarrowwidth="narrow"/>
                  </v:shape>
                </v:group>
                <v:group id="Group 318" o:spid="_x0000_s1083" style="position:absolute;left:5413;top:6255;width:2275;height:2046" coordorigin="6678,6767" coordsize="2275,2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oval id="Oval 319" o:spid="_x0000_s1084" style="position:absolute;left:6678;top:72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nfsMA&#10;AADdAAAADwAAAGRycy9kb3ducmV2LnhtbERP32vCMBB+F/Y/hBvsTdPJkNoZZciEvQ1rK3s8mrOt&#10;ay4hiVr/+2Uw2Nt9fD9vtRnNIK7kQ29ZwfMsA0HcWN1zq6A67KY5iBCRNQ6WScGdAmzWD5MVFtre&#10;eE/XMrYihXAoUEEXoyukDE1HBsPMOuLEnaw3GBP0rdQebyncDHKeZQtpsOfU0KGjbUfNd3kxCrb7&#10;8lIflp9f9/qYu7N372jqSqmnx/HtFUSkMf6L/9wfOs1f5C/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QnfsMAAADdAAAADwAAAAAAAAAAAAAAAACYAgAAZHJzL2Rv&#10;d25yZXYueG1sUEsFBgAAAAAEAAQA9QAAAIgDAAAAAA==&#10;">
                    <v:shadow on="t" opacity=".5"/>
                    <v:textbox inset="0,,0">
                      <w:txbxContent>
                        <w:p w:rsidR="00643456" w:rsidRPr="00BD2D9B" w:rsidRDefault="00643456" w:rsidP="00234E63">
                          <w:pPr>
                            <w:spacing w:line="240" w:lineRule="auto"/>
                            <w:jc w:val="center"/>
                            <w:rPr>
                              <w:b/>
                              <w:sz w:val="10"/>
                              <w:szCs w:val="14"/>
                            </w:rPr>
                          </w:pPr>
                          <w:r>
                            <w:rPr>
                              <w:b/>
                              <w:sz w:val="12"/>
                              <w:szCs w:val="14"/>
                            </w:rPr>
                            <w:t>architect:1</w:t>
                          </w:r>
                        </w:p>
                        <w:p w:rsidR="00643456" w:rsidRPr="00BD2D9B" w:rsidRDefault="00643456" w:rsidP="00234E63"/>
                      </w:txbxContent>
                    </v:textbox>
                  </v:oval>
                  <v:oval id="Oval 320" o:spid="_x0000_s1085" style="position:absolute;left:7309;top:676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C5cMA&#10;AADdAAAADwAAAGRycy9kb3ducmV2LnhtbERP32vCMBB+F/Y/hBvsTdMJk9oZZciEvQ1rK3s8mrOt&#10;ay4hiVr/+2Uw2Nt9fD9vtRnNIK7kQ29ZwfMsA0HcWN1zq6A67KY5iBCRNQ6WScGdAmzWD5MVFtre&#10;eE/XMrYihXAoUEEXoyukDE1HBsPMOuLEnaw3GBP0rdQebyncDHKeZQtpsOfU0KGjbUfNd3kxCrb7&#10;8lIflp9f9/qYu7N372jqSqmnx/HtFUSkMf6L/9wfOs1f5C/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iC5cMAAADdAAAADwAAAAAAAAAAAAAAAACYAgAAZHJzL2Rv&#10;d25yZXYueG1sUEsFBgAAAAAEAAQA9QAAAIgDAAAAAA==&#10;">
                    <v:shadow on="t" opacity=".5"/>
                    <v:textbox inset="0,,0">
                      <w:txbxContent>
                        <w:p w:rsidR="00643456" w:rsidRPr="00BD2D9B" w:rsidRDefault="00643456" w:rsidP="00234E63">
                          <w:pPr>
                            <w:spacing w:line="240" w:lineRule="auto"/>
                            <w:jc w:val="center"/>
                            <w:rPr>
                              <w:b/>
                              <w:sz w:val="10"/>
                              <w:szCs w:val="14"/>
                            </w:rPr>
                          </w:pPr>
                          <w:r>
                            <w:rPr>
                              <w:b/>
                              <w:sz w:val="12"/>
                              <w:szCs w:val="14"/>
                            </w:rPr>
                            <w:t>null</w:t>
                          </w:r>
                        </w:p>
                        <w:p w:rsidR="00643456" w:rsidRPr="00BD2D9B" w:rsidRDefault="00643456" w:rsidP="00234E63"/>
                      </w:txbxContent>
                    </v:textbox>
                  </v:oval>
                  <v:oval id="Oval 321" o:spid="_x0000_s1086" style="position:absolute;left:6678;top:793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cksMA&#10;AADdAAAADwAAAGRycy9kb3ducmV2LnhtbERPTWvCQBC9C/0PyxS86aY9hJi6SpEWvInRSI9Ddpqk&#10;zc4uu6vGf+8WCt7m8T5nuR7NIC7kQ29Zwcs8A0HcWN1zq+B4+JwVIEJE1jhYJgU3CrBePU2WWGp7&#10;5T1dqtiKFMKhRAVdjK6UMjQdGQxz64gT9229wZigb6X2eE3hZpCvWZZLgz2nhg4dbTpqfquzUbDZ&#10;V+f6sNh93epT4X68+0BTH5WaPo/vbyAijfEh/ndvdZqfFz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ocksMAAADdAAAADwAAAAAAAAAAAAAAAACYAgAAZHJzL2Rv&#10;d25yZXYueG1sUEsFBgAAAAAEAAQA9QAAAIgDAAAAAA==&#10;">
                    <v:shadow on="t" opacity=".5"/>
                    <v:textbox inset="0,,0">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v:textbox>
                  </v:oval>
                  <v:shape id="AutoShape 322" o:spid="_x0000_s1087" type="#_x0000_t32" style="position:absolute;left:7196;top:7130;width:493;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BMIAAADdAAAADwAAAGRycy9kb3ducmV2LnhtbERPTYvCMBC9C/sfwix4EU1dRKUaRdwV&#10;9WiVZY9DM7bFZlKSrNZ/bwTB2zze58yXranFlZyvLCsYDhIQxLnVFRcKTsdNfwrCB2SNtWVScCcP&#10;y8VHZ46ptjc+0DULhYgh7FNUUIbQpFL6vCSDfmAb4sidrTMYInSF1A5vMdzU8itJxtJgxbGhxIbW&#10;JeWX7N8oOOhj4kar0+X3p7lvR/u69/ddkVLdz3Y1AxGoDW/xy73Tcf54OoH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BMIAAADdAAAADwAAAAAAAAAAAAAA&#10;AAChAgAAZHJzL2Rvd25yZXYueG1sUEsFBgAAAAAEAAQA+QAAAJADAAAAAA==&#10;" strokeweight=".25pt">
                    <v:stroke endarrowwidth="narrow"/>
                  </v:shape>
                  <v:shape id="AutoShape 323" o:spid="_x0000_s1088" type="#_x0000_t32" style="position:absolute;left:7130;top:7640;width:0;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AodsUAAADdAAAADwAAAGRycy9kb3ducmV2LnhtbESPT2sCQQzF70K/w5BCL6KzLSKydRTR&#10;SvXoH8Rj2El3F3cyy8yo67dvDoK3hPfy3i/TeecadaMQa88GPocZKOLC25pLA8fDejABFROyxcYz&#10;GXhQhPnsrTfF3Po77+i2T6WSEI45GqhSanOtY1GRwzj0LbFofz44TLKGUtuAdwl3jf7KsrF2WLM0&#10;VNjSsqLisr86Azt7yMJocbycftrH72jb9M+rmoz5eO8W36ASdellfl5vrOCPJ4Ir38gIev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AodsUAAADdAAAADwAAAAAAAAAA&#10;AAAAAAChAgAAZHJzL2Rvd25yZXYueG1sUEsFBgAAAAAEAAQA+QAAAJMDAAAAAA==&#10;" strokeweight=".25pt">
                    <v:stroke endarrowwidth="narrow"/>
                  </v:shape>
                  <v:oval id="Oval 324" o:spid="_x0000_s1089" style="position:absolute;left:8024;top:72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I4MIA&#10;AADdAAAADwAAAGRycy9kb3ducmV2LnhtbERPTWsCMRC9F/wPYQRvNWsPsm6NItJCb+Lqlh6HzXR3&#10;dTMJSdT13zcFwds83ucs14PpxZV86CwrmE0zEMS11R03Co6Hz9ccRIjIGnvLpOBOAdar0csSC21v&#10;vKdrGRuRQjgUqKCN0RVShrolg2FqHXHifq03GBP0jdQebync9PIty+bSYMepoUVH25bqc3kxCrb7&#10;8lIdFrufe/Wdu5N3H2iqo1KT8bB5BxFpiE/xw/2l0/x5voD/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Yjg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v:textbox>
                  </v:oval>
                  <v:oval id="Oval 325" o:spid="_x0000_s1090" style="position:absolute;left:8101;top:788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3oMUA&#10;AADdAAAADwAAAGRycy9kb3ducmV2LnhtbESPQW/CMAyF75P4D5En7TbS7YCgENCEmLTbRKGIo9V4&#10;bbfGiZIA5d/Ph0m72XrP731ebUY3qCvF1Hs28DItQBE33vbcGjge3p/noFJGtjh4JgN3SrBZTx5W&#10;WFp/4z1dq9wqCeFUooEu51BqnZqOHKapD8SiffnoMMsaW20j3iTcDfq1KGbaYc/S0GGgbUfNT3Vx&#10;Brb76lIfFp/ne32ah+8YdujqozFPj+PbElSmMf+b/64/rODPFsIv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regxQAAAN0AAAAPAAAAAAAAAAAAAAAAAJgCAABkcnMv&#10;ZG93bnJldi54bWxQSwUGAAAAAAQABAD1AAAAigMAAAAA&#10;">
                    <v:shadow on="t" opacity=".5"/>
                    <v:textbox inset="0,,0">
                      <w:txbxContent>
                        <w:p w:rsidR="00643456" w:rsidRPr="00BD2D9B" w:rsidRDefault="00643456" w:rsidP="00234E63">
                          <w:pPr>
                            <w:spacing w:line="240" w:lineRule="auto"/>
                            <w:jc w:val="center"/>
                            <w:rPr>
                              <w:b/>
                              <w:sz w:val="10"/>
                              <w:szCs w:val="14"/>
                            </w:rPr>
                          </w:pPr>
                          <w:r>
                            <w:rPr>
                              <w:b/>
                              <w:sz w:val="12"/>
                              <w:szCs w:val="14"/>
                            </w:rPr>
                            <w:t>engineer:1</w:t>
                          </w:r>
                        </w:p>
                        <w:p w:rsidR="00643456" w:rsidRPr="00BD2D9B" w:rsidRDefault="00643456" w:rsidP="00234E63"/>
                      </w:txbxContent>
                    </v:textbox>
                  </v:oval>
                  <v:oval id="Oval 326" o:spid="_x0000_s1091" style="position:absolute;left:8101;top:845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SO8IA&#10;AADdAAAADwAAAGRycy9kb3ducmV2LnhtbERPTYvCMBC9L+x/CLPgbU31IFqNssgueBOrFY9DM9t2&#10;t5mEJGr990YQvM3jfc5i1ZtOXMiH1rKC0TADQVxZ3XKt4LD/+ZyCCBFZY2eZFNwowGr5/rbAXNsr&#10;7+hSxFqkEA45KmhidLmUoWrIYBhaR5y4X+sNxgR9LbXHawo3nRxn2UQabDk1NOho3VD1X5yNgvWu&#10;OJf72fZ0K49T9+fdN5ryoNTgo/+ag4jUx5f46d7oNH8yG8Hjm3SC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hI7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analyst:1</w:t>
                          </w:r>
                        </w:p>
                        <w:p w:rsidR="00643456" w:rsidRPr="00BD2D9B" w:rsidRDefault="00643456" w:rsidP="00234E63"/>
                      </w:txbxContent>
                    </v:textbox>
                  </v:oval>
                  <v:shape id="AutoShape 327" o:spid="_x0000_s1092" type="#_x0000_t32" style="position:absolute;left:7890;top:7130;width:516;height: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6+eMQAAADdAAAADwAAAGRycy9kb3ducmV2LnhtbERPS2sCMRC+F/wPYQq9FM1WrNjVKFIQ&#10;eqnUR9vrsBmzSzeTJUk1+utNoeBtPr7nzBbJtuJIPjSOFTwNChDEldMNGwX73ao/AREissbWMSk4&#10;U4DFvHc3w1K7E2/ouI1G5BAOJSqoY+xKKUNVk8UwcB1x5g7OW4wZeiO1x1MOt60cFsVYWmw4N9TY&#10;0WtN1c/21yrwo4t+n3x8fqcvtzbJP7vVoxkp9XCfllMQkVK8if/dbzrPH78M4e+bfIK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7r54xAAAAN0AAAAPAAAAAAAAAAAA&#10;AAAAAKECAABkcnMvZG93bnJldi54bWxQSwUGAAAAAAQABAD5AAAAkgMAAAAA&#10;" strokeweight=".25pt">
                    <v:stroke endarrowwidth="narrow"/>
                  </v:shape>
                  <v:shape id="AutoShape 328" o:spid="_x0000_s1093" type="#_x0000_t32" style="position:absolute;left:8490;top:7640;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Ib48QAAADdAAAADwAAAGRycy9kb3ducmV2LnhtbERPS2sCMRC+C/6HMEIvUrOtVuzWKKUg&#10;eKlY+7oOmzG7uJksSappf30jCN7m43vOfJlsK47kQ+NYwd2oAEFcOd2wUfDxvrqdgQgRWWPrmBT8&#10;UoDlot+bY6ndid/ouItG5BAOJSqoY+xKKUNVk8Uwch1x5vbOW4wZeiO1x1MOt628L4qptNhwbqix&#10;o5eaqsPuxyrwkz/9Ott+fqcvtzHJP7jV0EyUuhmk5ycQkVK8ii/utc7zp49jOH+TT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ohvjxAAAAN0AAAAPAAAAAAAAAAAA&#10;AAAAAKECAABkcnMvZG93bnJldi54bWxQSwUGAAAAAAQABAD5AAAAkgMAAAAA&#10;" strokeweight=".25pt">
                    <v:stroke endarrowwidth="narrow"/>
                  </v:shape>
                  <v:shape id="AutoShape 329" o:spid="_x0000_s1094" type="#_x0000_t32" style="position:absolute;left:8490;top:8243;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uDl8QAAADdAAAADwAAAGRycy9kb3ducmV2LnhtbERPTWsCMRC9F/wPYYReSs1WVrFboxRB&#10;8KK0atvrsJlml24mS5Jq2l9vCkJv83ifM18m24kT+dA6VvAwKkAQ1063bBQcD+v7GYgQkTV2jknB&#10;DwVYLgY3c6y0O/MrnfbRiBzCoUIFTYx9JWWoG7IYRq4nztyn8xZjht5I7fGcw20nx0UxlRZbzg0N&#10;9rRqqP7af1sFvvzV29nL20d6dzuT/MSt70yp1O0wPT+BiJTiv/jq3ug8f/pYwt83+QS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4OXxAAAAN0AAAAPAAAAAAAAAAAA&#10;AAAAAKECAABkcnMvZG93bnJldi54bWxQSwUGAAAAAAQABAD5AAAAkgMAAAAA&#10;" strokeweight=".25pt">
                    <v:stroke endarrowwidth="narrow"/>
                  </v:shape>
                  <v:shape id="AutoShape 330" o:spid="_x0000_s1095" type="#_x0000_t32" style="position:absolute;left:7433;top:7570;width:668;height:4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b78MAAADdAAAADwAAAGRycy9kb3ducmV2LnhtbERPTWvCQBC9F/wPywje6q6BSo2uIgGl&#10;3tq0B49Ddkyi2dmQXU3y791Cobd5vM/Z7AbbiAd1vnasYTFXIIgLZ2ouNfx8H17fQfiAbLBxTBpG&#10;8rDbTl42mBrX8xc98lCKGMI+RQ1VCG0qpS8qsujnriWO3MV1FkOEXSlNh30Mt41MlFpKizXHhgpb&#10;yioqbvndajgfVVKeCjue9ovP4+Cu2Vndc61n02G/BhFoCP/iP/eHifOXqzf4/SaeIL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Am+/DAAAA3QAAAA8AAAAAAAAAAAAA&#10;AAAAoQIAAGRycy9kb3ducmV2LnhtbFBLBQYAAAAABAAEAPkAAACRAwAAAAA=&#10;" strokeweight=".25pt">
                    <v:stroke dashstyle="dash" endarrowwidth="narrow"/>
                  </v:shape>
                </v:group>
                <v:group id="Group 331" o:spid="_x0000_s1096" style="position:absolute;left:8101;top:6255;width:2853;height:2672" coordorigin="2288,9768" coordsize="2853,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X4D88QAAADdAAAADwAAAGRycy9kb3ducmV2LnhtbERPS2vCQBC+F/wPywi9&#10;1U0sDRpdRUTFgxR8gHgbsmMSzM6G7JrEf98tFHqbj+8582VvKtFS40rLCuJRBII4s7rkXMHlvP2Y&#10;gHAeWWNlmRS8yMFyMXibY6ptx0dqTz4XIYRdigoK7+tUSpcVZNCNbE0cuLttDPoAm1zqBrsQbio5&#10;jqJEGiw5NBRY07qg7HF6GgW7DrvVZ7xpD4/7+nU7f31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X4D88QAAADdAAAA&#10;DwAAAAAAAAAAAAAAAACqAgAAZHJzL2Rvd25yZXYueG1sUEsFBgAAAAAEAAQA+gAAAJsDAAAAAA==&#10;">
                  <v:oval id="Oval 332" o:spid="_x0000_s1097" style="position:absolute;left:2866;top:1027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8v1MIA&#10;AADdAAAADwAAAGRycy9kb3ducmV2LnhtbERPTWsCMRC9C/6HMAVvmm0PVrdGKWLBW3F1pcdhM+6u&#10;3UxCEnX9901B8DaP9zmLVW86cSUfWssKXicZCOLK6pZrBYf913gGIkRkjZ1lUnCnAKvlcLDAXNsb&#10;7+haxFqkEA45KmhidLmUoWrIYJhYR5y4k/UGY4K+ltrjLYWbTr5l2VQabDk1NOho3VD1W1yMgvWu&#10;uJT7+ffPvTzO3Nm7DZryoNTopf/8ABGpj0/xw73Vaf50/g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y/U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architect:2</w:t>
                          </w:r>
                        </w:p>
                        <w:p w:rsidR="00643456" w:rsidRPr="00BD2D9B" w:rsidRDefault="00643456" w:rsidP="00234E63"/>
                      </w:txbxContent>
                    </v:textbox>
                  </v:oval>
                  <v:oval id="Oval 333" o:spid="_x0000_s1098" style="position:absolute;left:3497;top:9768;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C7psUA&#10;AADdAAAADwAAAGRycy9kb3ducmV2LnhtbESPQW/CMAyF75P4D5En7TbS7YCgENCEmLTbRKGIo9V4&#10;bbfGiZIA5d/Ph0m72XrP731ebUY3qCvF1Hs28DItQBE33vbcGjge3p/noFJGtjh4JgN3SrBZTx5W&#10;WFp/4z1dq9wqCeFUooEu51BqnZqOHKapD8SiffnoMMsaW20j3iTcDfq1KGbaYc/S0GGgbUfNT3Vx&#10;Brb76lIfFp/ne32ah+8YdujqozFPj+PbElSmMf+b/64/rODPF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LumxQAAAN0AAAAPAAAAAAAAAAAAAAAAAJgCAABkcnMv&#10;ZG93bnJldi54bWxQSwUGAAAAAAQABAD1AAAAigMAAAAA&#10;">
                    <v:shadow on="t" opacity=".5"/>
                    <v:textbox inset="0,,0">
                      <w:txbxContent>
                        <w:p w:rsidR="00643456" w:rsidRPr="00BD2D9B" w:rsidRDefault="00643456" w:rsidP="00234E63">
                          <w:pPr>
                            <w:spacing w:line="240" w:lineRule="auto"/>
                            <w:jc w:val="center"/>
                            <w:rPr>
                              <w:b/>
                              <w:sz w:val="10"/>
                              <w:szCs w:val="14"/>
                            </w:rPr>
                          </w:pPr>
                          <w:r>
                            <w:rPr>
                              <w:b/>
                              <w:sz w:val="12"/>
                              <w:szCs w:val="14"/>
                            </w:rPr>
                            <w:t>null</w:t>
                          </w:r>
                        </w:p>
                        <w:p w:rsidR="00643456" w:rsidRPr="00BD2D9B" w:rsidRDefault="00643456" w:rsidP="00234E63"/>
                      </w:txbxContent>
                    </v:textbox>
                  </v:oval>
                  <v:shape id="AutoShape 334" o:spid="_x0000_s1099" type="#_x0000_t32" style="position:absolute;left:3384;top:10131;width:493;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UbMMIAAADdAAAADwAAAGRycy9kb3ducmV2LnhtbERPTYvCMBC9C/sfwix4EU1dRLQaRdwV&#10;9WiVZY9DM7bFZlKSrNZ/bwTB2zze58yXranFlZyvLCsYDhIQxLnVFRcKTsdNfwLCB2SNtWVScCcP&#10;y8VHZ46ptjc+0DULhYgh7FNUUIbQpFL6vCSDfmAb4sidrTMYInSF1A5vMdzU8itJxtJgxbGhxIbW&#10;JeWX7N8oOOhj4kar0+X3p7lvR/u69/ddkVLdz3Y1AxGoDW/xy73Tcf54OoX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UbMMIAAADdAAAADwAAAAAAAAAAAAAA&#10;AAChAgAAZHJzL2Rvd25yZXYueG1sUEsFBgAAAAAEAAQA+QAAAJADAAAAAA==&#10;" strokeweight=".25pt">
                    <v:stroke endarrowwidth="narrow"/>
                  </v:shape>
                  <v:shape id="AutoShape 335" o:spid="_x0000_s1100" type="#_x0000_t32" style="position:absolute;left:3319;top:10641;width:399;height: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bbMcAAADdAAAADwAAAGRycy9kb3ducmV2LnhtbESPQU/DMAyF70j8h8hI3Fg6Dmzrlk1o&#10;0wQCiWmFy25WY5pqjVMl2Vr+PT4gcbP1nt/7vNqMvlNXiqkNbGA6KUAR18G23Bj4+tw/zEGljGyx&#10;C0wGfijBZn17s8LShoGPdK1yoySEU4kGXM59qXWqHXlMk9ATi/Ydoscsa2y0jThIuO/0Y1E8aY8t&#10;S4PDnraO6nN18QaGt9PH5eU8O7jdfNG/V/s4rTkac383Pi9BZRrzv/nv+tUK/qwQfvlGRt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BtsxwAAAN0AAAAPAAAAAAAA&#10;AAAAAAAAAKECAABkcnMvZG93bnJldi54bWxQSwUGAAAAAAQABAD5AAAAlQMAAAAA&#10;" strokeweight=".25pt">
                    <v:stroke endarrowwidth="narrow"/>
                  </v:shape>
                  <v:oval id="Oval 336" o:spid="_x0000_s1101" style="position:absolute;left:4212;top:1027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IIcIA&#10;AADdAAAADwAAAGRycy9kb3ducmV2LnhtbERPTWsCMRC9F/wPYQRvNasHa1ejiFjorbi6xeOwme5u&#10;3UxCEnX9901B8DaP9znLdW86cSUfWssKJuMMBHFldcu1guPh43UOIkRkjZ1lUnCnAOvV4GWJubY3&#10;3tO1iLVIIRxyVNDE6HIpQ9WQwTC2jjhxP9YbjAn6WmqPtxRuOjnNspk02HJqaNDRtqHqXFyMgu2+&#10;uJSH96/Tvfyeu1/vdmjKo1KjYb9ZgIjUx6f44f7Uaf5bNoH/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Ygh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v:textbox>
                  </v:oval>
                  <v:oval id="Oval 337" o:spid="_x0000_s1102" style="position:absolute;left:4289;top:1088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WVsIA&#10;AADdAAAADwAAAGRycy9kb3ducmV2LnhtbERPTWsCMRC9F/wPYQRvNasHa7dGEbHQm7i6pcdhM93d&#10;upmEJOr6701B8DaP9zmLVW86cSEfWssKJuMMBHFldcu1guPh83UOIkRkjZ1lUnCjAKvl4GWBubZX&#10;3tOliLVIIRxyVNDE6HIpQ9WQwTC2jjhxv9YbjAn6WmqP1xRuOjnNspk02HJqaNDRpqHqVJyNgs2+&#10;OJeH993Prfyeuz/vtmjKo1KjYb/+ABGpj0/xw/2l0/y3bAr/36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xZW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engineer:1</w:t>
                          </w:r>
                        </w:p>
                        <w:p w:rsidR="00643456" w:rsidRPr="00BD2D9B" w:rsidRDefault="00643456" w:rsidP="00234E63"/>
                      </w:txbxContent>
                    </v:textbox>
                  </v:oval>
                  <v:oval id="Oval 338" o:spid="_x0000_s1103" style="position:absolute;left:4289;top:1145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cMA&#10;AADdAAAADwAAAGRycy9kb3ducmV2LnhtbERPTWsCMRC9F/wPYQRvNWsL1W6NItKCt+LqSo/DZrq7&#10;upmEJOr675uC4G0e73Pmy9504kI+tJYVTMYZCOLK6pZrBfvd1/MMRIjIGjvLpOBGAZaLwdMcc22v&#10;vKVLEWuRQjjkqKCJ0eVShqohg2FsHXHifq03GBP0tdQeryncdPIly96kwZZTQ4OO1g1Vp+JsFKy3&#10;xbncvX//3MrDzB29+0RT7pUaDfvVB4hIfXyI7+6NTvOn2Sv8f5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zcMAAADdAAAADwAAAAAAAAAAAAAAAACYAgAAZHJzL2Rv&#10;d25yZXYueG1sUEsFBgAAAAAEAAQA9QAAAIgDAAAAAA==&#10;">
                    <v:shadow on="t" opacity=".5"/>
                    <v:textbox inset="0,,0">
                      <w:txbxContent>
                        <w:p w:rsidR="00643456" w:rsidRPr="00BD2D9B" w:rsidRDefault="00643456" w:rsidP="00234E63">
                          <w:pPr>
                            <w:spacing w:line="240" w:lineRule="auto"/>
                            <w:jc w:val="center"/>
                            <w:rPr>
                              <w:b/>
                              <w:sz w:val="10"/>
                              <w:szCs w:val="14"/>
                            </w:rPr>
                          </w:pPr>
                          <w:r>
                            <w:rPr>
                              <w:b/>
                              <w:sz w:val="12"/>
                              <w:szCs w:val="14"/>
                            </w:rPr>
                            <w:t>analyst:1</w:t>
                          </w:r>
                        </w:p>
                        <w:p w:rsidR="00643456" w:rsidRPr="00BD2D9B" w:rsidRDefault="00643456" w:rsidP="00234E63"/>
                      </w:txbxContent>
                    </v:textbox>
                  </v:oval>
                  <v:shape id="AutoShape 339" o:spid="_x0000_s1104" type="#_x0000_t32" style="position:absolute;left:4078;top:10131;width:516;height: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ZjcMAAADdAAAADwAAAGRycy9kb3ducmV2LnhtbERPS2sCMRC+F/wPYQQvpWYraytboxRB&#10;8GKp9nUdNmN2cTNZkqhpf31TEHqbj+8582WynTiTD61jBffjAgRx7XTLRsH72/puBiJEZI2dY1Lw&#10;TQGWi8HNHCvtLryj8z4akUM4VKigibGvpAx1QxbD2PXEmTs4bzFm6I3UHi853HZyUhQP0mLLuaHB&#10;nlYN1cf9ySrw5Y/ezl4/vtKnezHJT9361pRKjYbp+QlEpBT/xVf3Ruf5j0UJf9/kE+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gGY3DAAAA3QAAAA8AAAAAAAAAAAAA&#10;AAAAoQIAAGRycy9kb3ducmV2LnhtbFBLBQYAAAAABAAEAPkAAACRAwAAAAA=&#10;" strokeweight=".25pt">
                    <v:stroke endarrowwidth="narrow"/>
                  </v:shape>
                  <v:shape id="AutoShape 340" o:spid="_x0000_s1105" type="#_x0000_t32" style="position:absolute;left:4678;top:10641;width:17;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8FsQAAADdAAAADwAAAGRycy9kb3ducmV2LnhtbERPTWsCMRC9F/wPYQQvRbMVbWVrFCkI&#10;XirV1vY6bKbZxc1kSaKm/vqmUPA2j/c582WyrTiTD41jBQ+jAgRx5XTDRsHH+3o4AxEissbWMSn4&#10;oQDLRe9ujqV2F97ReR+NyCEcSlRQx9iVUoaqJoth5DrizH07bzFm6I3UHi853LZyXBSP0mLDuaHG&#10;jl5qqo77k1XgJ1f9Ons7fKVPtzXJT9363kyUGvTT6hlEpBRv4n/3Ruf5T8UU/r7JJ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7LwWxAAAAN0AAAAPAAAAAAAAAAAA&#10;AAAAAKECAABkcnMvZG93bnJldi54bWxQSwUGAAAAAAQABAD5AAAAkgMAAAAA&#10;" strokeweight=".25pt">
                    <v:stroke endarrowwidth="narrow"/>
                  </v:shape>
                  <v:shape id="AutoShape 341" o:spid="_x0000_s1106" type="#_x0000_t32" style="position:absolute;left:4695;top:11244;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iYcQAAADdAAAADwAAAGRycy9kb3ducmV2LnhtbERPS2sCMRC+F/ofwhS8FM1WrMrWKEUQ&#10;eqnUR9vrsBmzi5vJkkRN++tNoeBtPr7nzBbJtuJMPjSOFTwNChDEldMNGwX73ao/BREissbWMSn4&#10;oQCL+f3dDEvtLryh8zYakUM4lKigjrErpQxVTRbDwHXEmTs4bzFm6I3UHi853LZyWBRjabHh3FBj&#10;R8uaquP2ZBX40a9+n358fqcvtzbJP7vVoxkp1XtIry8gIqV4E/+733SePynG8PdNPkH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iJhxAAAAN0AAAAPAAAAAAAAAAAA&#10;AAAAAKECAABkcnMvZG93bnJldi54bWxQSwUGAAAAAAQABAD5AAAAkgMAAAAA&#10;" strokeweight=".25pt">
                    <v:stroke endarrowwidth="narrow"/>
                  </v:shape>
                  <v:shape id="AutoShape 342" o:spid="_x0000_s1107" type="#_x0000_t32" style="position:absolute;left:3987;top:10521;width:236;height: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6GcMAAADdAAAADwAAAGRycy9kb3ducmV2LnhtbERPO2vDMBDeC/0P4grZGikekuBGDiFQ&#10;02yNkyHjYV1tt9bJWPIj/74KFLrdx/e83X62rRip941jDaulAkFcOtNwpeF6eX/dgvAB2WDrmDTc&#10;ycM+e37aYWrcxGcai1CJGMI+RQ11CF0qpS9rsuiXriOO3JfrLYYI+0qaHqcYbluZKLWWFhuODTV2&#10;dKyp/CkGq+GWq6Q6lfZ+Oqw+89l9H29qKLRevMyHNxCB5vAv/nN/mDh/ozbw+CaeI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1OhnDAAAA3QAAAA8AAAAAAAAAAAAA&#10;AAAAoQIAAGRycy9kb3ducmV2LnhtbFBLBQYAAAAABAAEAPkAAACRAwAAAAA=&#10;" strokeweight=".25pt">
                    <v:stroke dashstyle="dash" endarrowwidth="narrow"/>
                  </v:shape>
                  <v:oval id="Oval 343" o:spid="_x0000_s1108" style="position:absolute;left:2288;top:1093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hvMYA&#10;AADdAAAADwAAAGRycy9kb3ducmV2LnhtbESPQW/CMAyF75P4D5GRdhspO2ysI6AJMWm3iUKnHa3G&#10;tGWNEyUByr+fD5N2s/We3/u8XI9uUBeKqfdsYD4rQBE33vbcGjjs3x8WoFJGtjh4JgM3SrBeTe6W&#10;WFp/5R1dqtwqCeFUooEu51BqnZqOHKaZD8SiHX10mGWNrbYRrxLuBv1YFE/aYc/S0GGgTUfNT3V2&#10;Bja76lzvXz6/b/XXIpxi2KKrD8bcT8e3V1CZxvxv/rv+sIL/XAi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shvMYAAADdAAAADwAAAAAAAAAAAAAAAACYAgAAZHJz&#10;L2Rvd25yZXYueG1sUEsFBgAAAAAEAAQA9QAAAIsDAAAAAA==&#10;">
                    <v:shadow on="t" opacity=".5"/>
                    <v:textbox inset="0,,0">
                      <w:txbxContent>
                        <w:p w:rsidR="00643456" w:rsidRPr="00BD2D9B" w:rsidRDefault="00643456" w:rsidP="00234E63">
                          <w:pPr>
                            <w:spacing w:line="240" w:lineRule="auto"/>
                            <w:jc w:val="center"/>
                            <w:rPr>
                              <w:b/>
                              <w:sz w:val="10"/>
                              <w:szCs w:val="14"/>
                            </w:rPr>
                          </w:pPr>
                          <w:r>
                            <w:rPr>
                              <w:b/>
                              <w:sz w:val="12"/>
                              <w:szCs w:val="14"/>
                            </w:rPr>
                            <w:t>engineer:1</w:t>
                          </w:r>
                        </w:p>
                        <w:p w:rsidR="00643456" w:rsidRPr="00BD2D9B" w:rsidRDefault="00643456" w:rsidP="00234E63"/>
                      </w:txbxContent>
                    </v:textbox>
                  </v:oval>
                  <v:oval id="Oval 344" o:spid="_x0000_s1109" style="position:absolute;left:2288;top:1150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EJ8IA&#10;AADdAAAADwAAAGRycy9kb3ducmV2LnhtbERPTWsCMRC9C/6HMII3zerB6tYoIhZ6K65u6XHYTHe3&#10;3UxCEnX9901B8DaP9znrbW86cSUfWssKZtMMBHFldcu1gvPpbbIEESKyxs4yKbhTgO1mOFhjru2N&#10;j3QtYi1SCIccFTQxulzKUDVkMEytI07ct/UGY4K+ltrjLYWbTs6zbCENtpwaGnS0b6j6LS5Gwf5Y&#10;XMrT6uPrXn4u3Y93BzTlWanxqN+9gojUx6f44X7Xaf5LtoL/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4QnwgAAAN0AAAAPAAAAAAAAAAAAAAAAAJgCAABkcnMvZG93&#10;bnJldi54bWxQSwUGAAAAAAQABAD1AAAAhwMAAAAA&#10;">
                    <v:shadow on="t" opacity=".5"/>
                    <v:textbox inset="0,,0">
                      <w:txbxContent>
                        <w:p w:rsidR="00643456" w:rsidRPr="00BD2D9B" w:rsidRDefault="00643456" w:rsidP="00234E63">
                          <w:pPr>
                            <w:spacing w:line="240" w:lineRule="auto"/>
                            <w:jc w:val="center"/>
                            <w:rPr>
                              <w:b/>
                              <w:sz w:val="10"/>
                              <w:szCs w:val="14"/>
                            </w:rPr>
                          </w:pPr>
                          <w:r>
                            <w:rPr>
                              <w:b/>
                              <w:sz w:val="12"/>
                              <w:szCs w:val="14"/>
                            </w:rPr>
                            <w:t>analyst:1</w:t>
                          </w:r>
                        </w:p>
                        <w:p w:rsidR="00643456" w:rsidRPr="00BD2D9B" w:rsidRDefault="00643456" w:rsidP="00234E63"/>
                      </w:txbxContent>
                    </v:textbox>
                  </v:oval>
                  <v:shape id="AutoShape 345" o:spid="_x0000_s1110" type="#_x0000_t32" style="position:absolute;left:2719;top:11294;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JU8YAAADdAAAADwAAAGRycy9kb3ducmV2LnhtbESPQUsDMRCF74L/IYzgRdpspdayNi0i&#10;FLxYbGv1OmzG7OJmsiSxjf76zkHwNsN78943i1XxvTpSTF1gA5NxBYq4CbZjZ+Btvx7NQaWMbLEP&#10;TAZ+KMFqeXmxwNqGE2/puMtOSQinGg20OQ+11qlpyWMah4FYtM8QPWZZo9M24knCfa9vq2qmPXYs&#10;DS0O9NRS87X79gbi9Ne+zF8PH+U9bFyJd2F946bGXF+VxwdQmUr+N/9dP1vBv58Iv3wjI+j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CiVPGAAAA3QAAAA8AAAAAAAAA&#10;AAAAAAAAoQIAAGRycy9kb3ducmV2LnhtbFBLBQYAAAAABAAEAPkAAACUAwAAAAA=&#10;" strokeweight=".25pt">
                    <v:stroke endarrowwidth="narrow"/>
                  </v:shape>
                  <v:oval id="Oval 346" o:spid="_x0000_s1111" style="position:absolute;left:2288;top:120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e/MMA&#10;AADdAAAADwAAAGRycy9kb3ducmV2LnhtbERPTWsCMRC9F/wPYQRvNbs9WLs1ikgLvYmrW3ocNuPu&#10;6mYSkqjrvzeFQm/zeJ+zWA2mF1fyobOsIJ9mIIhrqztuFBz2n89zECEia+wtk4I7BVgtR08LLLS9&#10;8Y6uZWxECuFQoII2RldIGeqWDIapdcSJO1pvMCboG6k93lK46eVLls2kwY5TQ4uONi3V5/JiFGx2&#10;5aXav21/7tX33J28+0BTHZSajIf1O4hIQ/wX/7m/dJr/muf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e/MMAAADdAAAADwAAAAAAAAAAAAAAAACYAgAAZHJzL2Rv&#10;d25yZXYueG1sUEsFBgAAAAAEAAQA9QAAAIgDAAAAAA==&#10;">
                    <v:shadow on="t" opacity=".5"/>
                    <v:textbox inset="0,,0">
                      <w:txbxContent>
                        <w:p w:rsidR="00643456" w:rsidRPr="00BD2D9B" w:rsidRDefault="00643456" w:rsidP="00234E63">
                          <w:pPr>
                            <w:spacing w:line="240" w:lineRule="auto"/>
                            <w:jc w:val="center"/>
                            <w:rPr>
                              <w:b/>
                              <w:sz w:val="10"/>
                              <w:szCs w:val="14"/>
                            </w:rPr>
                          </w:pPr>
                          <w:r>
                            <w:rPr>
                              <w:b/>
                              <w:sz w:val="12"/>
                              <w:szCs w:val="14"/>
                            </w:rPr>
                            <w:t>professor:1</w:t>
                          </w:r>
                        </w:p>
                        <w:p w:rsidR="00643456" w:rsidRPr="00BD2D9B" w:rsidRDefault="00643456" w:rsidP="00234E63"/>
                      </w:txbxContent>
                    </v:textbox>
                  </v:oval>
                  <v:shape id="AutoShape 347" o:spid="_x0000_s1112" type="#_x0000_t32" style="position:absolute;left:2863;top:10641;width:352;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FhsIAAADdAAAADwAAAGRycy9kb3ducmV2LnhtbERPS4vCMBC+C/6HMIIX0VQRlWoUcV12&#10;PfpAPA7N2BabSUmyWv/9RhC8zcf3nMWqMZW4k/OlZQXDQQKCOLO65FzB6fjdn4HwAVljZZkUPMnD&#10;atluLTDV9sF7uh9CLmII+xQVFCHUqZQ+K8igH9iaOHJX6wyGCF0utcNHDDeVHCXJRBosOTYUWNOm&#10;oOx2+DMK9vqYuPH6dDtv6+fPeFf1Ll8lKdXtNOs5iEBN+Ijf7l8d50+HI3h9E0+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OFhsIAAADdAAAADwAAAAAAAAAAAAAA&#10;AAChAgAAZHJzL2Rvd25yZXYueG1sUEsFBgAAAAAEAAQA+QAAAJADAAAAAA==&#10;" strokeweight=".25pt">
                    <v:stroke endarrowwidth="narrow"/>
                  </v:shape>
                  <v:oval id="Oval 348" o:spid="_x0000_s1113" style="position:absolute;left:3411;top:10706;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lEMMA&#10;AADdAAAADwAAAGRycy9kb3ducmV2LnhtbERPTWsCMRC9C/0PYQq9adYK1W6NUqRCb8XVLT0Om3F3&#10;7WYSkqjrvzeC4G0e73Pmy9504kQ+tJYVjEcZCOLK6pZrBbvtejgDESKyxs4yKbhQgOXiaTDHXNsz&#10;b+hUxFqkEA45KmhidLmUoWrIYBhZR5y4vfUGY4K+ltrjOYWbTr5m2Zs02HJqaNDRqqHqvzgaBatN&#10;cSy37z9/l/J35g7efaEpd0q9PPefHyAi9fEhvru/dZo/HU/g9k06QS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lEMMAAADdAAAADwAAAAAAAAAAAAAAAACYAgAAZHJzL2Rv&#10;d25yZXYueG1sUEsFBgAAAAAEAAQA9QAAAIgDAAAAAA==&#10;">
                    <v:shadow on="t" opacity=".5"/>
                    <v:textbox inset="0,,0">
                      <w:txbxContent>
                        <w:p w:rsidR="00643456" w:rsidRPr="00BD2D9B" w:rsidRDefault="00643456" w:rsidP="00234E63">
                          <w:pPr>
                            <w:spacing w:line="240" w:lineRule="auto"/>
                            <w:jc w:val="center"/>
                            <w:rPr>
                              <w:b/>
                              <w:sz w:val="10"/>
                              <w:szCs w:val="14"/>
                            </w:rPr>
                          </w:pPr>
                          <w:r>
                            <w:rPr>
                              <w:b/>
                              <w:sz w:val="12"/>
                              <w:szCs w:val="14"/>
                            </w:rPr>
                            <w:t>designer:1</w:t>
                          </w:r>
                        </w:p>
                        <w:p w:rsidR="00643456" w:rsidRPr="00BD2D9B" w:rsidRDefault="00643456" w:rsidP="00234E63"/>
                      </w:txbxContent>
                    </v:textbox>
                  </v:oval>
                  <v:shape id="AutoShape 349" o:spid="_x0000_s1114" type="#_x0000_t32" style="position:absolute;left:3140;top:11116;width:1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fPNMcAAADdAAAADwAAAGRycy9kb3ducmV2LnhtbESPQWsCMRCF7wX/Qxiht5pVSltWo5QF&#10;obRF0BbU27AZN0s3kzVJ3d1/b4RCbzO8N+97s1j1thEX8qF2rGA6yUAQl07XXCn4/lo/vIAIEVlj&#10;45gUDBRgtRzdLTDXruMtXXaxEimEQ44KTIxtLmUoDVkME9cSJ+3kvMWYVl9J7bFL4baRsyx7khZr&#10;TgSDLRWGyp/dr03coTz04f3oN/vz8FGsT91nYSql7sf96xxEpD7+m/+u33Sq/zx9hNs3aQS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h880xwAAAN0AAAAPAAAAAAAA&#10;AAAAAAAAAKECAABkcnMvZG93bnJldi54bWxQSwUGAAAAAAQABAD5AAAAlQMAAAAA&#10;" strokeweight=".25pt">
                    <v:stroke dashstyle="dash" endarrowwidth="narrow"/>
                  </v:shape>
                  <v:shape id="AutoShape 350" o:spid="_x0000_s1115" type="#_x0000_t32" style="position:absolute;left:3152;top:11636;width:1111;height: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KXKMMAAADdAAAADwAAAGRycy9kb3ducmV2LnhtbERPTWvCQBC9F/wPywi91d0E2krqKhJQ&#10;9GajB49Ddpqkzc6G7GqSf+8WCr3N433OajPaVtyp941jDclCgSAunWm40nA5716WIHxANtg6Jg0T&#10;edisZ08rzIwb+JPuRahEDGGfoYY6hC6T0pc1WfQL1xFH7sv1FkOEfSVNj0MMt61MlXqTFhuODTV2&#10;lNdU/hQ3q+G6V2l1LO103Can/ei+86u6FVo/z8ftB4hAY/gX/7kPJs5/T17h95t4gl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ylyjDAAAA3QAAAA8AAAAAAAAAAAAA&#10;AAAAoQIAAGRycy9kb3ducmV2LnhtbFBLBQYAAAAABAAEAPkAAACRAwAAAAA=&#10;" strokeweight=".25pt">
                    <v:stroke dashstyle="dash" endarrowwidth="narrow"/>
                  </v:shape>
                  <v:shape id="AutoShape 351" o:spid="_x0000_s1116" type="#_x0000_t32" style="position:absolute;left:2719;top:11870;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e0vMQAAADdAAAADwAAAGRycy9kb3ducmV2LnhtbERPS2sCMRC+C/6HMIVepGYtupXVKFIQ&#10;vFiqfV2HzZhdupksSappf31TEHqbj+85y3WynTiTD61jBZNxAYK4drplo+D1ZXs3BxEissbOMSn4&#10;pgDr1XCwxEq7Cx/ofIxG5BAOFSpoYuwrKUPdkMUwdj1x5k7OW4wZeiO1x0sOt528L4pSWmw5NzTY&#10;02ND9efxyyrw0x+9nz+/faR392SSn7ntyEyVur1JmwWISCn+i6/unc7zHyYl/H2TT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7S8xAAAAN0AAAAPAAAAAAAAAAAA&#10;AAAAAKECAABkcnMvZG93bnJldi54bWxQSwUGAAAAAAQABAD5AAAAkgMAAAAA&#10;" strokeweight=".25pt">
                    <v:stroke endarrowwidth="narrow"/>
                  </v:shape>
                </v:group>
                <v:shape id="Text Box 352" o:spid="_x0000_s1117" type="#_x0000_t202" style="position:absolute;left:3888;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GKqMIA&#10;AADdAAAADwAAAGRycy9kb3ducmV2LnhtbERPzWrCQBC+C32HZQq9SN0o1rSpm6AFJVetDzBmxyQ0&#10;Oxuyq0ne3hWE3ubj+511NphG3KhztWUF81kEgriwuuZSwel39/4JwnlkjY1lUjCSgyx9mawx0bbn&#10;A92OvhQhhF2CCirv20RKV1Rk0M1sSxy4i+0M+gC7UuoO+xBuGrmIopU0WHNoqLCln4qKv+PVKLjk&#10;/fTjqz/v/Sk+LFdbrOOzHZV6ex023yA8Df5f/HTnOsyP5zE8vgkny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YqowgAAAN0AAAAPAAAAAAAAAAAAAAAAAJgCAABkcnMvZG93&#10;bnJldi54bWxQSwUGAAAAAAQABAD1AAAAhwMAAAAA&#10;" stroked="f">
                  <v:textbox>
                    <w:txbxContent>
                      <w:p w:rsidR="00643456" w:rsidRPr="00E2067B" w:rsidRDefault="00643456" w:rsidP="00234E63">
                        <w:pPr>
                          <w:spacing w:line="240" w:lineRule="auto"/>
                          <w:rPr>
                            <w:b/>
                            <w:sz w:val="12"/>
                          </w:rPr>
                        </w:pPr>
                        <w:r w:rsidRPr="00E2067B">
                          <w:rPr>
                            <w:b/>
                            <w:sz w:val="12"/>
                          </w:rPr>
                          <w:t>a) TID = 1</w:t>
                        </w:r>
                      </w:p>
                    </w:txbxContent>
                  </v:textbox>
                </v:shape>
                <v:shape id="Text Box 353" o:spid="_x0000_s1118" type="#_x0000_t202" style="position:absolute;left:5991;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4e2sUA&#10;AADdAAAADwAAAGRycy9kb3ducmV2LnhtbESPzW7CQAyE75V4h5WRuFSwAbUEAguiSK248vMAJmuS&#10;iKw3ym5JeHt8qNSbrRnPfF5ve1erB7Wh8mxgOklAEefeVlwYuJy/xwtQISJbrD2TgScF2G4Gb2vM&#10;rO/4SI9TLJSEcMjQQBljk2kd8pIcholviEW7+dZhlLUttG2xk3BX61mSzLXDiqWhxIb2JeX3068z&#10;cDt075/L7voTL+nxY/6FVXr1T2NGw363AhWpj//mv+uDFfx0KrjyjYy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h7axQAAAN0AAAAPAAAAAAAAAAAAAAAAAJgCAABkcnMv&#10;ZG93bnJldi54bWxQSwUGAAAAAAQABAD1AAAAigMAAAAA&#10;" stroked="f">
                  <v:textbox>
                    <w:txbxContent>
                      <w:p w:rsidR="00643456" w:rsidRPr="002F57E1" w:rsidRDefault="00643456" w:rsidP="00234E63">
                        <w:pPr>
                          <w:spacing w:line="240" w:lineRule="auto"/>
                          <w:rPr>
                            <w:b/>
                            <w:sz w:val="12"/>
                          </w:rPr>
                        </w:pPr>
                        <w:r>
                          <w:rPr>
                            <w:b/>
                            <w:sz w:val="12"/>
                          </w:rPr>
                          <w:t xml:space="preserve">b) </w:t>
                        </w:r>
                        <w:r w:rsidRPr="002F57E1">
                          <w:rPr>
                            <w:b/>
                            <w:sz w:val="12"/>
                          </w:rPr>
                          <w:t>TID = 2</w:t>
                        </w:r>
                      </w:p>
                    </w:txbxContent>
                  </v:textbox>
                </v:shape>
                <v:shape id="Text Box 354" o:spid="_x0000_s1119" type="#_x0000_t202" style="position:absolute;left:9310;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QcEA&#10;AADdAAAADwAAAGRycy9kb3ducmV2LnhtbERPy6rCMBDdX/AfwghuLpoqXqvVKCoobn18wNiMbbGZ&#10;lCba+vdGEO5uDuc5i1VrSvGk2hWWFQwHEQji1OqCMwWX864/BeE8ssbSMil4kYPVsvOzwETbho/0&#10;PPlMhBB2CSrIva8SKV2ak0E3sBVx4G62NugDrDOpa2xCuCnlKIom0mDBoSHHirY5pffTwyi4HZrf&#10;v1lz3ftLfBxPNljEV/tSqtdt13MQnlr/L/66DzrMj4cz+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Cu0HBAAAA3QAAAA8AAAAAAAAAAAAAAAAAmAIAAGRycy9kb3du&#10;cmV2LnhtbFBLBQYAAAAABAAEAPUAAACGAwAAAAA=&#10;" stroked="f">
                  <v:textbox>
                    <w:txbxContent>
                      <w:p w:rsidR="00643456" w:rsidRPr="002F57E1" w:rsidRDefault="00643456" w:rsidP="00234E63">
                        <w:pPr>
                          <w:spacing w:line="240" w:lineRule="auto"/>
                          <w:rPr>
                            <w:b/>
                            <w:sz w:val="12"/>
                          </w:rPr>
                        </w:pPr>
                        <w:r>
                          <w:rPr>
                            <w:b/>
                            <w:sz w:val="12"/>
                          </w:rPr>
                          <w:t xml:space="preserve">c) </w:t>
                        </w:r>
                        <w:r w:rsidRPr="002F57E1">
                          <w:rPr>
                            <w:b/>
                            <w:sz w:val="12"/>
                          </w:rPr>
                          <w:t>TID = 3</w:t>
                        </w:r>
                      </w:p>
                    </w:txbxContent>
                  </v:textbox>
                </v:shape>
                <w10:wrap type="through" anchory="line"/>
              </v:group>
            </w:pict>
          </mc:Fallback>
        </mc:AlternateContent>
      </w:r>
      <w:r>
        <w:rPr>
          <w:noProof/>
          <w:lang w:eastAsia="pt-PT"/>
        </w:rPr>
        <mc:AlternateContent>
          <mc:Choice Requires="wps">
            <w:drawing>
              <wp:inline distT="0" distB="0" distL="0" distR="0">
                <wp:extent cx="4531995" cy="1693545"/>
                <wp:effectExtent l="0" t="0" r="0" b="0"/>
                <wp:docPr id="2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31995" cy="169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356.85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" filled="f" stroked="f">
                <o:lock v:ext="edit" aspectratio="t"/>
                <w10:anchorlock/>
              </v:rect>
            </w:pict>
          </mc:Fallback>
        </mc:AlternateConten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8A1BA0">
        <w:fldChar w:fldCharType="begin"/>
      </w:r>
      <w:r w:rsidR="008A1BA0" w:rsidRPr="008A1BA0">
        <w:rPr>
          <w:lang w:val="en-US"/>
        </w:rPr>
        <w:instrText xml:space="preserve"> REF _Ref392866076 \h  \* MERGEFORMAT </w:instrText>
      </w:r>
      <w:r w:rsidR="008A1BA0">
        <w:fldChar w:fldCharType="separate"/>
      </w:r>
      <w:r w:rsidR="00E41144" w:rsidRPr="00E63D95">
        <w:rPr>
          <w:lang w:val="en-GB"/>
        </w:rPr>
        <w:t xml:space="preserve">Figure </w:t>
      </w:r>
      <w:r w:rsidR="00E41144" w:rsidRPr="00E63D95">
        <w:rPr>
          <w:noProof/>
          <w:lang w:val="en-GB"/>
        </w:rPr>
        <w:t>3.1</w:t>
      </w:r>
      <w:r w:rsidR="008A1BA0">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itemsets,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952F22" w:rsidP="009C446F">
      <w:pPr>
        <w:spacing w:before="240"/>
        <w:rPr>
          <w:b/>
          <w:lang w:val="en-GB"/>
        </w:rPr>
      </w:pPr>
      <w:r>
        <w:rPr>
          <w:noProof/>
          <w:lang w:eastAsia="pt-PT"/>
        </w:rPr>
        <mc:AlternateContent>
          <mc:Choice Requires="wps">
            <w:drawing>
              <wp:anchor distT="0" distB="0" distL="114300" distR="114300" simplePos="0" relativeHeight="251671552" behindDoc="0" locked="0" layoutInCell="1" allowOverlap="1">
                <wp:simplePos x="0" y="0"/>
                <wp:positionH relativeFrom="column">
                  <wp:posOffset>802640</wp:posOffset>
                </wp:positionH>
                <wp:positionV relativeFrom="paragraph">
                  <wp:posOffset>6865620</wp:posOffset>
                </wp:positionV>
                <wp:extent cx="3827780" cy="298450"/>
                <wp:effectExtent l="2540" t="0" r="0" b="0"/>
                <wp:wrapNone/>
                <wp:docPr id="1675"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78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88055A" w:rsidRDefault="00643456" w:rsidP="002E2633">
                            <w:pPr>
                              <w:pStyle w:val="Caption"/>
                              <w:rPr>
                                <w:sz w:val="20"/>
                                <w:lang w:val="en-GB"/>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95" o:spid="_x0000_s1120" type="#_x0000_t202" style="position:absolute;left:0;text-align:left;margin-left:63.2pt;margin-top:540.6pt;width:301.4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" stroked="f">
                <v:textbox style="mso-fit-shape-to-text:t" inset="0,0,0,0">
                  <w:txbxContent>
                    <w:p w:rsidR="00643456" w:rsidRPr="0088055A" w:rsidRDefault="00643456" w:rsidP="002E2633">
                      <w:pPr>
                        <w:pStyle w:val="Caption"/>
                        <w:rPr>
                          <w:sz w:val="20"/>
                          <w:lang w:val="en-GB"/>
                        </w:rPr>
                      </w:pPr>
                    </w:p>
                  </w:txbxContent>
                </v:textbox>
              </v:shape>
            </w:pict>
          </mc:Fallback>
        </mc:AlternateContent>
      </w:r>
      <w:r w:rsidR="000D77DD" w:rsidRPr="00E41144">
        <w:rPr>
          <w:b/>
          <w:lang w:val="en-GB"/>
        </w:rPr>
        <w:t>Step 2 – Frequent Itemset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Frequent Itemset Generation</w:t>
      </w:r>
      <w:r w:rsidR="009051F4" w:rsidRPr="00E41144">
        <w:rPr>
          <w:lang w:val="en-GB"/>
        </w:rPr>
        <w:t xml:space="preserve">. The main idea of this technique is to extract frequent items from the earlier built FP-tree. From a </w:t>
      </w:r>
      <w:r w:rsidR="009051F4" w:rsidRPr="00E41144">
        <w:rPr>
          <w:lang w:val="en-GB"/>
        </w:rPr>
        <w:lastRenderedPageBreak/>
        <w:t xml:space="preserve">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8A1BA0">
        <w:fldChar w:fldCharType="begin"/>
      </w:r>
      <w:r w:rsidR="008A1BA0" w:rsidRPr="008A1BA0">
        <w:rPr>
          <w:lang w:val="en-US"/>
        </w:rPr>
        <w:instrText xml:space="preserve"> REF _Ref395638884 \h  \* MERGEFORMAT </w:instrText>
      </w:r>
      <w:r w:rsidR="008A1BA0">
        <w:fldChar w:fldCharType="separate"/>
      </w:r>
      <w:r w:rsidR="00E41144" w:rsidRPr="00E63D95">
        <w:rPr>
          <w:lang w:val="en-GB"/>
        </w:rPr>
        <w:t xml:space="preserve">Figure </w:t>
      </w:r>
      <w:r w:rsidR="00E41144" w:rsidRPr="00E63D95">
        <w:rPr>
          <w:noProof/>
          <w:lang w:val="en-GB"/>
        </w:rPr>
        <w:t>3.3</w:t>
      </w:r>
      <w:r w:rsidR="008A1BA0">
        <w:fldChar w:fldCharType="end"/>
      </w:r>
      <w:r w:rsidR="00CD1E2D" w:rsidRPr="00E41144">
        <w:rPr>
          <w:lang w:val="en-GB"/>
        </w:rPr>
        <w:t xml:space="preserve"> where each of the items in the database will have an exclusive prefix path sub-tree. It is the </w:t>
      </w:r>
      <w:r w:rsidR="00CD1E2D" w:rsidRPr="00E41144">
        <w:rPr>
          <w:i/>
          <w:lang w:val="en-GB"/>
        </w:rPr>
        <w:t>divide and conquer</w:t>
      </w:r>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ones ZYX, continuing traversing through the path and being processed recursively until it analyses all paths and reaches the most top node, also called null node. </w:t>
      </w:r>
    </w:p>
    <w:p w:rsidR="0077136B" w:rsidRPr="00E41144" w:rsidRDefault="00952F22" w:rsidP="0077136B">
      <w:pPr>
        <w:rPr>
          <w:lang w:val="en-GB"/>
        </w:rPr>
      </w:pPr>
      <w:r>
        <w:rPr>
          <w:noProof/>
          <w:lang w:eastAsia="pt-PT"/>
        </w:rPr>
        <mc:AlternateContent>
          <mc:Choice Requires="wps">
            <w:drawing>
              <wp:anchor distT="0" distB="0" distL="114300" distR="114300" simplePos="0" relativeHeight="251687936" behindDoc="0" locked="0" layoutInCell="1" allowOverlap="1">
                <wp:simplePos x="0" y="0"/>
                <wp:positionH relativeFrom="column">
                  <wp:posOffset>5080</wp:posOffset>
                </wp:positionH>
                <wp:positionV relativeFrom="paragraph">
                  <wp:posOffset>5481320</wp:posOffset>
                </wp:positionV>
                <wp:extent cx="5262880" cy="257810"/>
                <wp:effectExtent l="0" t="4445" r="0" b="4445"/>
                <wp:wrapNone/>
                <wp:docPr id="1674" name="Text Box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57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324139" w:rsidRDefault="00643456" w:rsidP="0077136B">
                            <w:pPr>
                              <w:pStyle w:val="Caption"/>
                              <w:spacing w:line="360" w:lineRule="auto"/>
                              <w:rPr>
                                <w:sz w:val="20"/>
                                <w:szCs w:val="20"/>
                                <w:lang w:val="en-GB"/>
                              </w:rPr>
                            </w:pPr>
                            <w:bookmarkStart w:id="243" w:name="_Ref395638884"/>
                            <w:bookmarkStart w:id="244" w:name="_Toc398077949"/>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243"/>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24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3" o:spid="_x0000_s1121" type="#_x0000_t202" style="position:absolute;left:0;text-align:left;margin-left:.4pt;margin-top:431.6pt;width:414.4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" stroked="f">
                <v:textbox inset="0,0,0,0">
                  <w:txbxContent>
                    <w:p w:rsidR="00643456" w:rsidRPr="00324139" w:rsidRDefault="00643456" w:rsidP="0077136B">
                      <w:pPr>
                        <w:pStyle w:val="Caption"/>
                        <w:spacing w:line="360" w:lineRule="auto"/>
                        <w:rPr>
                          <w:sz w:val="20"/>
                          <w:szCs w:val="20"/>
                          <w:lang w:val="en-GB"/>
                        </w:rPr>
                      </w:pPr>
                      <w:bookmarkStart w:id="245" w:name="_Ref395638884"/>
                      <w:bookmarkStart w:id="246" w:name="_Toc398077949"/>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245"/>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246"/>
                    </w:p>
                  </w:txbxContent>
                </v:textbox>
              </v:shape>
            </w:pict>
          </mc:Fallback>
        </mc:AlternateContent>
      </w:r>
      <w:r>
        <w:rPr>
          <w:noProof/>
          <w:lang w:eastAsia="pt-PT"/>
        </w:rPr>
        <mc:AlternateContent>
          <mc:Choice Requires="wpg">
            <w:drawing>
              <wp:inline distT="0" distB="0" distL="0" distR="0">
                <wp:extent cx="5262880" cy="5419090"/>
                <wp:effectExtent l="9525" t="9525" r="33020" b="635"/>
                <wp:docPr id="110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880" cy="5419090"/>
                          <a:chOff x="1918" y="4109"/>
                          <a:chExt cx="8288" cy="8534"/>
                        </a:xfrm>
                      </wpg:grpSpPr>
                      <wps:wsp>
                        <wps:cNvPr id="1109" name="Oval 1278"/>
                        <wps:cNvSpPr>
                          <a:spLocks noChangeArrowheads="1"/>
                        </wps:cNvSpPr>
                        <wps:spPr bwMode="auto">
                          <a:xfrm>
                            <a:off x="2359" y="461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wps:txbx>
                        <wps:bodyPr rot="0" vert="horz" wrap="square" lIns="0" tIns="45720" rIns="0" bIns="45720" anchor="ctr" anchorCtr="0" upright="1">
                          <a:noAutofit/>
                        </wps:bodyPr>
                      </wps:wsp>
                      <wps:wsp>
                        <wps:cNvPr id="1110" name="Oval 1279"/>
                        <wps:cNvSpPr>
                          <a:spLocks noChangeArrowheads="1"/>
                        </wps:cNvSpPr>
                        <wps:spPr bwMode="auto">
                          <a:xfrm>
                            <a:off x="3568" y="4109"/>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wps:txbx>
                        <wps:bodyPr rot="0" vert="horz" wrap="square" lIns="0" tIns="45720" rIns="0" bIns="45720" anchor="ctr" anchorCtr="0" upright="1">
                          <a:noAutofit/>
                        </wps:bodyPr>
                      </wps:wsp>
                      <wps:wsp>
                        <wps:cNvPr id="1111" name="AutoShape 1280"/>
                        <wps:cNvCnPr>
                          <a:cxnSpLocks noChangeShapeType="1"/>
                        </wps:cNvCnPr>
                        <wps:spPr bwMode="auto">
                          <a:xfrm flipV="1">
                            <a:off x="2861" y="4363"/>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12" name="Oval 1281"/>
                        <wps:cNvSpPr>
                          <a:spLocks noChangeArrowheads="1"/>
                        </wps:cNvSpPr>
                        <wps:spPr bwMode="auto">
                          <a:xfrm>
                            <a:off x="4283" y="461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designer:2</w:t>
                              </w:r>
                            </w:p>
                            <w:p w:rsidR="00643456" w:rsidRPr="00BD2D9B" w:rsidRDefault="00643456" w:rsidP="0077136B"/>
                          </w:txbxContent>
                        </wps:txbx>
                        <wps:bodyPr rot="0" vert="horz" wrap="square" lIns="0" tIns="45720" rIns="0" bIns="45720" anchor="ctr" anchorCtr="0" upright="1">
                          <a:noAutofit/>
                        </wps:bodyPr>
                      </wps:wsp>
                      <wps:wsp>
                        <wps:cNvPr id="1113" name="Oval 1282"/>
                        <wps:cNvSpPr>
                          <a:spLocks noChangeArrowheads="1"/>
                        </wps:cNvSpPr>
                        <wps:spPr bwMode="auto">
                          <a:xfrm>
                            <a:off x="4360" y="522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engineer:2</w:t>
                              </w:r>
                            </w:p>
                            <w:p w:rsidR="00643456" w:rsidRPr="00BD2D9B" w:rsidRDefault="00643456" w:rsidP="0077136B"/>
                          </w:txbxContent>
                        </wps:txbx>
                        <wps:bodyPr rot="0" vert="horz" wrap="square" lIns="0" tIns="45720" rIns="0" bIns="45720" anchor="ctr" anchorCtr="0" upright="1">
                          <a:noAutofit/>
                        </wps:bodyPr>
                      </wps:wsp>
                      <wps:wsp>
                        <wps:cNvPr id="1114" name="Oval 1283"/>
                        <wps:cNvSpPr>
                          <a:spLocks noChangeArrowheads="1"/>
                        </wps:cNvSpPr>
                        <wps:spPr bwMode="auto">
                          <a:xfrm>
                            <a:off x="2359" y="527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engineer:1</w:t>
                              </w:r>
                            </w:p>
                            <w:p w:rsidR="00643456" w:rsidRPr="00BD2D9B" w:rsidRDefault="00643456" w:rsidP="0077136B"/>
                          </w:txbxContent>
                        </wps:txbx>
                        <wps:bodyPr rot="0" vert="horz" wrap="square" lIns="0" tIns="45720" rIns="0" bIns="45720" anchor="ctr" anchorCtr="0" upright="1">
                          <a:noAutofit/>
                        </wps:bodyPr>
                      </wps:wsp>
                      <wps:wsp>
                        <wps:cNvPr id="1115" name="Oval 1284"/>
                        <wps:cNvSpPr>
                          <a:spLocks noChangeArrowheads="1"/>
                        </wps:cNvSpPr>
                        <wps:spPr bwMode="auto">
                          <a:xfrm>
                            <a:off x="2359" y="58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116" name="Oval 1285"/>
                        <wps:cNvSpPr>
                          <a:spLocks noChangeArrowheads="1"/>
                        </wps:cNvSpPr>
                        <wps:spPr bwMode="auto">
                          <a:xfrm>
                            <a:off x="2359" y="641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professor:1</w:t>
                              </w:r>
                            </w:p>
                            <w:p w:rsidR="00643456" w:rsidRPr="00BD2D9B" w:rsidRDefault="00643456" w:rsidP="0077136B"/>
                          </w:txbxContent>
                        </wps:txbx>
                        <wps:bodyPr rot="0" vert="horz" wrap="square" lIns="0" tIns="45720" rIns="0" bIns="45720" anchor="ctr" anchorCtr="0" upright="1">
                          <a:noAutofit/>
                        </wps:bodyPr>
                      </wps:wsp>
                      <wps:wsp>
                        <wps:cNvPr id="1117" name="Oval 1286"/>
                        <wps:cNvSpPr>
                          <a:spLocks noChangeArrowheads="1"/>
                        </wps:cNvSpPr>
                        <wps:spPr bwMode="auto">
                          <a:xfrm>
                            <a:off x="3337" y="509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118" name="AutoShape 1287"/>
                        <wps:cNvCnPr>
                          <a:cxnSpLocks noChangeShapeType="1"/>
                        </wps:cNvCnPr>
                        <wps:spPr bwMode="auto">
                          <a:xfrm flipV="1">
                            <a:off x="3223" y="5429"/>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119" name="Oval 1288"/>
                        <wps:cNvSpPr>
                          <a:spLocks noChangeArrowheads="1"/>
                        </wps:cNvSpPr>
                        <wps:spPr bwMode="auto">
                          <a:xfrm>
                            <a:off x="3559" y="633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professor:1</w:t>
                              </w:r>
                            </w:p>
                            <w:p w:rsidR="00643456" w:rsidRPr="00BD2D9B" w:rsidRDefault="00643456" w:rsidP="0077136B"/>
                          </w:txbxContent>
                        </wps:txbx>
                        <wps:bodyPr rot="0" vert="horz" wrap="square" lIns="0" tIns="45720" rIns="0" bIns="45720" anchor="ctr" anchorCtr="0" upright="1">
                          <a:noAutofit/>
                        </wps:bodyPr>
                      </wps:wsp>
                      <wps:wsp>
                        <wps:cNvPr id="1600" name="Oval 1289"/>
                        <wps:cNvSpPr>
                          <a:spLocks noChangeArrowheads="1"/>
                        </wps:cNvSpPr>
                        <wps:spPr bwMode="auto">
                          <a:xfrm>
                            <a:off x="4980" y="58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professor:1</w:t>
                              </w:r>
                            </w:p>
                            <w:p w:rsidR="00643456" w:rsidRPr="00BD2D9B" w:rsidRDefault="00643456" w:rsidP="0077136B"/>
                          </w:txbxContent>
                        </wps:txbx>
                        <wps:bodyPr rot="0" vert="horz" wrap="square" lIns="0" tIns="45720" rIns="0" bIns="45720" anchor="ctr" anchorCtr="0" upright="1">
                          <a:noAutofit/>
                        </wps:bodyPr>
                      </wps:wsp>
                      <wps:wsp>
                        <wps:cNvPr id="1601" name="Freeform 1290"/>
                        <wps:cNvSpPr>
                          <a:spLocks/>
                        </wps:cNvSpPr>
                        <wps:spPr bwMode="auto">
                          <a:xfrm>
                            <a:off x="3208" y="5393"/>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AutoShape 1291"/>
                        <wps:cNvCnPr>
                          <a:cxnSpLocks noChangeShapeType="1"/>
                        </wps:cNvCnPr>
                        <wps:spPr bwMode="auto">
                          <a:xfrm flipV="1">
                            <a:off x="2791" y="4982"/>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3" name="AutoShape 1292"/>
                        <wps:cNvCnPr>
                          <a:cxnSpLocks noChangeShapeType="1"/>
                        </wps:cNvCnPr>
                        <wps:spPr bwMode="auto">
                          <a:xfrm flipV="1">
                            <a:off x="2790" y="5635"/>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4" name="AutoShape 1293"/>
                        <wps:cNvCnPr>
                          <a:cxnSpLocks noChangeShapeType="1"/>
                        </wps:cNvCnPr>
                        <wps:spPr bwMode="auto">
                          <a:xfrm flipV="1">
                            <a:off x="2789" y="6205"/>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5" name="AutoShape 1294"/>
                        <wps:cNvCnPr>
                          <a:cxnSpLocks noChangeShapeType="1"/>
                        </wps:cNvCnPr>
                        <wps:spPr bwMode="auto">
                          <a:xfrm flipH="1" flipV="1">
                            <a:off x="4352" y="4403"/>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6" name="AutoShape 1295"/>
                        <wps:cNvCnPr>
                          <a:cxnSpLocks noChangeShapeType="1"/>
                        </wps:cNvCnPr>
                        <wps:spPr bwMode="auto">
                          <a:xfrm flipH="1" flipV="1">
                            <a:off x="3182" y="4878"/>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7" name="AutoShape 1296"/>
                        <wps:cNvCnPr>
                          <a:cxnSpLocks noChangeShapeType="1"/>
                        </wps:cNvCnPr>
                        <wps:spPr bwMode="auto">
                          <a:xfrm flipV="1">
                            <a:off x="4766" y="4982"/>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8" name="AutoShape 1297"/>
                        <wps:cNvCnPr>
                          <a:cxnSpLocks noChangeShapeType="1"/>
                        </wps:cNvCnPr>
                        <wps:spPr bwMode="auto">
                          <a:xfrm flipH="1" flipV="1">
                            <a:off x="4843" y="5585"/>
                            <a:ext cx="536" cy="25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9" name="AutoShape 1298"/>
                        <wps:cNvCnPr>
                          <a:cxnSpLocks noChangeShapeType="1"/>
                        </wps:cNvCnPr>
                        <wps:spPr bwMode="auto">
                          <a:xfrm flipH="1" flipV="1">
                            <a:off x="3739" y="5457"/>
                            <a:ext cx="110" cy="882"/>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10" name="AutoShape 1299"/>
                        <wps:cNvCnPr>
                          <a:cxnSpLocks noChangeShapeType="1"/>
                        </wps:cNvCnPr>
                        <wps:spPr bwMode="auto">
                          <a:xfrm flipV="1">
                            <a:off x="3206" y="6543"/>
                            <a:ext cx="353" cy="59"/>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11" name="AutoShape 1300"/>
                        <wps:cNvCnPr>
                          <a:cxnSpLocks noChangeShapeType="1"/>
                        </wps:cNvCnPr>
                        <wps:spPr bwMode="auto">
                          <a:xfrm flipV="1">
                            <a:off x="4429" y="6065"/>
                            <a:ext cx="551" cy="44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12" name="Text Box 1301"/>
                        <wps:cNvSpPr txBox="1">
                          <a:spLocks noChangeArrowheads="1"/>
                        </wps:cNvSpPr>
                        <wps:spPr bwMode="auto">
                          <a:xfrm>
                            <a:off x="2465" y="6920"/>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067B" w:rsidRDefault="00643456"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wps:txbx>
                        <wps:bodyPr rot="0" vert="horz" wrap="square" lIns="0" tIns="45720" rIns="0" bIns="45720" anchor="t" anchorCtr="0" upright="1">
                          <a:noAutofit/>
                        </wps:bodyPr>
                      </wps:wsp>
                      <wps:wsp>
                        <wps:cNvPr id="1613" name="Oval 1302"/>
                        <wps:cNvSpPr>
                          <a:spLocks noChangeArrowheads="1"/>
                        </wps:cNvSpPr>
                        <wps:spPr bwMode="auto">
                          <a:xfrm>
                            <a:off x="5305" y="1026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wps:txbx>
                        <wps:bodyPr rot="0" vert="horz" wrap="square" lIns="0" tIns="45720" rIns="0" bIns="45720" anchor="ctr" anchorCtr="0" upright="1">
                          <a:noAutofit/>
                        </wps:bodyPr>
                      </wps:wsp>
                      <wps:wsp>
                        <wps:cNvPr id="1614" name="Oval 1303"/>
                        <wps:cNvSpPr>
                          <a:spLocks noChangeArrowheads="1"/>
                        </wps:cNvSpPr>
                        <wps:spPr bwMode="auto">
                          <a:xfrm>
                            <a:off x="6514" y="975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wps:txbx>
                        <wps:bodyPr rot="0" vert="horz" wrap="square" lIns="0" tIns="45720" rIns="0" bIns="45720" anchor="ctr" anchorCtr="0" upright="1">
                          <a:noAutofit/>
                        </wps:bodyPr>
                      </wps:wsp>
                      <wps:wsp>
                        <wps:cNvPr id="1615" name="AutoShape 1304"/>
                        <wps:cNvCnPr>
                          <a:cxnSpLocks noChangeShapeType="1"/>
                        </wps:cNvCnPr>
                        <wps:spPr bwMode="auto">
                          <a:xfrm flipV="1">
                            <a:off x="5807" y="10011"/>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16" name="Oval 1305"/>
                        <wps:cNvSpPr>
                          <a:spLocks noChangeArrowheads="1"/>
                        </wps:cNvSpPr>
                        <wps:spPr bwMode="auto">
                          <a:xfrm>
                            <a:off x="7229" y="1026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wps:txbx>
                        <wps:bodyPr rot="0" vert="horz" wrap="square" lIns="0" tIns="45720" rIns="0" bIns="45720" anchor="ctr" anchorCtr="0" upright="1">
                          <a:noAutofit/>
                        </wps:bodyPr>
                      </wps:wsp>
                      <wps:wsp>
                        <wps:cNvPr id="1617" name="Oval 1306"/>
                        <wps:cNvSpPr>
                          <a:spLocks noChangeArrowheads="1"/>
                        </wps:cNvSpPr>
                        <wps:spPr bwMode="auto">
                          <a:xfrm>
                            <a:off x="7306" y="1087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engineer:2</w:t>
                              </w:r>
                            </w:p>
                            <w:p w:rsidR="00643456" w:rsidRPr="00BD2D9B" w:rsidRDefault="00643456" w:rsidP="0077136B"/>
                          </w:txbxContent>
                        </wps:txbx>
                        <wps:bodyPr rot="0" vert="horz" wrap="square" lIns="0" tIns="45720" rIns="0" bIns="45720" anchor="ctr" anchorCtr="0" upright="1">
                          <a:noAutofit/>
                        </wps:bodyPr>
                      </wps:wsp>
                      <wps:wsp>
                        <wps:cNvPr id="1618" name="Oval 1307"/>
                        <wps:cNvSpPr>
                          <a:spLocks noChangeArrowheads="1"/>
                        </wps:cNvSpPr>
                        <wps:spPr bwMode="auto">
                          <a:xfrm>
                            <a:off x="6875" y="1144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619" name="AutoShape 1308"/>
                        <wps:cNvCnPr>
                          <a:cxnSpLocks noChangeShapeType="1"/>
                        </wps:cNvCnPr>
                        <wps:spPr bwMode="auto">
                          <a:xfrm>
                            <a:off x="6735" y="11108"/>
                            <a:ext cx="217" cy="385"/>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20" name="Oval 1309"/>
                        <wps:cNvSpPr>
                          <a:spLocks noChangeArrowheads="1"/>
                        </wps:cNvSpPr>
                        <wps:spPr bwMode="auto">
                          <a:xfrm>
                            <a:off x="5305" y="1092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engineer:1</w:t>
                              </w:r>
                            </w:p>
                            <w:p w:rsidR="00643456" w:rsidRPr="00BD2D9B" w:rsidRDefault="00643456" w:rsidP="0077136B"/>
                          </w:txbxContent>
                        </wps:txbx>
                        <wps:bodyPr rot="0" vert="horz" wrap="square" lIns="0" tIns="45720" rIns="0" bIns="45720" anchor="ctr" anchorCtr="0" upright="1">
                          <a:noAutofit/>
                        </wps:bodyPr>
                      </wps:wsp>
                      <wps:wsp>
                        <wps:cNvPr id="1621" name="Oval 1310"/>
                        <wps:cNvSpPr>
                          <a:spLocks noChangeArrowheads="1"/>
                        </wps:cNvSpPr>
                        <wps:spPr bwMode="auto">
                          <a:xfrm>
                            <a:off x="5305" y="1149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622" name="Oval 1311"/>
                        <wps:cNvSpPr>
                          <a:spLocks noChangeArrowheads="1"/>
                        </wps:cNvSpPr>
                        <wps:spPr bwMode="auto">
                          <a:xfrm>
                            <a:off x="6283" y="107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623" name="AutoShape 1312"/>
                        <wps:cNvCnPr>
                          <a:cxnSpLocks noChangeShapeType="1"/>
                        </wps:cNvCnPr>
                        <wps:spPr bwMode="auto">
                          <a:xfrm flipV="1">
                            <a:off x="6169" y="11077"/>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24" name="Oval 1313"/>
                        <wps:cNvSpPr>
                          <a:spLocks noChangeArrowheads="1"/>
                        </wps:cNvSpPr>
                        <wps:spPr bwMode="auto">
                          <a:xfrm>
                            <a:off x="4003" y="1087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wps:txbx>
                        <wps:bodyPr rot="0" vert="horz" wrap="square" lIns="0" tIns="45720" rIns="0" bIns="45720" anchor="ctr" anchorCtr="0" upright="1">
                          <a:noAutofit/>
                        </wps:bodyPr>
                      </wps:wsp>
                      <wps:wsp>
                        <wps:cNvPr id="1625" name="Oval 1314"/>
                        <wps:cNvSpPr>
                          <a:spLocks noChangeArrowheads="1"/>
                        </wps:cNvSpPr>
                        <wps:spPr bwMode="auto">
                          <a:xfrm>
                            <a:off x="4292" y="1144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626" name="Oval 1315"/>
                        <wps:cNvSpPr>
                          <a:spLocks noChangeArrowheads="1"/>
                        </wps:cNvSpPr>
                        <wps:spPr bwMode="auto">
                          <a:xfrm>
                            <a:off x="3384" y="1135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engineer:3</w:t>
                              </w:r>
                            </w:p>
                            <w:p w:rsidR="00643456" w:rsidRPr="00BD2D9B" w:rsidRDefault="00643456" w:rsidP="0077136B"/>
                          </w:txbxContent>
                        </wps:txbx>
                        <wps:bodyPr rot="0" vert="horz" wrap="square" lIns="0" tIns="45720" rIns="0" bIns="45720" anchor="ctr" anchorCtr="0" upright="1">
                          <a:noAutofit/>
                        </wps:bodyPr>
                      </wps:wsp>
                      <wps:wsp>
                        <wps:cNvPr id="1627" name="Oval 1316"/>
                        <wps:cNvSpPr>
                          <a:spLocks noChangeArrowheads="1"/>
                        </wps:cNvSpPr>
                        <wps:spPr bwMode="auto">
                          <a:xfrm>
                            <a:off x="3384" y="1192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wps:txbx>
                        <wps:bodyPr rot="0" vert="horz" wrap="square" lIns="0" tIns="45720" rIns="0" bIns="45720" anchor="ctr" anchorCtr="0" upright="1">
                          <a:noAutofit/>
                        </wps:bodyPr>
                      </wps:wsp>
                      <wps:wsp>
                        <wps:cNvPr id="1628" name="Freeform 1317"/>
                        <wps:cNvSpPr>
                          <a:spLocks/>
                        </wps:cNvSpPr>
                        <wps:spPr bwMode="auto">
                          <a:xfrm>
                            <a:off x="6154" y="11041"/>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9" name="AutoShape 1318"/>
                        <wps:cNvCnPr>
                          <a:cxnSpLocks noChangeShapeType="1"/>
                        </wps:cNvCnPr>
                        <wps:spPr bwMode="auto">
                          <a:xfrm flipV="1">
                            <a:off x="4502" y="10467"/>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0" name="AutoShape 1319"/>
                        <wps:cNvCnPr>
                          <a:cxnSpLocks noChangeShapeType="1"/>
                        </wps:cNvCnPr>
                        <wps:spPr bwMode="auto">
                          <a:xfrm flipV="1">
                            <a:off x="3842" y="11186"/>
                            <a:ext cx="335" cy="164"/>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1" name="AutoShape 1320"/>
                        <wps:cNvCnPr>
                          <a:cxnSpLocks noChangeShapeType="1"/>
                        </wps:cNvCnPr>
                        <wps:spPr bwMode="auto">
                          <a:xfrm flipV="1">
                            <a:off x="3813" y="11713"/>
                            <a:ext cx="0"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2" name="AutoShape 1321"/>
                        <wps:cNvCnPr>
                          <a:cxnSpLocks noChangeShapeType="1"/>
                        </wps:cNvCnPr>
                        <wps:spPr bwMode="auto">
                          <a:xfrm flipH="1" flipV="1">
                            <a:off x="4553" y="11233"/>
                            <a:ext cx="230"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3" name="AutoShape 1322"/>
                        <wps:cNvCnPr>
                          <a:cxnSpLocks noChangeShapeType="1"/>
                        </wps:cNvCnPr>
                        <wps:spPr bwMode="auto">
                          <a:xfrm flipV="1">
                            <a:off x="5737" y="10630"/>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4" name="AutoShape 1323"/>
                        <wps:cNvCnPr>
                          <a:cxnSpLocks noChangeShapeType="1"/>
                        </wps:cNvCnPr>
                        <wps:spPr bwMode="auto">
                          <a:xfrm flipV="1">
                            <a:off x="5736" y="11283"/>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5" name="AutoShape 1324"/>
                        <wps:cNvCnPr>
                          <a:cxnSpLocks noChangeShapeType="1"/>
                        </wps:cNvCnPr>
                        <wps:spPr bwMode="auto">
                          <a:xfrm flipH="1" flipV="1">
                            <a:off x="7298" y="10051"/>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6" name="AutoShape 1325"/>
                        <wps:cNvCnPr>
                          <a:cxnSpLocks noChangeShapeType="1"/>
                        </wps:cNvCnPr>
                        <wps:spPr bwMode="auto">
                          <a:xfrm flipH="1" flipV="1">
                            <a:off x="6128" y="10526"/>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7" name="AutoShape 1326"/>
                        <wps:cNvCnPr>
                          <a:cxnSpLocks noChangeShapeType="1"/>
                        </wps:cNvCnPr>
                        <wps:spPr bwMode="auto">
                          <a:xfrm flipV="1">
                            <a:off x="7712" y="10630"/>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8" name="AutoShape 1327"/>
                        <wps:cNvCnPr>
                          <a:cxnSpLocks noChangeShapeType="1"/>
                        </wps:cNvCnPr>
                        <wps:spPr bwMode="auto">
                          <a:xfrm flipV="1">
                            <a:off x="7303" y="11233"/>
                            <a:ext cx="425"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9" name="AutoShape 1328"/>
                        <wps:cNvCnPr>
                          <a:cxnSpLocks noChangeShapeType="1"/>
                        </wps:cNvCnPr>
                        <wps:spPr bwMode="auto">
                          <a:xfrm flipV="1">
                            <a:off x="4259" y="11803"/>
                            <a:ext cx="294"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0" name="AutoShape 1329"/>
                        <wps:cNvCnPr>
                          <a:cxnSpLocks noChangeShapeType="1"/>
                        </wps:cNvCnPr>
                        <wps:spPr bwMode="auto">
                          <a:xfrm>
                            <a:off x="4965" y="11766"/>
                            <a:ext cx="420" cy="1"/>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1" name="AutoShape 1330"/>
                        <wps:cNvCnPr>
                          <a:cxnSpLocks noChangeShapeType="1"/>
                        </wps:cNvCnPr>
                        <wps:spPr bwMode="auto">
                          <a:xfrm flipV="1">
                            <a:off x="4850" y="10501"/>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2" name="AutoShape 1331"/>
                        <wps:cNvCnPr>
                          <a:cxnSpLocks noChangeShapeType="1"/>
                        </wps:cNvCnPr>
                        <wps:spPr bwMode="auto">
                          <a:xfrm flipV="1">
                            <a:off x="4236" y="11197"/>
                            <a:ext cx="1149"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3" name="Text Box 1332"/>
                        <wps:cNvSpPr txBox="1">
                          <a:spLocks noChangeArrowheads="1"/>
                        </wps:cNvSpPr>
                        <wps:spPr bwMode="auto">
                          <a:xfrm>
                            <a:off x="6821" y="6877"/>
                            <a:ext cx="258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067B" w:rsidRDefault="00643456"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wps:txbx>
                        <wps:bodyPr rot="0" vert="horz" wrap="square" lIns="0" tIns="45720" rIns="0" bIns="45720" anchor="t" anchorCtr="0" upright="1">
                          <a:noAutofit/>
                        </wps:bodyPr>
                      </wps:wsp>
                      <wps:wsp>
                        <wps:cNvPr id="1644" name="Oval 1333"/>
                        <wps:cNvSpPr>
                          <a:spLocks noChangeArrowheads="1"/>
                        </wps:cNvSpPr>
                        <wps:spPr bwMode="auto">
                          <a:xfrm>
                            <a:off x="3839" y="789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wps:txbx>
                        <wps:bodyPr rot="0" vert="horz" wrap="square" lIns="0" tIns="45720" rIns="0" bIns="45720" anchor="ctr" anchorCtr="0" upright="1">
                          <a:noAutofit/>
                        </wps:bodyPr>
                      </wps:wsp>
                      <wps:wsp>
                        <wps:cNvPr id="1645" name="Oval 1334"/>
                        <wps:cNvSpPr>
                          <a:spLocks noChangeArrowheads="1"/>
                        </wps:cNvSpPr>
                        <wps:spPr bwMode="auto">
                          <a:xfrm>
                            <a:off x="5048" y="7389"/>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wps:txbx>
                        <wps:bodyPr rot="0" vert="horz" wrap="square" lIns="0" tIns="45720" rIns="0" bIns="45720" anchor="ctr" anchorCtr="0" upright="1">
                          <a:noAutofit/>
                        </wps:bodyPr>
                      </wps:wsp>
                      <wps:wsp>
                        <wps:cNvPr id="1646" name="AutoShape 1335"/>
                        <wps:cNvCnPr>
                          <a:cxnSpLocks noChangeShapeType="1"/>
                        </wps:cNvCnPr>
                        <wps:spPr bwMode="auto">
                          <a:xfrm flipV="1">
                            <a:off x="4341" y="7643"/>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47" name="Oval 1336"/>
                        <wps:cNvSpPr>
                          <a:spLocks noChangeArrowheads="1"/>
                        </wps:cNvSpPr>
                        <wps:spPr bwMode="auto">
                          <a:xfrm>
                            <a:off x="5763" y="789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designer:2</w:t>
                              </w:r>
                            </w:p>
                            <w:p w:rsidR="00643456" w:rsidRPr="00BD2D9B" w:rsidRDefault="00643456" w:rsidP="0077136B"/>
                          </w:txbxContent>
                        </wps:txbx>
                        <wps:bodyPr rot="0" vert="horz" wrap="square" lIns="0" tIns="45720" rIns="0" bIns="45720" anchor="ctr" anchorCtr="0" upright="1">
                          <a:noAutofit/>
                        </wps:bodyPr>
                      </wps:wsp>
                      <wps:wsp>
                        <wps:cNvPr id="1648" name="Oval 1337"/>
                        <wps:cNvSpPr>
                          <a:spLocks noChangeArrowheads="1"/>
                        </wps:cNvSpPr>
                        <wps:spPr bwMode="auto">
                          <a:xfrm>
                            <a:off x="5840" y="850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engineer:2</w:t>
                              </w:r>
                            </w:p>
                            <w:p w:rsidR="00643456" w:rsidRPr="00BD2D9B" w:rsidRDefault="00643456" w:rsidP="0077136B"/>
                          </w:txbxContent>
                        </wps:txbx>
                        <wps:bodyPr rot="0" vert="horz" wrap="square" lIns="0" tIns="45720" rIns="0" bIns="45720" anchor="ctr" anchorCtr="0" upright="1">
                          <a:noAutofit/>
                        </wps:bodyPr>
                      </wps:wsp>
                      <wps:wsp>
                        <wps:cNvPr id="1649" name="Oval 1338"/>
                        <wps:cNvSpPr>
                          <a:spLocks noChangeArrowheads="1"/>
                        </wps:cNvSpPr>
                        <wps:spPr bwMode="auto">
                          <a:xfrm>
                            <a:off x="3839" y="855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engineer:1</w:t>
                              </w:r>
                            </w:p>
                            <w:p w:rsidR="00643456" w:rsidRPr="00BD2D9B" w:rsidRDefault="00643456" w:rsidP="0077136B"/>
                          </w:txbxContent>
                        </wps:txbx>
                        <wps:bodyPr rot="0" vert="horz" wrap="square" lIns="0" tIns="45720" rIns="0" bIns="45720" anchor="ctr" anchorCtr="0" upright="1">
                          <a:noAutofit/>
                        </wps:bodyPr>
                      </wps:wsp>
                      <wps:wsp>
                        <wps:cNvPr id="1650" name="Oval 1339"/>
                        <wps:cNvSpPr>
                          <a:spLocks noChangeArrowheads="1"/>
                        </wps:cNvSpPr>
                        <wps:spPr bwMode="auto">
                          <a:xfrm>
                            <a:off x="2537" y="850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wps:txbx>
                        <wps:bodyPr rot="0" vert="horz" wrap="square" lIns="0" tIns="45720" rIns="0" bIns="45720" anchor="ctr" anchorCtr="0" upright="1">
                          <a:noAutofit/>
                        </wps:bodyPr>
                      </wps:wsp>
                      <wps:wsp>
                        <wps:cNvPr id="1651" name="Oval 1340"/>
                        <wps:cNvSpPr>
                          <a:spLocks noChangeArrowheads="1"/>
                        </wps:cNvSpPr>
                        <wps:spPr bwMode="auto">
                          <a:xfrm>
                            <a:off x="1918" y="8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engineer:3</w:t>
                              </w:r>
                            </w:p>
                            <w:p w:rsidR="00643456" w:rsidRPr="00BD2D9B" w:rsidRDefault="00643456" w:rsidP="0077136B"/>
                          </w:txbxContent>
                        </wps:txbx>
                        <wps:bodyPr rot="0" vert="horz" wrap="square" lIns="0" tIns="45720" rIns="0" bIns="45720" anchor="ctr" anchorCtr="0" upright="1">
                          <a:noAutofit/>
                        </wps:bodyPr>
                      </wps:wsp>
                      <wps:wsp>
                        <wps:cNvPr id="1652" name="Freeform 1341"/>
                        <wps:cNvSpPr>
                          <a:spLocks/>
                        </wps:cNvSpPr>
                        <wps:spPr bwMode="auto">
                          <a:xfrm>
                            <a:off x="4688" y="8673"/>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 name="AutoShape 1342"/>
                        <wps:cNvCnPr>
                          <a:cxnSpLocks noChangeShapeType="1"/>
                        </wps:cNvCnPr>
                        <wps:spPr bwMode="auto">
                          <a:xfrm flipV="1">
                            <a:off x="3036" y="8099"/>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4" name="AutoShape 1343"/>
                        <wps:cNvCnPr>
                          <a:cxnSpLocks noChangeShapeType="1"/>
                        </wps:cNvCnPr>
                        <wps:spPr bwMode="auto">
                          <a:xfrm flipV="1">
                            <a:off x="2376" y="8818"/>
                            <a:ext cx="335" cy="164"/>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5" name="AutoShape 1344"/>
                        <wps:cNvCnPr>
                          <a:cxnSpLocks noChangeShapeType="1"/>
                        </wps:cNvCnPr>
                        <wps:spPr bwMode="auto">
                          <a:xfrm flipV="1">
                            <a:off x="4271" y="8262"/>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6" name="AutoShape 1345"/>
                        <wps:cNvCnPr>
                          <a:cxnSpLocks noChangeShapeType="1"/>
                        </wps:cNvCnPr>
                        <wps:spPr bwMode="auto">
                          <a:xfrm flipH="1" flipV="1">
                            <a:off x="5832" y="7683"/>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7" name="AutoShape 1346"/>
                        <wps:cNvCnPr>
                          <a:cxnSpLocks noChangeShapeType="1"/>
                        </wps:cNvCnPr>
                        <wps:spPr bwMode="auto">
                          <a:xfrm flipV="1">
                            <a:off x="6246" y="8262"/>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8" name="AutoShape 1347"/>
                        <wps:cNvCnPr>
                          <a:cxnSpLocks noChangeShapeType="1"/>
                        </wps:cNvCnPr>
                        <wps:spPr bwMode="auto">
                          <a:xfrm flipV="1">
                            <a:off x="3384" y="8133"/>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59" name="AutoShape 1348"/>
                        <wps:cNvCnPr>
                          <a:cxnSpLocks noChangeShapeType="1"/>
                        </wps:cNvCnPr>
                        <wps:spPr bwMode="auto">
                          <a:xfrm flipV="1">
                            <a:off x="2770" y="8829"/>
                            <a:ext cx="1149"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60" name="Text Box 1349"/>
                        <wps:cNvSpPr txBox="1">
                          <a:spLocks noChangeArrowheads="1"/>
                        </wps:cNvSpPr>
                        <wps:spPr bwMode="auto">
                          <a:xfrm>
                            <a:off x="3302" y="9397"/>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067B" w:rsidRDefault="00643456"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wps:txbx>
                        <wps:bodyPr rot="0" vert="horz" wrap="square" lIns="0" tIns="45720" rIns="0" bIns="45720" anchor="t" anchorCtr="0" upright="1">
                          <a:noAutofit/>
                        </wps:bodyPr>
                      </wps:wsp>
                      <wps:wsp>
                        <wps:cNvPr id="1661" name="Oval 1350"/>
                        <wps:cNvSpPr>
                          <a:spLocks noChangeArrowheads="1"/>
                        </wps:cNvSpPr>
                        <wps:spPr bwMode="auto">
                          <a:xfrm>
                            <a:off x="7430" y="4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wps:txbx>
                        <wps:bodyPr rot="0" vert="horz" wrap="square" lIns="0" tIns="45720" rIns="0" bIns="45720" anchor="ctr" anchorCtr="0" upright="1">
                          <a:noAutofit/>
                        </wps:bodyPr>
                      </wps:wsp>
                      <wps:wsp>
                        <wps:cNvPr id="1662" name="Oval 1351"/>
                        <wps:cNvSpPr>
                          <a:spLocks noChangeArrowheads="1"/>
                        </wps:cNvSpPr>
                        <wps:spPr bwMode="auto">
                          <a:xfrm>
                            <a:off x="8639" y="4472"/>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wps:txbx>
                        <wps:bodyPr rot="0" vert="horz" wrap="square" lIns="0" tIns="45720" rIns="0" bIns="45720" anchor="ctr" anchorCtr="0" upright="1">
                          <a:noAutofit/>
                        </wps:bodyPr>
                      </wps:wsp>
                      <wps:wsp>
                        <wps:cNvPr id="1663" name="AutoShape 1352"/>
                        <wps:cNvCnPr>
                          <a:cxnSpLocks noChangeShapeType="1"/>
                        </wps:cNvCnPr>
                        <wps:spPr bwMode="auto">
                          <a:xfrm flipV="1">
                            <a:off x="7932" y="4726"/>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4" name="Oval 1353"/>
                        <wps:cNvSpPr>
                          <a:spLocks noChangeArrowheads="1"/>
                        </wps:cNvSpPr>
                        <wps:spPr bwMode="auto">
                          <a:xfrm>
                            <a:off x="9354" y="4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designer:2</w:t>
                              </w:r>
                            </w:p>
                            <w:p w:rsidR="00643456" w:rsidRPr="00BD2D9B" w:rsidRDefault="00643456" w:rsidP="0077136B"/>
                          </w:txbxContent>
                        </wps:txbx>
                        <wps:bodyPr rot="0" vert="horz" wrap="square" lIns="0" tIns="45720" rIns="0" bIns="45720" anchor="ctr" anchorCtr="0" upright="1">
                          <a:noAutofit/>
                        </wps:bodyPr>
                      </wps:wsp>
                      <wps:wsp>
                        <wps:cNvPr id="1665" name="Oval 1354"/>
                        <wps:cNvSpPr>
                          <a:spLocks noChangeArrowheads="1"/>
                        </wps:cNvSpPr>
                        <wps:spPr bwMode="auto">
                          <a:xfrm>
                            <a:off x="6128" y="5585"/>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wps:txbx>
                        <wps:bodyPr rot="0" vert="horz" wrap="square" lIns="0" tIns="45720" rIns="0" bIns="45720" anchor="ctr" anchorCtr="0" upright="1">
                          <a:noAutofit/>
                        </wps:bodyPr>
                      </wps:wsp>
                      <wps:wsp>
                        <wps:cNvPr id="1666" name="AutoShape 1355"/>
                        <wps:cNvCnPr>
                          <a:cxnSpLocks noChangeShapeType="1"/>
                        </wps:cNvCnPr>
                        <wps:spPr bwMode="auto">
                          <a:xfrm flipV="1">
                            <a:off x="6627" y="5182"/>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7" name="AutoShape 1356"/>
                        <wps:cNvCnPr>
                          <a:cxnSpLocks noChangeShapeType="1"/>
                        </wps:cNvCnPr>
                        <wps:spPr bwMode="auto">
                          <a:xfrm flipH="1" flipV="1">
                            <a:off x="9423" y="4766"/>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8" name="AutoShape 1357"/>
                        <wps:cNvCnPr>
                          <a:cxnSpLocks noChangeShapeType="1"/>
                        </wps:cNvCnPr>
                        <wps:spPr bwMode="auto">
                          <a:xfrm flipV="1">
                            <a:off x="6975" y="5216"/>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69" name="Oval 1358"/>
                        <wps:cNvSpPr>
                          <a:spLocks noChangeArrowheads="1"/>
                        </wps:cNvSpPr>
                        <wps:spPr bwMode="auto">
                          <a:xfrm>
                            <a:off x="7652" y="8153"/>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wps:txbx>
                        <wps:bodyPr rot="0" vert="horz" wrap="square" lIns="0" tIns="45720" rIns="0" bIns="45720" anchor="ctr" anchorCtr="0" upright="1">
                          <a:noAutofit/>
                        </wps:bodyPr>
                      </wps:wsp>
                      <wps:wsp>
                        <wps:cNvPr id="1670" name="Oval 1359"/>
                        <wps:cNvSpPr>
                          <a:spLocks noChangeArrowheads="1"/>
                        </wps:cNvSpPr>
                        <wps:spPr bwMode="auto">
                          <a:xfrm>
                            <a:off x="8861" y="7643"/>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wps:txbx>
                        <wps:bodyPr rot="0" vert="horz" wrap="square" lIns="0" tIns="45720" rIns="0" bIns="45720" anchor="ctr" anchorCtr="0" upright="1">
                          <a:noAutofit/>
                        </wps:bodyPr>
                      </wps:wsp>
                      <wps:wsp>
                        <wps:cNvPr id="1671" name="AutoShape 1360"/>
                        <wps:cNvCnPr>
                          <a:cxnSpLocks noChangeShapeType="1"/>
                        </wps:cNvCnPr>
                        <wps:spPr bwMode="auto">
                          <a:xfrm flipV="1">
                            <a:off x="8154" y="7897"/>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72" name="Text Box 1361"/>
                        <wps:cNvSpPr txBox="1">
                          <a:spLocks noChangeArrowheads="1"/>
                        </wps:cNvSpPr>
                        <wps:spPr bwMode="auto">
                          <a:xfrm>
                            <a:off x="7546" y="9397"/>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067B" w:rsidRDefault="00643456"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wps:txbx>
                        <wps:bodyPr rot="0" vert="horz" wrap="square" lIns="0" tIns="45720" rIns="0" bIns="45720" anchor="t" anchorCtr="0" upright="1">
                          <a:noAutofit/>
                        </wps:bodyPr>
                      </wps:wsp>
                      <wps:wsp>
                        <wps:cNvPr id="1673" name="Text Box 1362"/>
                        <wps:cNvSpPr txBox="1">
                          <a:spLocks noChangeArrowheads="1"/>
                        </wps:cNvSpPr>
                        <wps:spPr bwMode="auto">
                          <a:xfrm>
                            <a:off x="5113" y="12283"/>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067B" w:rsidRDefault="00643456"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wps:txbx>
                        <wps:bodyPr rot="0" vert="horz" wrap="square" lIns="0" tIns="45720" rIns="0" bIns="45720" anchor="t" anchorCtr="0" upright="1">
                          <a:noAutofit/>
                        </wps:bodyPr>
                      </wps:wsp>
                    </wpg:wgp>
                  </a:graphicData>
                </a:graphic>
              </wp:inline>
            </w:drawing>
          </mc:Choice>
          <mc:Fallback>
            <w:pict>
              <v:group id="Group 1277" o:spid="_x0000_s1122" style="width:414.4pt;height:426.7pt;mso-position-horizontal-relative:char;mso-position-vertical-relative:line" coordorigin="1918,4109" coordsize="8288,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">
                <v:oval id="Oval 1278" o:spid="_x0000_s1123" style="position:absolute;left:2359;top:461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G38IA&#10;AADdAAAADwAAAGRycy9kb3ducmV2LnhtbERPTWsCMRC9F/wPYQreulk9iG6NUkTBm7i64nHYTHe3&#10;3UxCEnX9902h0Ns83ucs14PpxZ186CwrmGQ5COLa6o4bBefT7m0OIkRkjb1lUvCkAOvV6GWJhbYP&#10;PtK9jI1IIRwKVNDG6AopQ92SwZBZR5y4T+sNxgR9I7XHRwo3vZzm+Uwa7Dg1tOho01L9Xd6Mgs2x&#10;vFWnxeH6rC5z9+XdFk11Vmr8Ony8g4g0xH/xn3uv0/xJvo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Ebf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v:textbox>
                </v:oval>
                <v:oval id="Oval 1279" o:spid="_x0000_s1124" style="position:absolute;left:3568;top:4109;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5n8UA&#10;AADdAAAADwAAAGRycy9kb3ducmV2LnhtbESPQU/DMAyF70j8h8iTuLG0HNAoy6ZpAmm3ad2KOFqN&#10;aQuNEyXZ1v17fEDiZus9v/d5uZ7cqC4U0+DZQDkvQBG33g7cGTgd3x8XoFJGtjh6JgM3SrBe3d8t&#10;sbL+yge61LlTEsKpQgN9zqHSOrU9OUxzH4hF+/LRYZY1dtpGvEq4G/VTUTxrhwNLQ4+Btj21P/XZ&#10;Gdge6nNzfNl/3pqPRfiO4Q1dczLmYTZtXkFlmvK/+e96ZwW/LI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3mfxQAAAN0AAAAPAAAAAAAAAAAAAAAAAJgCAABkcnMv&#10;ZG93bnJldi54bWxQSwUGAAAAAAQABAD1AAAAigMAAAAA&#10;">
                  <v:shadow on="t" opacity=".5"/>
                  <v:textbox inset="0,,0">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v:textbox>
                </v:oval>
                <v:shape id="AutoShape 1280" o:spid="_x0000_s1125" type="#_x0000_t32" style="position:absolute;left:2861;top:4363;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upSsIAAADdAAAADwAAAGRycy9kb3ducmV2LnhtbERP0WoCMRB8L/gPYQXfak6FUk6jiCKK&#10;lNI7/YA1WS+Hl81xiXr9+6ZQ6DztMjszO4tV7xrxoC7UnhVMxhkIYu1NzZWC82n3+g4iRGSDjWdS&#10;8E0BVsvBywJz459c0KOMlUgmHHJUYGNscymDtuQwjH1LnLir7xzGtHaVNB0+k7lr5DTL3qTDmlOC&#10;xZY2lvStvDsFUW+LGV8/9ceR97fLV1lblBulRsN+PQcRqY//x3/qg0nvJ8BvmzSCX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upSsIAAADdAAAADwAAAAAAAAAAAAAA&#10;AAChAgAAZHJzL2Rvd25yZXYueG1sUEsFBgAAAAAEAAQA+QAAAJADAAAAAA==&#10;" strokeweight=".25pt">
                  <v:stroke endarrow="block" endarrowwidth="narrow"/>
                </v:shape>
                <v:oval id="Oval 1281" o:spid="_x0000_s1126" style="position:absolute;left:4283;top:461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Cc8MA&#10;AADdAAAADwAAAGRycy9kb3ducmV2LnhtbERPTWvCQBC9F/oflin0VjfxUDR1E4q00FsxGvE4ZKdJ&#10;NDu77K4a/323UPA2j/c5q2oyo7iQD4NlBfksA0HcWj1wp2C3/XxZgAgRWeNomRTcKEBVPj6ssND2&#10;yhu61LETKYRDgQr6GF0hZWh7Mhhm1hEn7sd6gzFB30nt8ZrCzSjnWfYqDQ6cGnp0tO6pPdVno2C9&#10;qc/Ndvl9uDX7hTt694Gm2Sn1/DS9v4GINMW7+N/9pdP8PJ/D3zfpBF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FCc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designer:2</w:t>
                        </w:r>
                      </w:p>
                      <w:p w:rsidR="00643456" w:rsidRPr="00BD2D9B" w:rsidRDefault="00643456" w:rsidP="0077136B"/>
                    </w:txbxContent>
                  </v:textbox>
                </v:oval>
                <v:oval id="Oval 1282" o:spid="_x0000_s1127" style="position:absolute;left:4360;top:522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n6MMA&#10;AADdAAAADwAAAGRycy9kb3ducmV2LnhtbERP32vCMBB+H/g/hBN8m2knDN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3n6M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engineer:2</w:t>
                        </w:r>
                      </w:p>
                      <w:p w:rsidR="00643456" w:rsidRPr="00BD2D9B" w:rsidRDefault="00643456" w:rsidP="0077136B"/>
                    </w:txbxContent>
                  </v:textbox>
                </v:oval>
                <v:oval id="Oval 1283" o:spid="_x0000_s1128" style="position:absolute;left:2359;top:527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R/nMMA&#10;AADdAAAADwAAAGRycy9kb3ducmV2LnhtbERP32vCMBB+H/g/hBN8m2mHDN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R/nM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engineer:1</w:t>
                        </w:r>
                      </w:p>
                      <w:p w:rsidR="00643456" w:rsidRPr="00BD2D9B" w:rsidRDefault="00643456" w:rsidP="0077136B"/>
                    </w:txbxContent>
                  </v:textbox>
                </v:oval>
                <v:oval id="Oval 1284" o:spid="_x0000_s1129" style="position:absolute;left:2359;top:58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B8MA&#10;AADdAAAADwAAAGRycy9kb3ducmV2LnhtbERP32vCMBB+H/g/hBN8m2kHDt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jaB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oval id="Oval 1285" o:spid="_x0000_s1130" style="position:absolute;left:2359;top:641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EcMIA&#10;AADdAAAADwAAAGRycy9kb3ducmV2LnhtbERPTWsCMRC9F/wPYQRvNbs9iN0aRcSCN3F1S4/DZrq7&#10;upmEJOr6702h0Ns83ucsVoPpxY186CwryKcZCOLa6o4bBafj5+scRIjIGnvLpOBBAVbL0csCC23v&#10;fKBbGRuRQjgUqKCN0RVShrolg2FqHXHifqw3GBP0jdQe7ync9PIty2bSYMepoUVHm5bqS3k1CjaH&#10;8lod3/ffj+pr7s7ebdFUJ6Um42H9ASLSEP/Ff+6dTvPzfAa/36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kRw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professor:1</w:t>
                        </w:r>
                      </w:p>
                      <w:p w:rsidR="00643456" w:rsidRPr="00BD2D9B" w:rsidRDefault="00643456" w:rsidP="0077136B"/>
                    </w:txbxContent>
                  </v:textbox>
                </v:oval>
                <v:oval id="Oval 1286" o:spid="_x0000_s1131" style="position:absolute;left:3337;top:509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h68MA&#10;AADdAAAADwAAAGRycy9kb3ducmV2LnhtbERPTWsCMRC9F/wPYQRvNbs9WLs1ikgLvYmrW3ocNuPu&#10;6mYSkqjrvzeFQm/zeJ+zWA2mF1fyobOsIJ9mIIhrqztuFBz2n89zECEia+wtk4I7BVgtR08LLLS9&#10;8Y6uZWxECuFQoII2RldIGeqWDIapdcSJO1pvMCboG6k93lK46eVLls2kwY5TQ4uONi3V5/JiFGx2&#10;5aXav21/7tX33J28+0BTHZSajIf1O4hIQ/wX/7m/dJqf56/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bh6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shape id="AutoShape 1287" o:spid="_x0000_s1132" type="#_x0000_t32" style="position:absolute;left:3223;top:5429;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E4dMYAAADdAAAADwAAAGRycy9kb3ducmV2LnhtbESPQW/CMAyF75P4D5GRuI20HAB1BDQQ&#10;TAgOaGzcvcZrqzVO1WS08OvnwyRutt7ze58Xq97V6kptqDwbSMcJKOLc24oLA58fu+c5qBCRLdae&#10;ycCNAqyWg6cFZtZ3/E7XcyyUhHDI0EAZY5NpHfKSHIaxb4hF+/atwyhrW2jbYifhrtaTJJlqhxVL&#10;Q4kNbUrKf86/zsD2sr7d+fQ2+XKzrt5fZsdDoKMxo2H/+gIqUh8f5v/rvRX8NBVc+UZG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BOHTGAAAA3QAAAA8AAAAAAAAA&#10;AAAAAAAAoQIAAGRycy9kb3ducmV2LnhtbFBLBQYAAAAABAAEAPkAAACUAwAAAAA=&#10;" strokeweight=".25pt">
                  <v:stroke dashstyle="dash" endarrow="block" endarrowwidth="narrow"/>
                </v:shape>
                <v:oval id="Oval 1288" o:spid="_x0000_s1133" style="position:absolute;left:3559;top:633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XQAsIA&#10;AADdAAAADwAAAGRycy9kb3ducmV2LnhtbERPTWsCMRC9F/ofwhR6q9ntoehqlCIt9FZcXfE4bMbd&#10;1c0kJFHXf28Ewds83ufMFoPpxZl86CwryEcZCOLa6o4bBZv178cYRIjIGnvLpOBKARbz15cZFtpe&#10;eEXnMjYihXAoUEEboyukDHVLBsPIOuLE7a03GBP0jdQeLync9PIzy76kwY5TQ4uOli3Vx/JkFCxX&#10;5alaT/5312o7dgfvftBUG6Xe34bvKYhIQ3yKH+4/nebn+QTu36QT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ldAC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professor:1</w:t>
                        </w:r>
                      </w:p>
                      <w:p w:rsidR="00643456" w:rsidRPr="00BD2D9B" w:rsidRDefault="00643456" w:rsidP="0077136B"/>
                    </w:txbxContent>
                  </v:textbox>
                </v:oval>
                <v:oval id="Oval 1289" o:spid="_x0000_s1134" style="position:absolute;left:4980;top:58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iJ8UA&#10;AADdAAAADwAAAGRycy9kb3ducmV2LnhtbESPQW/CMAyF75P4D5GRdhvpdkCsI6AJbdJuE4VOO1qN&#10;1xYaJ0oClH+PD0i72XrP731erkc3qDPF1Hs28DwrQBE33vbcGtjvPp8WoFJGtjh4JgNXSrBeTR6W&#10;WFp/4S2dq9wqCeFUooEu51BqnZqOHKaZD8Si/fnoMMsaW20jXiTcDfqlKObaYc/S0GGgTUfNsTo5&#10;A5ttdap3r9+/1/pnEQ4xfKCr98Y8Tsf3N1CZxvxvvl9/WcGfF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CInxQAAAN0AAAAPAAAAAAAAAAAAAAAAAJgCAABkcnMv&#10;ZG93bnJldi54bWxQSwUGAAAAAAQABAD1AAAAigMAAAAA&#10;">
                  <v:shadow on="t" opacity=".5"/>
                  <v:textbox inset="0,,0">
                    <w:txbxContent>
                      <w:p w:rsidR="00643456" w:rsidRPr="00BD2D9B" w:rsidRDefault="00643456" w:rsidP="0077136B">
                        <w:pPr>
                          <w:spacing w:line="240" w:lineRule="auto"/>
                          <w:jc w:val="center"/>
                          <w:rPr>
                            <w:b/>
                            <w:sz w:val="10"/>
                            <w:szCs w:val="14"/>
                          </w:rPr>
                        </w:pPr>
                        <w:r>
                          <w:rPr>
                            <w:b/>
                            <w:sz w:val="12"/>
                            <w:szCs w:val="14"/>
                          </w:rPr>
                          <w:t>professor:1</w:t>
                        </w:r>
                      </w:p>
                      <w:p w:rsidR="00643456" w:rsidRPr="00BD2D9B" w:rsidRDefault="00643456" w:rsidP="0077136B"/>
                    </w:txbxContent>
                  </v:textbox>
                </v:oval>
                <v:shape id="Freeform 1290" o:spid="_x0000_s1135" style="position:absolute;left:3208;top:5393;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yOcEA&#10;AADdAAAADwAAAGRycy9kb3ducmV2LnhtbERPy6rCMBDdC/5DGMGNaKqLor1GKYKoSx+gy6GZ25Y2&#10;k9KkWv/+5oLgbg7nOettb2rxpNaVlhXMZxEI4szqknMFt+t+ugThPLLG2jIpeJOD7WY4WGOi7YvP&#10;9Lz4XIQQdgkqKLxvEildVpBBN7MNceB+bWvQB9jmUrf4CuGmlosoiqXBkkNDgQ3tCsqqS2cU1JNH&#10;4w7XrEtXKS5ie69O8alSajzq0x8Qnnr/FX/cRx3mx9Ec/r8JJ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C8jnBAAAA3QAAAA8AAAAAAAAAAAAAAAAAmAIAAGRycy9kb3du&#10;cmV2LnhtbFBLBQYAAAAABAAEAPUAAACGAwAAAAA=&#10;" path="m,64c193,165,386,266,578,255,770,244,1045,32,1149,e" filled="f" strokeweight=".25pt">
                  <v:stroke dashstyle="dash" endarrow="block" endarrowwidth="narrow"/>
                  <v:path arrowok="t" o:connecttype="custom" o:connectlocs="0,64;578,255;1149,0" o:connectangles="0,0,0"/>
                </v:shape>
                <v:shape id="AutoShape 1291" o:spid="_x0000_s1136" type="#_x0000_t32" style="position:absolute;left:2791;top:4982;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pshcEAAADdAAAADwAAAGRycy9kb3ducmV2LnhtbERP3WrCMBS+F3yHcAbeaToFGdUoQxkT&#10;GbJWH+AsOTbF5qQ0UevbL8Jgd+fj+z3Lde8acaMu1J4VvE4yEMTam5orBafjx/gNRIjIBhvPpOBB&#10;Adar4WCJufF3LuhWxkqkEA45KrAxtrmUQVtyGCa+JU7c2XcOY4JdJU2H9xTuGjnNsrl0WHNqsNjS&#10;xpK+lFenIOptMePzQX/t+fPy813WFuVGqdFL/74AEamP/+I/986k+fNsCs9v0gly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amyFwQAAAN0AAAAPAAAAAAAAAAAAAAAA&#10;AKECAABkcnMvZG93bnJldi54bWxQSwUGAAAAAAQABAD5AAAAjwMAAAAA&#10;" strokeweight=".25pt">
                  <v:stroke endarrow="block" endarrowwidth="narrow"/>
                </v:shape>
                <v:shape id="AutoShape 1292" o:spid="_x0000_s1137" type="#_x0000_t32" style="position:absolute;left:2790;top:5635;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JHsEAAADdAAAADwAAAGRycy9kb3ducmV2LnhtbERP3WrCMBS+F3yHcATvNHWCjGoUUcZk&#10;DFmrD3BMjk2xOSlNpt3bL8Jgd+fj+z2rTe8acacu1J4VzKYZCGLtTc2VgvPpbfIKIkRkg41nUvBD&#10;ATbr4WCFufEPLuhexkqkEA45KrAxtrmUQVtyGKa+JU7c1XcOY4JdJU2HjxTuGvmSZQvpsObUYLGl&#10;nSV9K7+dgqj3xZyvR/35we+3y1dZW5Q7pcajfrsEEamP/+I/98Gk+YtsDs9v0gl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JskewQAAAN0AAAAPAAAAAAAAAAAAAAAA&#10;AKECAABkcnMvZG93bnJldi54bWxQSwUGAAAAAAQABAD5AAAAjwMAAAAA&#10;" strokeweight=".25pt">
                  <v:stroke endarrow="block" endarrowwidth="narrow"/>
                </v:shape>
                <v:shape id="AutoShape 1293" o:spid="_x0000_s1138" type="#_x0000_t32" style="position:absolute;left:2789;top:6205;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9RasIAAADdAAAADwAAAGRycy9kb3ducmV2LnhtbERP3WrCMBS+H+wdwhl4N9PpkFFNizhk&#10;MsbQzgc4Jsem2JyUJtP69osg7O58fL9nUQ6uFWfqQ+NZwcs4A0GsvWm4VrD/WT+/gQgR2WDrmRRc&#10;KUBZPD4sMDf+wjs6V7EWKYRDjgpsjF0uZdCWHIax74gTd/S9w5hgX0vT4yWFu1ZOsmwmHTacGix2&#10;tLKkT9WvUxD1+27Kx2/99ckfp8O2aizKlVKjp2E5BxFpiP/iu3tj0vxZ9gq3b9IJsv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9RasIAAADdAAAADwAAAAAAAAAAAAAA&#10;AAChAgAAZHJzL2Rvd25yZXYueG1sUEsFBgAAAAAEAAQA+QAAAJADAAAAAA==&#10;" strokeweight=".25pt">
                  <v:stroke endarrow="block" endarrowwidth="narrow"/>
                </v:shape>
                <v:shape id="AutoShape 1294" o:spid="_x0000_s1139" type="#_x0000_t32" style="position:absolute;left:4352;top:4403;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MqsUAAADdAAAADwAAAGRycy9kb3ducmV2LnhtbESPQYvCMBCF7wv+hzDC3jRVUJZqFBEL&#10;Iixi9aC3sRnbajMpTdTu/nqzIOxthve+N2+m89ZU4kGNKy0rGPQjEMSZ1SXnCg77pPcFwnlkjZVl&#10;UvBDDuazzscUY22fvKNH6nMRQtjFqKDwvo6ldFlBBl3f1sRBu9jGoA9rk0vd4DOEm0oOo2gsDZYc&#10;LhRY07Kg7JbejYKjG+htss2SVX65ppuAn75/z0p9dtvFBISn1v+b3/Rah/rjaAR/34QR5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gMqsUAAADdAAAADwAAAAAAAAAA&#10;AAAAAAChAgAAZHJzL2Rvd25yZXYueG1sUEsFBgAAAAAEAAQA+QAAAJMDAAAAAA==&#10;" strokeweight=".25pt">
                  <v:stroke endarrow="block" endarrowwidth="narrow"/>
                </v:shape>
                <v:shape id="AutoShape 1295" o:spid="_x0000_s1140" type="#_x0000_t32" style="position:absolute;left:3182;top:4878;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S3cUAAADdAAAADwAAAGRycy9kb3ducmV2LnhtbESPQYvCMBCF7wv+hzCCtzXVQ5FqlEUs&#10;iCBi14N7m23GtmszKU3U6q83grC3Gd773ryZLTpTiyu1rrKsYDSMQBDnVldcKDh8p58TEM4ja6wt&#10;k4I7OVjMex8zTLS98Z6umS9ECGGXoILS+yaR0uUlGXRD2xAH7WRbgz6sbSF1i7cQbmo5jqJYGqw4&#10;XCixoWVJ+Tm7GAVHN9K7dJenq+L0l20C/rN9/Co16HdfUxCeOv9vftNrHerHUQyvb8II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qS3cUAAADdAAAADwAAAAAAAAAA&#10;AAAAAAChAgAAZHJzL2Rvd25yZXYueG1sUEsFBgAAAAAEAAQA+QAAAJMDAAAAAA==&#10;" strokeweight=".25pt">
                  <v:stroke endarrow="block" endarrowwidth="narrow"/>
                </v:shape>
                <v:shape id="AutoShape 1296" o:spid="_x0000_s1141" type="#_x0000_t32" style="position:absolute;left:4766;top:4982;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3PHcEAAADdAAAADwAAAGRycy9kb3ducmV2LnhtbERP22oCMRB9F/oPYQq+abYKWlajiEUq&#10;pYhu/YAxGTeLm8mySXX9+6Yg+DaHc535snO1uFIbKs8K3oYZCGLtTcWlguPPZvAOIkRkg7VnUnCn&#10;AMvFS2+OufE3PtC1iKVIIRxyVGBjbHIpg7bkMAx9Q5y4s28dxgTbUpoWbync1XKUZRPpsOLUYLGh&#10;tSV9KX6dgqg/DmM+7/T3F39eTvuisijXSvVfu9UMRKQuPsUP99ak+ZNsCv/fpBP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Hc8dwQAAAN0AAAAPAAAAAAAAAAAAAAAA&#10;AKECAABkcnMvZG93bnJldi54bWxQSwUGAAAAAAQABAD5AAAAjwMAAAAA&#10;" strokeweight=".25pt">
                  <v:stroke endarrow="block" endarrowwidth="narrow"/>
                </v:shape>
                <v:shape id="AutoShape 1297" o:spid="_x0000_s1142" type="#_x0000_t32" style="position:absolute;left:4843;top:5585;width:53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mjNMYAAADdAAAADwAAAGRycy9kb3ducmV2LnhtbESPQWvCQBCF7wX/wzKCt7pJDyKpayil&#10;gSKImPbQ3qbZMUmbnQ3ZVaO/3jkIvc1j3vfmzSofXadONITWs4F0noAirrxtuTbw+VE8LkGFiGyx&#10;80wGLhQgX08eVphZf+Y9ncpYKwnhkKGBJsY+0zpUDTkMc98Ty+7gB4dR5FBrO+BZwl2nn5JkoR22&#10;LBca7Om1oeqvPDoDXyG1u2JXFW/14bfcCP69vf4YM5uOL8+gIo3x33yn363UXyRSV76REfT6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5ozTGAAAA3QAAAA8AAAAAAAAA&#10;AAAAAAAAoQIAAGRycy9kb3ducmV2LnhtbFBLBQYAAAAABAAEAPkAAACUAwAAAAA=&#10;" strokeweight=".25pt">
                  <v:stroke endarrow="block" endarrowwidth="narrow"/>
                </v:shape>
                <v:shape id="AutoShape 1298" o:spid="_x0000_s1143" type="#_x0000_t32" style="position:absolute;left:3739;top:5457;width:110;height: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UGr8UAAADdAAAADwAAAGRycy9kb3ducmV2LnhtbESPQYvCMBCF7wv+hzCCtzXVg7jVKCIW&#10;FkHE6kFvYzO21WZSmqxWf71ZWNjbDO99b95M562pxJ0aV1pWMOhHIIgzq0vOFRz2yecYhPPIGivL&#10;pOBJDuazzscUY20fvKN76nMRQtjFqKDwvo6ldFlBBl3f1sRBu9jGoA9rk0vd4COEm0oOo2gkDZYc&#10;LhRY07Kg7Jb+GAVHN9DbZJslq/xyTdcBP21eZ6V63XYxAeGp9f/mP/pbh/qj6At+vwkjy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UGr8UAAADdAAAADwAAAAAAAAAA&#10;AAAAAAChAgAAZHJzL2Rvd25yZXYueG1sUEsFBgAAAAAEAAQA+QAAAJMDAAAAAA==&#10;" strokeweight=".25pt">
                  <v:stroke endarrow="block" endarrowwidth="narrow"/>
                </v:shape>
                <v:shape id="AutoShape 1299" o:spid="_x0000_s1144" type="#_x0000_t32" style="position:absolute;left:3206;top:6543;width:353;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35F8YAAADdAAAADwAAAGRycy9kb3ducmV2LnhtbESPQW/CMAyF70j8h8hIu0EKB5gKabUh&#10;NiE4TGPjbhqvrdY4VZPRwq+fD5N2s/We3/u8yQfXqCt1ofZsYD5LQBEX3tZcGvj8eJk+ggoR2WLj&#10;mQzcKECejUcbTK3v+Z2up1gqCeGQooEqxjbVOhQVOQwz3xKL9uU7h1HWrtS2w17CXaMXSbLUDmuW&#10;hgpb2lZUfJ9+nIHd+fl257fXxcWt+mZ/Xh0PgY7GPEyGpzWoSEP8N/9d763gL+fCL9/ICDr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d+RfGAAAA3QAAAA8AAAAAAAAA&#10;AAAAAAAAoQIAAGRycy9kb3ducmV2LnhtbFBLBQYAAAAABAAEAPkAAACUAwAAAAA=&#10;" strokeweight=".25pt">
                  <v:stroke dashstyle="dash" endarrow="block" endarrowwidth="narrow"/>
                </v:shape>
                <v:shape id="AutoShape 1300" o:spid="_x0000_s1145" type="#_x0000_t32" style="position:absolute;left:4429;top:6065;width:551;height:4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FcjMIAAADdAAAADwAAAGRycy9kb3ducmV2LnhtbERPS4vCMBC+C/sfwix407QeVKpRdhcV&#10;0YP4uo/N2JZtJqWJtu6v3wiCt/n4njOdt6YUd6pdYVlB3I9AEKdWF5wpOB2XvTEI55E1lpZJwYMc&#10;zGcfnSkm2ja8p/vBZyKEsEtQQe59lUjp0pwMur6tiAN3tbVBH2CdSV1jE8JNKQdRNJQGCw4NOVb0&#10;k1P6e7gZBYvz9+OPd6vBxYyacn0ebTeOtkp1P9uvCQhPrX+LX+61DvOHcQzPb8IJ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9FcjMIAAADdAAAADwAAAAAAAAAAAAAA&#10;AAChAgAAZHJzL2Rvd25yZXYueG1sUEsFBgAAAAAEAAQA+QAAAJADAAAAAA==&#10;" strokeweight=".25pt">
                  <v:stroke dashstyle="dash" endarrow="block" endarrowwidth="narrow"/>
                </v:shape>
                <v:shape id="Text Box 1301" o:spid="_x0000_s1146" type="#_x0000_t202" style="position:absolute;left:2465;top:6920;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lcIA&#10;AADdAAAADwAAAGRycy9kb3ducmV2LnhtbERPS4vCMBC+C/sfwizsTVM9aKlGWZZVFD34ungbmrEp&#10;NpNuk9X6740geJuP7zmTWWsrcaXGl44V9HsJCOLc6ZILBcfDvJuC8AFZY+WYFNzJw2z60Zlgpt2N&#10;d3Tdh0LEEPYZKjAh1JmUPjdk0fdcTRy5s2sshgibQuoGbzHcVnKQJENpseTYYLCmH0P5Zf9vFSxP&#10;6WFNq4VJt784oi37P3naKPX12X6PQQRqw1v8ci91nD/sD+D5TTxB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ffSVwgAAAN0AAAAPAAAAAAAAAAAAAAAAAJgCAABkcnMvZG93&#10;bnJldi54bWxQSwUGAAAAAAQABAD1AAAAhwMAAAAA&#10;" stroked="f">
                  <v:textbox inset="0,,0">
                    <w:txbxContent>
                      <w:p w:rsidR="00643456" w:rsidRPr="00E2067B" w:rsidRDefault="00643456"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Oval 1302" o:spid="_x0000_s1147" style="position:absolute;left:5305;top:1026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jcIA&#10;AADdAAAADwAAAGRycy9kb3ducmV2LnhtbERPTWsCMRC9C/6HMAVvmrWC6NYoRSx4E1dXPA6b6e62&#10;m0lIoq7/vikUepvH+5zVpjeduJMPrWUF00kGgriyuuVawfn0MV6ACBFZY2eZFDwpwGY9HKww1/bB&#10;R7oXsRYphEOOCpoYXS5lqBoyGCbWESfu03qDMUFfS+3xkcJNJ1+zbC4NtpwaGnS0baj6Lm5GwfZY&#10;3MrT8nB9lpeF+/Juh6Y8KzV66d/fQETq47/4z73Xaf58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yqN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v:textbox>
                </v:oval>
                <v:oval id="Oval 1303" o:spid="_x0000_s1148" style="position:absolute;left:6514;top:975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y+cIA&#10;AADdAAAADwAAAGRycy9kb3ducmV2LnhtbERPTWsCMRC9C/6HMAVvmrWI6NYoRSx4E1dXPA6b6e62&#10;m0lIoq7/vikUepvH+5zVpjeduJMPrWUF00kGgriyuuVawfn0MV6ACBFZY2eZFDwpwGY9HKww1/bB&#10;R7oXsRYphEOOCpoYXS5lqBoyGCbWESfu03qDMUFfS+3xkcJNJ1+zbC4NtpwaGnS0baj6Lm5GwfZY&#10;3MrT8nB9lpeF+/Juh6Y8KzV66d/fQETq47/4z73Xaf58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rL5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v:textbox>
                </v:oval>
                <v:shape id="AutoShape 1304" o:spid="_x0000_s1149" type="#_x0000_t32" style="position:absolute;left:5807;top:10011;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iLMIAAADdAAAADwAAAGRycy9kb3ducmV2LnhtbERP3WrCMBS+H+wdwhG8m6nKRKppEYds&#10;jDG02wMck2NTbE5Kk2n39osg7O58fL9nXQ6uFRfqQ+NZwXSSgSDW3jRcK/j+2j0tQYSIbLD1TAp+&#10;KUBZPD6sMTf+yge6VLEWKYRDjgpsjF0uZdCWHIaJ74gTd/K9w5hgX0vT4zWFu1bOsmwhHTacGix2&#10;tLWkz9WPUxD1y2HOp0/98c6v5+O+aizKrVLj0bBZgYg0xH/x3f1m0vzF9Blu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piLMIAAADdAAAADwAAAAAAAAAAAAAA&#10;AAChAgAAZHJzL2Rvd25yZXYueG1sUEsFBgAAAAAEAAQA+QAAAJADAAAAAA==&#10;" strokeweight=".25pt">
                  <v:stroke endarrow="block" endarrowwidth="narrow"/>
                </v:shape>
                <v:oval id="Oval 1305" o:spid="_x0000_s1150" style="position:absolute;left:7229;top:1026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JFcIA&#10;AADdAAAADwAAAGRycy9kb3ducmV2LnhtbERPTWsCMRC9F/ofwhR6q1l7WHQ1SpEWeiuurngcNuPu&#10;6mYSkqjrv28Ewds83ufMl4PpxYV86CwrGI8yEMS11R03Crabn48JiBCRNfaWScGNAiwXry9zLLS9&#10;8pouZWxECuFQoII2RldIGeqWDIaRdcSJO1hvMCboG6k9XlO46eVnluXSYMepoUVHq5bqU3k2Clbr&#10;8lxtpn/7W7WbuKN332iqrVLvb8PXDESkIT7FD/evTvPzcQ7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IkV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v:textbox>
                </v:oval>
                <v:oval id="Oval 1306" o:spid="_x0000_s1151" style="position:absolute;left:7306;top:1087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jsIA&#10;AADdAAAADwAAAGRycy9kb3ducmV2LnhtbERPTWsCMRC9F/wPYQq91aw9WN0apYiF3sTVFY/DZrq7&#10;upmEJOr6701B8DaP9zmzRW86cSEfWssKRsMMBHFldcu1gt32530CIkRkjZ1lUnCjAIv54GWGubZX&#10;3tCliLVIIRxyVNDE6HIpQ9WQwTC0jjhxf9YbjAn6WmqP1xRuOvmRZWNpsOXU0KCjZUPVqTgbBctN&#10;cS630/XhVu4n7ujdCk25U+rttf/+AhGpj0/xw/2r0/zx6BP+v0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CyO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engineer:2</w:t>
                        </w:r>
                      </w:p>
                      <w:p w:rsidR="00643456" w:rsidRPr="00BD2D9B" w:rsidRDefault="00643456" w:rsidP="0077136B"/>
                    </w:txbxContent>
                  </v:textbox>
                </v:oval>
                <v:oval id="Oval 1307" o:spid="_x0000_s1152" style="position:absolute;left:6875;top:1144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4/MUA&#10;AADdAAAADwAAAGRycy9kb3ducmV2LnhtbESPQW/CMAyF75P4D5GRdhspHBDrCGhCm8RtolC0o9V4&#10;bbfGiZIA5d/Ph0m72XrP731eb0c3qCvF1Hs2MJ8VoIgbb3tuDZyO708rUCkjWxw8k4E7JdhuJg9r&#10;LK2/8YGuVW6VhHAq0UCXcyi1Tk1HDtPMB2LRvnx0mGWNrbYRbxLuBr0oiqV22LM0dBho11HzU12c&#10;gd2hutTH54/Pe31ehe8Y3tDVJ2Mep+PrC6hMY/43/13vreAv54Ir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7j8xQAAAN0AAAAPAAAAAAAAAAAAAAAAAJgCAABkcnMv&#10;ZG93bnJldi54bWxQSwUGAAAAAAQABAD1AAAAigM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shape id="AutoShape 1308" o:spid="_x0000_s1153" type="#_x0000_t32" style="position:absolute;left:6735;top:11108;width:217;height:3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hR+MUAAADdAAAADwAAAGRycy9kb3ducmV2LnhtbERPTWvCQBC9F/wPyxR6040eRFNXKSal&#10;EkU09eBxyE6T0OxsyG5N+u+7gtDbPN7nrDaDacSNOldbVjCdRCCIC6trLhVcPt/HCxDOI2tsLJOC&#10;X3KwWY+eVhhr2/OZbrkvRQhhF6OCyvs2ltIVFRl0E9sSB+7LdgZ9gF0pdYd9CDeNnEXRXBqsOTRU&#10;2NK2ouI7/zEKkt017xfZMc1O+/SQpUNy3n4kSr08D2+vIDwN/l/8cO90mD+fLuH+TThB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hR+MUAAADdAAAADwAAAAAAAAAA&#10;AAAAAAChAgAAZHJzL2Rvd25yZXYueG1sUEsFBgAAAAAEAAQA+QAAAJMDAAAAAA==&#10;" strokeweight=".25pt">
                  <v:stroke dashstyle="dash" endarrow="block" endarrowwidth="narrow"/>
                </v:shape>
                <v:oval id="Oval 1309" o:spid="_x0000_s1154" style="position:absolute;left:5305;top:1092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R8UA&#10;AADdAAAADwAAAGRycy9kb3ducmV2LnhtbESPQW/CMAyF75P4D5GRdhspHBDrCGhCTNptolC0o9V4&#10;bbfGiZIA5d/Ph0m72XrP731eb0c3qCvF1Hs2MJ8VoIgbb3tuDZyOb08rUCkjWxw8k4E7JdhuJg9r&#10;LK2/8YGuVW6VhHAq0UCXcyi1Tk1HDtPMB2LRvnx0mGWNrbYRbxLuBr0oiqV22LM0dBho11HzU12c&#10;gd2hutTH54/Pe31ehe8Y9ujqkzGP0/H1BVSmMf+b/67freAvF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X5HxQAAAN0AAAAPAAAAAAAAAAAAAAAAAJgCAABkcnMv&#10;ZG93bnJldi54bWxQSwUGAAAAAAQABAD1AAAAigMAAAAA&#10;">
                  <v:shadow on="t" opacity=".5"/>
                  <v:textbox inset="0,,0">
                    <w:txbxContent>
                      <w:p w:rsidR="00643456" w:rsidRPr="00BD2D9B" w:rsidRDefault="00643456" w:rsidP="0077136B">
                        <w:pPr>
                          <w:spacing w:line="240" w:lineRule="auto"/>
                          <w:jc w:val="center"/>
                          <w:rPr>
                            <w:b/>
                            <w:sz w:val="10"/>
                            <w:szCs w:val="14"/>
                          </w:rPr>
                        </w:pPr>
                        <w:r>
                          <w:rPr>
                            <w:b/>
                            <w:sz w:val="12"/>
                            <w:szCs w:val="14"/>
                          </w:rPr>
                          <w:t>engineer:1</w:t>
                        </w:r>
                      </w:p>
                      <w:p w:rsidR="00643456" w:rsidRPr="00BD2D9B" w:rsidRDefault="00643456" w:rsidP="0077136B"/>
                    </w:txbxContent>
                  </v:textbox>
                </v:oval>
                <v:oval id="Oval 1310" o:spid="_x0000_s1155" style="position:absolute;left:5305;top:1149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Xb3MMA&#10;AADdAAAADwAAAGRycy9kb3ducmV2LnhtbERPTWvCQBC9C/0PyxR6M5t4EJu6hiIteBOjkR6H7DRJ&#10;m51ddleN/75bKPQ2j/c562oyo7iSD4NlBUWWgyBurR64U3A6vs9XIEJE1jhaJgV3ClBtHmZrLLW9&#10;8YGudexECuFQooI+RldKGdqeDIbMOuLEfVpvMCboO6k93lK4GeUiz5fS4MCpoUdH257a7/piFGwP&#10;9aU5Pu8/7s155b68e0PTnJR6epxeX0BEmuK/+M+902n+clHA7zfpB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Xb3M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oval id="Oval 1311" o:spid="_x0000_s1156" style="position:absolute;left:6283;top:107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Fq8IA&#10;AADdAAAADwAAAGRycy9kb3ducmV2LnhtbERPTWsCMRC9F/ofwhS81Wz3ILo1SpEWvImrW3ocNtPd&#10;1c0kJFHXf28Ewds83ufMl4PpxZl86Cwr+BhnIIhrqztuFOx3P+9TECEia+wtk4IrBVguXl/mWGh7&#10;4S2dy9iIFMKhQAVtjK6QMtQtGQxj64gT92+9wZigb6T2eEnhppd5lk2kwY5TQ4uOVi3Vx/JkFKy2&#10;5anazTZ/1+p36g7efaOp9kqN3oavTxCRhvgUP9xrneZP8hzu36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0Wr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shape id="AutoShape 1312" o:spid="_x0000_s1157" type="#_x0000_t32" style="position:absolute;left:6169;top:11077;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Ot3cMAAADdAAAADwAAAGRycy9kb3ducmV2LnhtbERPTWvCQBC9F/oflil4040RVKKr2KJF&#10;9CCm9T5mp0lodjZktyb6611B6G0e73Pmy85U4kKNKy0rGA4iEMSZ1SXnCr6/Nv0pCOeRNVaWScGV&#10;HCwXry9zTLRt+UiX1OcihLBLUEHhfZ1I6bKCDLqBrYkD92Mbgz7AJpe6wTaEm0rGUTSWBksODQXW&#10;9FFQ9pv+GQXr0/v1xofP+GwmbbU9TfY7R3ulem/dagbCU+f/xU/3Vof543gEj2/C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jrd3DAAAA3QAAAA8AAAAAAAAAAAAA&#10;AAAAoQIAAGRycy9kb3ducmV2LnhtbFBLBQYAAAAABAAEAPkAAACRAwAAAAA=&#10;" strokeweight=".25pt">
                  <v:stroke dashstyle="dash" endarrow="block" endarrowwidth="narrow"/>
                </v:shape>
                <v:oval id="Oval 1313" o:spid="_x0000_s1158" style="position:absolute;left:4003;top:1087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4RMMA&#10;AADdAAAADwAAAGRycy9kb3ducmV2LnhtbERP32vCMBB+H+x/CDfwbaaTIVqNZZQN9iZWO/Z4NGdb&#10;bS4hiVr/+2Uw2Nt9fD9vXYxmEFfyobes4GWagSBurO65VXDYfzwvQISIrHGwTAruFKDYPD6sMdf2&#10;xju6VrEVKYRDjgq6GF0uZWg6Mhim1hEn7mi9wZigb6X2eEvhZpCzLJtLgz2nhg4dlR015+piFJS7&#10;6lLvl9vve/21cCfv3tHUB6UmT+PbCkSkMf6L/9yfOs2fz17h95t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J4RM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v:textbox>
                </v:oval>
                <v:oval id="Oval 1314" o:spid="_x0000_s1159" style="position:absolute;left:4292;top:1144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7d38MA&#10;AADdAAAADwAAAGRycy9kb3ducmV2LnhtbERP32vCMBB+H+x/CDfwbaYTJlqNZZQN9iZWO/Z4NGdb&#10;bS4hiVr/+2Uw2Nt9fD9vXYxmEFfyobes4GWagSBurO65VXDYfzwvQISIrHGwTAruFKDYPD6sMdf2&#10;xju6VrEVKYRDjgq6GF0uZWg6Mhim1hEn7mi9wZigb6X2eEvhZpCzLJtLgz2nhg4dlR015+piFJS7&#10;6lLvl9vve/21cCfv3tHUB6UmT+PbCkSkMf6L/9yfOs2fz17h95t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7d3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oval id="Oval 1315" o:spid="_x0000_s1160" style="position:absolute;left:3384;top:1135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DqMIA&#10;AADdAAAADwAAAGRycy9kb3ducmV2LnhtbERPTWsCMRC9C/0PYQq9abYeFrsapUgLvRVXVzwOm3F3&#10;dTMJSdT13zeC0Ns83ucsVoPpxZV86CwreJ9kIIhrqztuFOy23+MZiBCRNfaWScGdAqyWL6MFFtre&#10;eEPXMjYihXAoUEEboyukDHVLBsPEOuLEHa03GBP0jdQebync9HKaZbk02HFqaNHRuqX6XF6MgvWm&#10;vFTbj9/DvdrP3Mm7LzTVTqm31+FzDiLSEP/FT/ePTvPzaQ6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EOo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engineer:3</w:t>
                        </w:r>
                      </w:p>
                      <w:p w:rsidR="00643456" w:rsidRPr="00BD2D9B" w:rsidRDefault="00643456" w:rsidP="0077136B"/>
                    </w:txbxContent>
                  </v:textbox>
                </v:oval>
                <v:oval id="Oval 1316" o:spid="_x0000_s1161" style="position:absolute;left:3384;top:1192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mM8MA&#10;AADdAAAADwAAAGRycy9kb3ducmV2LnhtbERPS2sCMRC+C/0PYQreNFsPPrZGKaLgrbi6pcdhM93d&#10;djMJSdT13zeC4G0+vucs173pxIV8aC0reBtnIIgrq1uuFZyOu9EcRIjIGjvLpOBGAdarl8ESc22v&#10;fKBLEWuRQjjkqKCJ0eVShqohg2FsHXHifqw3GBP0tdQeryncdHKSZVNpsOXU0KCjTUPVX3E2CjaH&#10;4lweF5/ft/Jr7n6926IpT0oNX/uPdxCR+vgUP9x7neZPJzO4f5NO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DmM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analyst:1</w:t>
                        </w:r>
                      </w:p>
                      <w:p w:rsidR="00643456" w:rsidRPr="00BD2D9B" w:rsidRDefault="00643456" w:rsidP="0077136B"/>
                    </w:txbxContent>
                  </v:textbox>
                </v:oval>
                <v:shape id="Freeform 1317" o:spid="_x0000_s1162" style="position:absolute;left:6154;top:11041;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0HxMQA&#10;AADdAAAADwAAAGRycy9kb3ducmV2LnhtbESPQWvCQBCF70L/wzKFXqRuzCFodJUgiPVYFexxyI5J&#10;SHY2ZFdN/33nUPA2w3vz3jfr7eg69aAhNJ4NzGcJKOLS24YrA5fz/nMBKkRki51nMvBLAbabt8ka&#10;c+uf/E2PU6yUhHDI0UAdY59rHcqaHIaZ74lFu/nBYZR1qLQd8CnhrtNpkmTaYcPSUGNPu5rK9nR3&#10;BrrpTx8O5/JeLAtMM39tj9mxNebjfSxWoCKN8WX+v/6ygp+lgivfyAh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B8TEAAAA3QAAAA8AAAAAAAAAAAAAAAAAmAIAAGRycy9k&#10;b3ducmV2LnhtbFBLBQYAAAAABAAEAPUAAACJAwAAAAA=&#10;" path="m,64c193,165,386,266,578,255,770,244,1045,32,1149,e" filled="f" strokeweight=".25pt">
                  <v:stroke dashstyle="dash" endarrow="block" endarrowwidth="narrow"/>
                  <v:path arrowok="t" o:connecttype="custom" o:connectlocs="0,64;578,255;1149,0" o:connectangles="0,0,0"/>
                </v:shape>
                <v:shape id="AutoShape 1318" o:spid="_x0000_s1163" type="#_x0000_t32" style="position:absolute;left:4502;top:10467;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uilMIAAADdAAAADwAAAGRycy9kb3ducmV2LnhtbERP22oCMRB9F/oPYQq+aVYF0dUoYikt&#10;UkS3/YAxGTeLm8mySXX796Yg+DaHc53lunO1uFIbKs8KRsMMBLH2puJSwc/3+2AGIkRkg7VnUvBH&#10;Adarl94Sc+NvfKRrEUuRQjjkqMDG2ORSBm3JYRj6hjhxZ986jAm2pTQt3lK4q+U4y6bSYcWpwWJD&#10;W0v6Uvw6BVG/HSd83uuvHX9cToeisii3SvVfu80CRKQuPsUP96dJ86fjOfx/k06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3uilMIAAADdAAAADwAAAAAAAAAAAAAA&#10;AAChAgAAZHJzL2Rvd25yZXYueG1sUEsFBgAAAAAEAAQA+QAAAJADAAAAAA==&#10;" strokeweight=".25pt">
                  <v:stroke endarrow="block" endarrowwidth="narrow"/>
                </v:shape>
                <v:shape id="AutoShape 1319" o:spid="_x0000_s1164" type="#_x0000_t32" style="position:absolute;left:3842;top:11186;width:335;height: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id1MUAAADdAAAADwAAAGRycy9kb3ducmV2LnhtbESP0WoCMRBF3wv9hzCFvtWsClK2RhFL&#10;sRSRuu0HTJNxs7iZLJtU1793HgTfZrh37j0zXw6hVSfqUxPZwHhUgCK20TVcG/j9+Xh5BZUyssM2&#10;Mhm4UILl4vFhjqWLZ97Tqcq1khBOJRrwOXel1sl6CphGsSMW7RD7gFnWvtaux7OEh1ZPimKmAzYs&#10;DR47Wnuyx+o/GMj2fT/lw85uv3hz/PuuGo96bczz07B6A5VpyHfz7frTCf5sKvzyjYy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id1MUAAADdAAAADwAAAAAAAAAA&#10;AAAAAAChAgAAZHJzL2Rvd25yZXYueG1sUEsFBgAAAAAEAAQA+QAAAJMDAAAAAA==&#10;" strokeweight=".25pt">
                  <v:stroke endarrow="block" endarrowwidth="narrow"/>
                </v:shape>
                <v:shape id="AutoShape 1320" o:spid="_x0000_s1165" type="#_x0000_t32" style="position:absolute;left:3813;top:11713;width:0;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Q4T8IAAADdAAAADwAAAGRycy9kb3ducmV2LnhtbERP3WrCMBS+F/YO4Qi709QJItVUxDE2&#10;xhi2+gDH5LQpNielybR7+2Uw2N35+H7Pdje6TtxoCK1nBYt5BoJYe9Nyo+B8epmtQYSIbLDzTAq+&#10;KcCueJhsMTf+ziXdqtiIFMIhRwU2xj6XMmhLDsPc98SJq/3gMCY4NNIMeE/hrpNPWbaSDltODRZ7&#10;OljS1+rLKYj6uVxy/ak/3vn1ejlWrUV5UOpxOu43ICKN8V/8534zaf5quYDfb9IJsv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Q4T8IAAADdAAAADwAAAAAAAAAAAAAA&#10;AAChAgAAZHJzL2Rvd25yZXYueG1sUEsFBgAAAAAEAAQA+QAAAJADAAAAAA==&#10;" strokeweight=".25pt">
                  <v:stroke endarrow="block" endarrowwidth="narrow"/>
                </v:shape>
                <v:shape id="AutoShape 1321" o:spid="_x0000_s1166" type="#_x0000_t32" style="position:absolute;left:4553;top:11233;width:230;height:2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eY8cAAADdAAAADwAAAGRycy9kb3ducmV2LnhtbESPQWvCQBCF7wX/wzJCb81GBSkxqxQx&#10;IEIJjR70Ns2OSdrsbMiuJu2v7xYKvc3w3vfmTboZTSvu1LvGsoJZFIMgLq1uuFJwOmZPzyCcR9bY&#10;WiYFX+Rgs548pJhoO/Ab3QtfiRDCLkEFtfddIqUrazLoItsRB+1qe4M+rH0ldY9DCDetnMfxUhps&#10;OFyosaNtTeVncTMKzm6m8ywvs111/SgOAb+8fr8r9TgdX1YgPI3+3/xH73Wov1zM4febMIJ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V5jxwAAAN0AAAAPAAAAAAAA&#10;AAAAAAAAAKECAABkcnMvZG93bnJldi54bWxQSwUGAAAAAAQABAD5AAAAlQMAAAAA&#10;" strokeweight=".25pt">
                  <v:stroke endarrow="block" endarrowwidth="narrow"/>
                </v:shape>
                <v:shape id="AutoShape 1322" o:spid="_x0000_s1167" type="#_x0000_t32" style="position:absolute;left:5737;top:10630;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Do8EAAADdAAAADwAAAGRycy9kb3ducmV2LnhtbERP3WrCMBS+H/gO4Qi7m6kryKhGEWVs&#10;iMisPsAxOTbF5qQ0mda3N8Jgd+fj+z2zRe8acaUu1J4VjEcZCGLtTc2VguPh8+0DRIjIBhvPpOBO&#10;ARbzwcsMC+NvvKdrGSuRQjgUqMDG2BZSBm3JYRj5ljhxZ985jAl2lTQd3lK4a+R7lk2kw5pTg8WW&#10;Vpb0pfx1CqJe73M+7/R2w1+X009ZW5QrpV6H/XIKIlIf/8V/7m+T5k/yHJ7fpBP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SgOjwQAAAN0AAAAPAAAAAAAAAAAAAAAA&#10;AKECAABkcnMvZG93bnJldi54bWxQSwUGAAAAAAQABAD5AAAAjwMAAAAA&#10;" strokeweight=".25pt">
                  <v:stroke endarrow="block" endarrowwidth="narrow"/>
                </v:shape>
                <v:shape id="AutoShape 1323" o:spid="_x0000_s1168" type="#_x0000_t32" style="position:absolute;left:5736;top:11283;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Ob18IAAADdAAAADwAAAGRycy9kb3ducmV2LnhtbERP22oCMRB9L/gPYYS+abYqIlujFKW0&#10;iIiufsA0GTeLm8mySXX790YQ+jaHc535snO1uFIbKs8K3oYZCGLtTcWlgtPxczADESKywdozKfij&#10;AMtF72WOufE3PtC1iKVIIRxyVGBjbHIpg7bkMAx9Q5y4s28dxgTbUpoWbync1XKUZVPpsOLUYLGh&#10;lSV9KX6dgqjXhzGfd3q74a/Lz76oLMqVUq/97uMdRKQu/ouf7m+T5k/HE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Ob18IAAADdAAAADwAAAAAAAAAAAAAA&#10;AAChAgAAZHJzL2Rvd25yZXYueG1sUEsFBgAAAAAEAAQA+QAAAJADAAAAAA==&#10;" strokeweight=".25pt">
                  <v:stroke endarrow="block" endarrowwidth="narrow"/>
                </v:shape>
                <v:shape id="AutoShape 1324" o:spid="_x0000_s1169" type="#_x0000_t32" style="position:absolute;left:7298;top:10051;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TGF8YAAADdAAAADwAAAGRycy9kb3ducmV2LnhtbESPQWvCQBCF74L/YRnBW91YUSR1FRED&#10;pSDS6MHeptkxSc3OhuxWo7/eFQRvM7z3vXkzW7SmEmdqXGlZwXAQgSDOrC45V7DfJW9TEM4ja6ws&#10;k4IrOVjMu50Zxtpe+JvOqc9FCGEXo4LC+zqW0mUFGXQDWxMH7Wgbgz6sTS51g5cQbir5HkUTabDk&#10;cKHAmlYFZaf03yg4uKHeJtssWefHv/Qr4D+b269S/V67/ADhqfUv85P+1KH+ZDSGxzdhBD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UxhfGAAAA3QAAAA8AAAAAAAAA&#10;AAAAAAAAoQIAAGRycy9kb3ducmV2LnhtbFBLBQYAAAAABAAEAPkAAACUAwAAAAA=&#10;" strokeweight=".25pt">
                  <v:stroke endarrow="block" endarrowwidth="narrow"/>
                </v:shape>
                <v:shape id="AutoShape 1325" o:spid="_x0000_s1170" type="#_x0000_t32" style="position:absolute;left:6128;top:10526;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YMYAAADdAAAADwAAAGRycy9kb3ducmV2LnhtbESPQWvCQBCF74L/YRnBW7NRIUjqKkUM&#10;FEGk0YPeptkxSc3OhuxW0/76rlDwNsN735s3i1VvGnGjztWWFUyiGARxYXXNpYLjIXuZg3AeWWNj&#10;mRT8kIPVcjhYYKrtnT/olvtShBB2KSqovG9TKV1RkUEX2ZY4aBfbGfRh7UqpO7yHcNPIaRwn0mDN&#10;4UKFLa0rKq75t1FwchO9z/ZFtikvX/k24Ofd76dS41H/9grCU++f5n/6XYf6ySyBxzdhB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GWGDGAAAA3QAAAA8AAAAAAAAA&#10;AAAAAAAAoQIAAGRycy9kb3ducmV2LnhtbFBLBQYAAAAABAAEAPkAAACUAwAAAAA=&#10;" strokeweight=".25pt">
                  <v:stroke endarrow="block" endarrowwidth="narrow"/>
                </v:shape>
                <v:shape id="AutoShape 1326" o:spid="_x0000_s1171" type="#_x0000_t32" style="position:absolute;left:7712;top:10630;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FoMIAAADdAAAADwAAAGRycy9kb3ducmV2LnhtbERP3WrCMBS+H+wdwhnsTlMnqFTTIg7Z&#10;kDG02wMck2NTbE5KE7V7ezMY7O58fL9nVQ6uFVfqQ+NZwWScgSDW3jRcK/j+2o4WIEJENth6JgU/&#10;FKAsHh9WmBt/4wNdq1iLFMIhRwU2xi6XMmhLDsPYd8SJO/neYUywr6Xp8ZbCXStfsmwmHTacGix2&#10;tLGkz9XFKYj69TDl06f+2PHb+bivGotyo9Tz07Begog0xH/xn/vdpPmz6Rx+v0kn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EFoMIAAADdAAAADwAAAAAAAAAAAAAA&#10;AAChAgAAZHJzL2Rvd25yZXYueG1sUEsFBgAAAAAEAAQA+QAAAJADAAAAAA==&#10;" strokeweight=".25pt">
                  <v:stroke endarrow="block" endarrowwidth="narrow"/>
                </v:shape>
                <v:shape id="AutoShape 1327" o:spid="_x0000_s1172" type="#_x0000_t32" style="position:absolute;left:7303;top:11233;width:425;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6R0sUAAADdAAAADwAAAGRycy9kb3ducmV2LnhtbESP0WoCMRBF3wv9hzCFvtWsClK2RhFL&#10;sRSRuu0HTJNxs7iZLJtU1793HgTfZrh37j0zXw6hVSfqUxPZwHhUgCK20TVcG/j9+Xh5BZUyssM2&#10;Mhm4UILl4vFhjqWLZ97Tqcq1khBOJRrwOXel1sl6CphGsSMW7RD7gFnWvtaux7OEh1ZPimKmAzYs&#10;DR47Wnuyx+o/GMj2fT/lw85uv3hz/PuuGo96bczz07B6A5VpyHfz7frTCf5sKrjyjYy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6R0sUAAADdAAAADwAAAAAAAAAA&#10;AAAAAAChAgAAZHJzL2Rvd25yZXYueG1sUEsFBgAAAAAEAAQA+QAAAJMDAAAAAA==&#10;" strokeweight=".25pt">
                  <v:stroke endarrow="block" endarrowwidth="narrow"/>
                </v:shape>
                <v:shape id="AutoShape 1328" o:spid="_x0000_s1173" type="#_x0000_t32" style="position:absolute;left:4259;top:11803;width:294;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M6sQAAADdAAAADwAAAGRycy9kb3ducmV2LnhtbERPS2vCQBC+C/0PyxR6aza14CNmI22p&#10;RepBfN3H7JiEZmdDdjWxv74rFLzNx/ecdN6bWlyodZVlBS9RDII4t7riQsF+t3iegHAeWWNtmRRc&#10;ycE8exikmGjb8YYuW1+IEMIuQQWl900ipctLMugi2xAH7mRbgz7AtpC6xS6Em1oO43gkDVYcGkps&#10;6KOk/Gd7Ngo+D+/XX15/DY9m3NXLw3j17Wil1NNj/zYD4an3d/G/e6nD/NHrFG7fhB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gzqxAAAAN0AAAAPAAAAAAAAAAAA&#10;AAAAAKECAABkcnMvZG93bnJldi54bWxQSwUGAAAAAAQABAD5AAAAkgMAAAAA&#10;" strokeweight=".25pt">
                  <v:stroke dashstyle="dash" endarrow="block" endarrowwidth="narrow"/>
                </v:shape>
                <v:shape id="AutoShape 1329" o:spid="_x0000_s1174" type="#_x0000_t32" style="position:absolute;left:4965;top:11766;width: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HXeMgAAADdAAAADwAAAGRycy9kb3ducmV2LnhtbESPQUvDQBCF74L/YRnBm91YpJTYbZEm&#10;xZKK2NhDj0N2TILZ2ZBdm/jvnUPB2wzvzXvfrDaT69SFhtB6NvA4S0ARV962XBs4fe4elqBCRLbY&#10;eSYDvxRgs769WWFq/chHupSxVhLCIUUDTYx9qnWoGnIYZr4nFu3LDw6jrEOt7YCjhLtOz5NkoR22&#10;LA0N9rRtqPouf5yBbH8ux2Xxnhcfh/ytyKfsuH3NjLm/m16eQUWa4r/5er23gr94En75RkbQ6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9HXeMgAAADdAAAADwAAAAAA&#10;AAAAAAAAAAChAgAAZHJzL2Rvd25yZXYueG1sUEsFBgAAAAAEAAQA+QAAAJYDAAAAAA==&#10;" strokeweight=".25pt">
                  <v:stroke dashstyle="dash" endarrow="block" endarrowwidth="narrow"/>
                </v:shape>
                <v:shape id="AutoShape 1330" o:spid="_x0000_s1175" type="#_x0000_t32" style="position:absolute;left:4850;top:10501;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JzkcQAAADdAAAADwAAAGRycy9kb3ducmV2LnhtbERPTWvCQBC9C/6HZYTe6iZSVFLXYIuW&#10;UA+lWu/T7DQJZmdDdmuS/npXKHibx/ucVdqbWlyodZVlBfE0AkGcW11xoeDruHtcgnAeWWNtmRQM&#10;5CBdj0crTLTt+JMuB1+IEMIuQQWl900ipctLMuimtiEO3I9tDfoA20LqFrsQbmo5i6K5NFhxaCix&#10;odeS8vPh1yjYnl6GP/54m32bRVdnp8X+3dFeqYdJv3kG4an3d/G/O9Nh/vwphts34QS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nORxAAAAN0AAAAPAAAAAAAAAAAA&#10;AAAAAKECAABkcnMvZG93bnJldi54bWxQSwUGAAAAAAQABAD5AAAAkgMAAAAA&#10;" strokeweight=".25pt">
                  <v:stroke dashstyle="dash" endarrow="block" endarrowwidth="narrow"/>
                </v:shape>
                <v:shape id="AutoShape 1331" o:spid="_x0000_s1176" type="#_x0000_t32" style="position:absolute;left:4236;top:11197;width:1149;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t5sMAAADdAAAADwAAAGRycy9kb3ducmV2LnhtbERPTWvCQBC9F/oflil4041BVKKr2KJF&#10;9CCm9T5mp0lodjZktyb6611B6G0e73Pmy85U4kKNKy0rGA4iEMSZ1SXnCr6/Nv0pCOeRNVaWScGV&#10;HCwXry9zTLRt+UiX1OcihLBLUEHhfZ1I6bKCDLqBrYkD92Mbgz7AJpe6wTaEm0rGUTSWBksODQXW&#10;9FFQ9pv+GQXr0/v1xofP+GwmbbU9TfY7R3ulem/dagbCU+f/xU/3Vof541EMj2/C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w7ebDAAAA3QAAAA8AAAAAAAAAAAAA&#10;AAAAoQIAAGRycy9kb3ducmV2LnhtbFBLBQYAAAAABAAEAPkAAACRAwAAAAA=&#10;" strokeweight=".25pt">
                  <v:stroke dashstyle="dash" endarrow="block" endarrowwidth="narrow"/>
                </v:shape>
                <v:shape id="Text Box 1332" o:spid="_x0000_s1177" type="#_x0000_t202" style="position:absolute;left:6821;top:6877;width:258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E8MA&#10;AADdAAAADwAAAGRycy9kb3ducmV2LnhtbERPS2sCMRC+C/6HMII3zdoWXVajSLHFUg++Lt6GzbhZ&#10;3EzWTdTtv28KBW/z8T1ntmhtJe7U+NKxgtEwAUGcO11yoeB4+BikIHxA1lg5JgU/5GEx73ZmmGn3&#10;4B3d96EQMYR9hgpMCHUmpc8NWfRDVxNH7uwaiyHCppC6wUcMt5V8SZKxtFhybDBY07uh/LK/WQXr&#10;U3r4pq9Pk25XOKEt+6s8bZTq99rlFESgNjzF/+61jvPHb6/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J+E8MAAADdAAAADwAAAAAAAAAAAAAAAACYAgAAZHJzL2Rv&#10;d25yZXYueG1sUEsFBgAAAAAEAAQA9QAAAIgDAAAAAA==&#10;" stroked="f">
                  <v:textbox inset="0,,0">
                    <w:txbxContent>
                      <w:p w:rsidR="00643456" w:rsidRPr="00E2067B" w:rsidRDefault="00643456"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Oval 1333" o:spid="_x0000_s1178" style="position:absolute;left:3839;top:789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d5MIA&#10;AADdAAAADwAAAGRycy9kb3ducmV2LnhtbERPTWsCMRC9C/6HMEJvmm0R0dUoRSp4K65u6XHYjLur&#10;m0lIoq7/vikUepvH+5zVpjeduJMPrWUFr5MMBHFldcu1gtNxN56DCBFZY2eZFDwpwGY9HKww1/bB&#10;B7oXsRYphEOOCpoYXS5lqBoyGCbWESfubL3BmKCvpfb4SOGmk29ZNpMGW04NDTraNlRdi5tRsD0U&#10;t/K4+Px+ll9zd/HuA015Uupl1L8vQUTq47/4z73Xaf5sOo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Z3k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v:textbox>
                </v:oval>
                <v:oval id="Oval 1334" o:spid="_x0000_s1179" style="position:absolute;left:5048;top:7389;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4f8MA&#10;AADdAAAADwAAAGRycy9kb3ducmV2LnhtbERPTWsCMRC9C/0PYQreNNtiRbdGKaLQW3F1pcdhM+6u&#10;3UxCEnX9902h4G0e73MWq9504ko+tJYVvIwzEMSV1S3XCg777WgGIkRkjZ1lUnCnAKvl02CBubY3&#10;3tG1iLVIIRxyVNDE6HIpQ9WQwTC2jjhxJ+sNxgR9LbXHWwo3nXzNsqk02HJqaNDRuqHqp7gYBetd&#10;cSn386/ve3mcubN3GzTlQanhc//xDiJSHx/if/enTvOnkzf4+y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E4f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v:textbox>
                </v:oval>
                <v:shape id="AutoShape 1335" o:spid="_x0000_s1180" type="#_x0000_t32" style="position:absolute;left:4341;top:7643;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TRsIAAADdAAAADwAAAGRycy9kb3ducmV2LnhtbERP3WrCMBS+F3yHcAa703RuFOmMIops&#10;jCG27gGOybEpNielybR7+2Uw8O58fL9nsRpcK67Uh8azgqdpBoJYe9NwreDruJvMQYSIbLD1TAp+&#10;KMBqOR4tsDD+xiVdq1iLFMKhQAU2xq6QMmhLDsPUd8SJO/veYUywr6Xp8ZbCXStnWZZLhw2nBosd&#10;bSzpS/XtFES9LZ/5vNefH/x2OR2qxqLcKPX4MKxfQUQa4l387343aX7+ksPfN+kE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vTRsIAAADdAAAADwAAAAAAAAAAAAAA&#10;AAChAgAAZHJzL2Rvd25yZXYueG1sUEsFBgAAAAAEAAQA+QAAAJADAAAAAA==&#10;" strokeweight=".25pt">
                  <v:stroke endarrow="block" endarrowwidth="narrow"/>
                </v:shape>
                <v:oval id="Oval 1336" o:spid="_x0000_s1181" style="position:absolute;left:5763;top:789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8Dk8MA&#10;AADdAAAADwAAAGRycy9kb3ducmV2LnhtbERPTWsCMRC9F/ofwhS81WyLWN0apYhCb8XVlR6Hzbi7&#10;djMJSdT13xuh4G0e73Nmi9504kw+tJYVvA0zEMSV1S3XCnbb9esERIjIGjvLpOBKARbz56cZ5tpe&#10;eEPnItYihXDIUUETo8ulDFVDBsPQOuLEHaw3GBP0tdQeLyncdPI9y8bSYMupoUFHy4aqv+JkFCw3&#10;xancTn9+r+V+4o7erdCUO6UGL/3XJ4hIfXyI/93fOs0fjz7g/k06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8Dk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designer:2</w:t>
                        </w:r>
                      </w:p>
                      <w:p w:rsidR="00643456" w:rsidRPr="00BD2D9B" w:rsidRDefault="00643456" w:rsidP="0077136B"/>
                    </w:txbxContent>
                  </v:textbox>
                </v:oval>
                <v:oval id="Oval 1337" o:spid="_x0000_s1182" style="position:absolute;left:5840;top:850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X4cYA&#10;AADdAAAADwAAAGRycy9kb3ducmV2LnhtbESPQWvDMAyF74P9B6PBbqvTMUqb1S2lbLDbaNqUHkWs&#10;Jdli2dhum/776TDYTeI9vfdpuR7doC4UU+/ZwHRSgCJuvO25NXDYvz/NQaWMbHHwTAZulGC9ur9b&#10;Ymn9lXd0qXKrJIRTiQa6nEOpdWo6cpgmPhCL9uWjwyxrbLWNeJVwN+jnophphz1LQ4eBth01P9XZ&#10;GdjuqnO9X3yebvVxHr5jeENXH4x5fBg3r6Ayjfnf/Hf9YQV/9iK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CX4cYAAADdAAAADwAAAAAAAAAAAAAAAACYAgAAZHJz&#10;L2Rvd25yZXYueG1sUEsFBgAAAAAEAAQA9QAAAIsDAAAAAA==&#10;">
                  <v:shadow on="t" opacity=".5"/>
                  <v:textbox inset="0,,0">
                    <w:txbxContent>
                      <w:p w:rsidR="00643456" w:rsidRPr="00BD2D9B" w:rsidRDefault="00643456" w:rsidP="0077136B">
                        <w:pPr>
                          <w:spacing w:line="240" w:lineRule="auto"/>
                          <w:jc w:val="center"/>
                          <w:rPr>
                            <w:b/>
                            <w:sz w:val="10"/>
                            <w:szCs w:val="14"/>
                          </w:rPr>
                        </w:pPr>
                        <w:r>
                          <w:rPr>
                            <w:b/>
                            <w:sz w:val="12"/>
                            <w:szCs w:val="14"/>
                          </w:rPr>
                          <w:t>engineer:2</w:t>
                        </w:r>
                      </w:p>
                      <w:p w:rsidR="00643456" w:rsidRPr="00BD2D9B" w:rsidRDefault="00643456" w:rsidP="0077136B"/>
                    </w:txbxContent>
                  </v:textbox>
                </v:oval>
                <v:oval id="Oval 1338" o:spid="_x0000_s1183" style="position:absolute;left:3839;top:855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yesIA&#10;AADdAAAADwAAAGRycy9kb3ducmV2LnhtbERPTWsCMRC9F/ofwhS81WyLiG6NItKCN3F1pcdhM+6u&#10;biYhibr+eyMUepvH+5zZojeduJIPrWUFH8MMBHFldcu1gv3u530CIkRkjZ1lUnCnAIv568sMc21v&#10;vKVrEWuRQjjkqKCJ0eVShqohg2FoHXHijtYbjAn6WmqPtxRuOvmZZWNpsOXU0KCjVUPVubgYBatt&#10;cSl3083vvTxM3Mm7bzTlXqnBW7/8AhGpj//iP/dap/nj0RSe36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jDJ6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engineer:1</w:t>
                        </w:r>
                      </w:p>
                      <w:p w:rsidR="00643456" w:rsidRPr="00BD2D9B" w:rsidRDefault="00643456" w:rsidP="0077136B"/>
                    </w:txbxContent>
                  </v:textbox>
                </v:oval>
                <v:oval id="Oval 1339" o:spid="_x0000_s1184" style="position:absolute;left:2537;top:850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NOsYA&#10;AADdAAAADwAAAGRycy9kb3ducmV2LnhtbESPQWvDMAyF74P9B6PBbqvTwUqb1S2lbLDbaNqUHkWs&#10;Jdli2dhum/776TDYTeI9vfdpuR7doC4UU+/ZwHRSgCJuvO25NXDYvz/NQaWMbHHwTAZulGC9ur9b&#10;Ymn9lXd0qXKrJIRTiQa6nEOpdWo6cpgmPhCL9uWjwyxrbLWNeJVwN+jnophphz1LQ4eBth01P9XZ&#10;GdjuqnO9X3yebvVxHr5jeENXH4x5fBg3r6Ayjfnf/Hf9YQV/9iL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8NOsYAAADdAAAADwAAAAAAAAAAAAAAAACYAgAAZHJz&#10;L2Rvd25yZXYueG1sUEsFBgAAAAAEAAQA9QAAAIsDAAAAAA==&#10;">
                  <v:shadow on="t" opacity=".5"/>
                  <v:textbox inset="0,,0">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v:textbox>
                </v:oval>
                <v:oval id="Oval 1340" o:spid="_x0000_s1185" style="position:absolute;left:1918;top:8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OoocIA&#10;AADdAAAADwAAAGRycy9kb3ducmV2LnhtbERPTWsCMRC9C/6HMAVvmrWg6NYoRSx4E1dXPA6b6e62&#10;m0lIoq7/vikUepvH+5zVpjeduJMPrWUF00kGgriyuuVawfn0MV6ACBFZY2eZFDwpwGY9HKww1/bB&#10;R7oXsRYphEOOCpoYXS5lqBoyGCbWESfu03qDMUFfS+3xkcJNJ1+zbC4NtpwaGnS0baj6Lm5GwfZY&#10;3MrT8nB9lpeF+/Juh6Y8KzV66d/fQETq47/4z73Xaf58No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6ih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engineer:3</w:t>
                        </w:r>
                      </w:p>
                      <w:p w:rsidR="00643456" w:rsidRPr="00BD2D9B" w:rsidRDefault="00643456" w:rsidP="0077136B"/>
                    </w:txbxContent>
                  </v:textbox>
                </v:oval>
                <v:shape id="Freeform 1341" o:spid="_x0000_s1186" style="position:absolute;left:4688;top:8673;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DU8IA&#10;AADdAAAADwAAAGRycy9kb3ducmV2LnhtbERPTYvCMBC9C/sfwgh7EU0tWNZqlLIgux61wnocmrEt&#10;bSalidr990YQvM3jfc56O5hW3Kh3tWUF81kEgriwuuZSwSnfTb9AOI+ssbVMCv7JwXbzMVpjqu2d&#10;D3Q7+lKEEHYpKqi871IpXVGRQTezHXHgLrY36APsS6l7vIdw08o4ihJpsObQUGFH3xUVzfFqFLST&#10;c+d+8uKaLTOME/vX7JN9o9TneMhWIDwN/i1+uX91mJ8sYnh+E06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I0NTwgAAAN0AAAAPAAAAAAAAAAAAAAAAAJgCAABkcnMvZG93&#10;bnJldi54bWxQSwUGAAAAAAQABAD1AAAAhwMAAAAA&#10;" path="m,64c193,165,386,266,578,255,770,244,1045,32,1149,e" filled="f" strokeweight=".25pt">
                  <v:stroke dashstyle="dash" endarrow="block" endarrowwidth="narrow"/>
                  <v:path arrowok="t" o:connecttype="custom" o:connectlocs="0,64;578,255;1149,0" o:connectangles="0,0,0"/>
                </v:shape>
                <v:shape id="AutoShape 1342" o:spid="_x0000_s1187" type="#_x0000_t32" style="position:absolute;left:3036;top:8099;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XmA8IAAADdAAAADwAAAGRycy9kb3ducmV2LnhtbERP22oCMRB9L/gPYYS+abaKIlujFKW0&#10;iIiufsA0GTeLm8mySXX790YQ+jaHc535snO1uFIbKs8K3oYZCGLtTcWlgtPxczADESKywdozKfij&#10;AMtF72WOufE3PtC1iKVIIRxyVGBjbHIpg7bkMAx9Q5y4s28dxgTbUpoWbync1XKUZVPpsOLUYLGh&#10;lSV9KX6dgqjXhzGfd3q74a/Lz76oLMqVUq/97uMdRKQu/ouf7m+T5k8nY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XmA8IAAADdAAAADwAAAAAAAAAAAAAA&#10;AAChAgAAZHJzL2Rvd25yZXYueG1sUEsFBgAAAAAEAAQA+QAAAJADAAAAAA==&#10;" strokeweight=".25pt">
                  <v:stroke endarrow="block" endarrowwidth="narrow"/>
                </v:shape>
                <v:shape id="AutoShape 1343" o:spid="_x0000_s1188" type="#_x0000_t32" style="position:absolute;left:2376;top:8818;width:335;height: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d8IAAADdAAAADwAAAGRycy9kb3ducmV2LnhtbERP22oCMRB9L/gPYQTfalZtRVajiCIt&#10;pZS6+gFjMm4WN5Nlk+r696ZQ6NscznUWq87V4kptqDwrGA0zEMTam4pLBcfD7nkGIkRkg7VnUnCn&#10;AKtl72mBufE33tO1iKVIIRxyVGBjbHIpg7bkMAx9Q5y4s28dxgTbUpoWbync1XKcZVPpsOLUYLGh&#10;jSV9KX6cgqi3+wmfv/TnB79dTt9FZVFulBr0u/UcRKQu/ov/3O8mzZ++vsDvN+k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x+d8IAAADdAAAADwAAAAAAAAAAAAAA&#10;AAChAgAAZHJzL2Rvd25yZXYueG1sUEsFBgAAAAAEAAQA+QAAAJADAAAAAA==&#10;" strokeweight=".25pt">
                  <v:stroke endarrow="block" endarrowwidth="narrow"/>
                </v:shape>
                <v:shape id="AutoShape 1344" o:spid="_x0000_s1189" type="#_x0000_t32" style="position:absolute;left:4271;top:8262;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b7MIAAADdAAAADwAAAGRycy9kb3ducmV2LnhtbERP3WrCMBS+H+wdwhl4N1M3lFFNizhk&#10;ImPMbg9wTI5NsTkpTdT69osg7O58fL9nUQ6uFWfqQ+NZwWScgSDW3jRcK/j9WT+/gQgR2WDrmRRc&#10;KUBZPD4sMDf+wjs6V7EWKYRDjgpsjF0uZdCWHIax74gTd/C9w5hgX0vT4yWFu1a+ZNlMOmw4NVjs&#10;aGVJH6uTUxD1++6VD1/6c8sfx/131ViUK6VGT8NyDiLSEP/Fd/fGpPmz6RRu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Db7MIAAADdAAAADwAAAAAAAAAAAAAA&#10;AAChAgAAZHJzL2Rvd25yZXYueG1sUEsFBgAAAAAEAAQA+QAAAJADAAAAAA==&#10;" strokeweight=".25pt">
                  <v:stroke endarrow="block" endarrowwidth="narrow"/>
                </v:shape>
                <v:shape id="AutoShape 1345" o:spid="_x0000_s1190" type="#_x0000_t32" style="position:absolute;left:5832;top:7683;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9wMYAAADdAAAADwAAAGRycy9kb3ducmV2LnhtbESPQWvCQBCF74L/YRnBW7NRMEjqKkUM&#10;FEGk0YPeptkxSc3OhuxW0/76rlDwNsN735s3i1VvGnGjztWWFUyiGARxYXXNpYLjIXuZg3AeWWNj&#10;mRT8kIPVcjhYYKrtnT/olvtShBB2KSqovG9TKV1RkUEX2ZY4aBfbGfRh7UqpO7yHcNPIaRwn0mDN&#10;4UKFLa0rKq75t1FwchO9z/ZFtikvX/k24Ofd76dS41H/9grCU++f5n/6XYf6ySyBxzdhB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ZvcDGAAAA3QAAAA8AAAAAAAAA&#10;AAAAAAAAoQIAAGRycy9kb3ducmV2LnhtbFBLBQYAAAAABAAEAPkAAACUAwAAAAA=&#10;" strokeweight=".25pt">
                  <v:stroke endarrow="block" endarrowwidth="narrow"/>
                </v:shape>
                <v:shape id="AutoShape 1346" o:spid="_x0000_s1191" type="#_x0000_t32" style="position:absolute;left:6246;top:8262;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7gAMIAAADdAAAADwAAAGRycy9kb3ducmV2LnhtbERP3WrCMBS+F3yHcITdaerGVDqjiGNs&#10;iIy12wOcJcem2JyUJtPu7Y0geHc+vt+zXPeuESfqQu1ZwXSSgSDW3tRcKfj5fhsvQISIbLDxTAr+&#10;KcB6NRwsMTf+zAWdyliJFMIhRwU2xjaXMmhLDsPEt8SJO/jOYUywq6Tp8JzCXSMfs2wmHdacGiy2&#10;tLWkj+WfUxD1a/HEh0+93/H78ferrC3KrVIPo37zAiJSH+/im/vDpPmz5zlcv0knyN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7gAMIAAADdAAAADwAAAAAAAAAAAAAA&#10;AAChAgAAZHJzL2Rvd25yZXYueG1sUEsFBgAAAAAEAAQA+QAAAJADAAAAAA==&#10;" strokeweight=".25pt">
                  <v:stroke endarrow="block" endarrowwidth="narrow"/>
                </v:shape>
                <v:shape id="AutoShape 1347" o:spid="_x0000_s1192" type="#_x0000_t32" style="position:absolute;left:3384;top:8133;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M0cYAAADdAAAADwAAAGRycy9kb3ducmV2LnhtbESPT2vCQBDF74LfYRmht7pRqEp0FS1t&#10;kXoo9c99zI5JMDsbslsT++k7h4K3Gd6b936zWHWuUjdqQunZwGiYgCLOvC05N3A8vD/PQIWIbLHy&#10;TAbuFGC17PcWmFrf8jfd9jFXEsIhRQNFjHWqdcgKchiGviYW7eIbh1HWJte2wVbCXaXHSTLRDkuW&#10;hgJrei0ou+5/nIG30+b+y18f47ObttX2NN19BtoZ8zTo1nNQkbr4MP9fb63gT14EV76REf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BTNHGAAAA3QAAAA8AAAAAAAAA&#10;AAAAAAAAoQIAAGRycy9kb3ducmV2LnhtbFBLBQYAAAAABAAEAPkAAACUAwAAAAA=&#10;" strokeweight=".25pt">
                  <v:stroke dashstyle="dash" endarrow="block" endarrowwidth="narrow"/>
                </v:shape>
                <v:shape id="AutoShape 1348" o:spid="_x0000_s1193" type="#_x0000_t32" style="position:absolute;left:2770;top:8829;width:1149;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3pSsQAAADdAAAADwAAAGRycy9kb3ducmV2LnhtbERPS2vCQBC+C/0PyxR6azYV6iNmI22p&#10;RepBfN3H7JiEZmdDdjWxv74rFLzNx/ecdN6bWlyodZVlBS9RDII4t7riQsF+t3iegHAeWWNtmRRc&#10;ycE8exikmGjb8YYuW1+IEMIuQQWl900ipctLMugi2xAH7mRbgz7AtpC6xS6Em1oO43gkDVYcGkps&#10;6KOk/Gd7Ngo+D+/XX15/DY9m3NXLw3j17Wil1NNj/zYD4an3d/G/e6nD/NHrFG7fhB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elKxAAAAN0AAAAPAAAAAAAAAAAA&#10;AAAAAKECAABkcnMvZG93bnJldi54bWxQSwUGAAAAAAQABAD5AAAAkgMAAAAA&#10;" strokeweight=".25pt">
                  <v:stroke dashstyle="dash" endarrow="block" endarrowwidth="narrow"/>
                </v:shape>
                <v:shape id="Text Box 1349" o:spid="_x0000_s1194" type="#_x0000_t202" style="position:absolute;left:3302;top:9397;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8BMYA&#10;AADdAAAADwAAAGRycy9kb3ducmV2LnhtbESPT2/CMAzF75P2HSJP2m2k26GrCgEhNCam7cC/Czer&#10;MU1F45Qmg+7bzwckbrbe83s/T2aDb9WF+tgENvA6ykARV8E2XBvY75YvBaiYkC22gcnAH0WYTR8f&#10;JljacOUNXbapVhLCsUQDLqWu1DpWjjzGUeiIRTuG3mOSta+17fEq4b7Vb1mWa48NS4PDjhaOqtP2&#10;1xtYHYrdN319umL9ge+05njWhx9jnp+G+RhUoiHdzbfrlRX8PBd++UZG0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W8BMYAAADdAAAADwAAAAAAAAAAAAAAAACYAgAAZHJz&#10;L2Rvd25yZXYueG1sUEsFBgAAAAAEAAQA9QAAAIsDAAAAAA==&#10;" stroked="f">
                  <v:textbox inset="0,,0">
                    <w:txbxContent>
                      <w:p w:rsidR="00643456" w:rsidRPr="00E2067B" w:rsidRDefault="00643456"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Oval 1350" o:spid="_x0000_s1195" style="position:absolute;left:7430;top:4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9iHMIA&#10;AADdAAAADwAAAGRycy9kb3ducmV2LnhtbERPTWsCMRC9F/ofwhR6q1l7WHQ1SpEWeiuurngcNuPu&#10;6mYSkqjrv28Ewds83ufMl4PpxYV86CwrGI8yEMS11R03Crabn48JiBCRNfaWScGNAiwXry9zLLS9&#10;8pouZWxECuFQoII2RldIGeqWDIaRdcSJO1hvMCboG6k9XlO46eVnluXSYMepoUVHq5bqU3k2Clbr&#10;8lxtpn/7W7WbuKN332iqrVLvb8PXDESkIT7FD/evTvPzfAz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2Ic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v:textbox>
                </v:oval>
                <v:oval id="Oval 1351" o:spid="_x0000_s1196" style="position:absolute;left:8639;top:4472;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8a8IA&#10;AADdAAAADwAAAGRycy9kb3ducmV2LnhtbERPTWsCMRC9C/0PYQq9abYeFrsapUgLvRVXVzwOm3F3&#10;dTMJSdT13zeC0Ns83ucsVoPpxZV86CwreJ9kIIhrqztuFOy23+MZiBCRNfaWScGdAqyWL6MFFtre&#10;eEPXMjYihXAoUEEboyukDHVLBsPEOuLEHa03GBP0jdQebync9HKaZbk02HFqaNHRuqX6XF6MgvWm&#10;vFTbj9/DvdrP3Mm7LzTVTqm31+FzDiLSEP/FT/ePTvPzfAq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xr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v:textbox>
                </v:oval>
                <v:shape id="AutoShape 1352" o:spid="_x0000_s1197" type="#_x0000_t32" style="position:absolute;left:7932;top:4726;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ksvsEAAADdAAAADwAAAGRycy9kb3ducmV2LnhtbERP3WrCMBS+H/gO4QjezdQJZVSjiDIm&#10;Y8isPsAxOTbF5qQ0mXZvvwiCd+fj+z3zZe8acaUu1J4VTMYZCGLtTc2VguPh4/UdRIjIBhvPpOCP&#10;AiwXg5c5FsbfeE/XMlYihXAoUIGNsS2kDNqSwzD2LXHizr5zGBPsKmk6vKVw18i3LMulw5pTg8WW&#10;1pb0pfx1CqLe7Kd83unvL/68nH7K2qJcKzUa9qsZiEh9fIof7q1J8/N8Cvdv0gl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Sy+wQAAAN0AAAAPAAAAAAAAAAAAAAAA&#10;AKECAABkcnMvZG93bnJldi54bWxQSwUGAAAAAAQABAD5AAAAjwMAAAAA&#10;" strokeweight=".25pt">
                  <v:stroke endarrow="block" endarrowwidth="narrow"/>
                </v:shape>
                <v:oval id="Oval 1353" o:spid="_x0000_s1198" style="position:absolute;left:9354;top:4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BhMMA&#10;AADdAAAADwAAAGRycy9kb3ducmV2LnhtbERP32vCMBB+F/Y/hBP2pqlDiuuMIrKBb8Nqxx6P5myr&#10;zSUkUet/vwwGe7uP7+ct14PpxY186CwrmE0zEMS11R03Co6Hj8kCRIjIGnvLpOBBAdarp9ESC23v&#10;vKdbGRuRQjgUqKCN0RVShrolg2FqHXHiTtYbjAn6RmqP9xRuevmSZbk02HFqaNHRtqX6Ul6Ngu2+&#10;vFaH18/vR/W1cGfv3tFUR6Wex8PmDUSkIf6L/9w7nebn+R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jBhM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designer:2</w:t>
                        </w:r>
                      </w:p>
                      <w:p w:rsidR="00643456" w:rsidRPr="00BD2D9B" w:rsidRDefault="00643456" w:rsidP="0077136B"/>
                    </w:txbxContent>
                  </v:textbox>
                </v:oval>
                <v:oval id="Oval 1354" o:spid="_x0000_s1199" style="position:absolute;left:6128;top:5585;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kH8MA&#10;AADdAAAADwAAAGRycy9kb3ducmV2LnhtbERP32vCMBB+F/Y/hBP2pqkDi+uMIrKBb8Nqxx6P5myr&#10;zSUkUet/vwwGe7uP7+ct14PpxY186CwrmE0zEMS11R03Co6Hj8kCRIjIGnvLpOBBAdarp9ESC23v&#10;vKdbGRuRQjgUqKCN0RVShrolg2FqHXHiTtYbjAn6RmqP9xRuevmSZbk02HFqaNHRtqX6Ul6Ngu2+&#10;vFaH18/vR/W1cGfv3tFUR6Wex8PmDUSkIf6L/9w7nebn+R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RkH8MAAADdAAAADwAAAAAAAAAAAAAAAACYAgAAZHJzL2Rv&#10;d25yZXYueG1sUEsFBgAAAAAEAAQA9QAAAIgDAAAAAA==&#10;">
                  <v:shadow on="t" opacity=".5"/>
                  <v:textbox inset="0,,0">
                    <w:txbxContent>
                      <w:p w:rsidR="00643456" w:rsidRPr="00BD2D9B" w:rsidRDefault="00643456" w:rsidP="0077136B">
                        <w:pPr>
                          <w:spacing w:line="240" w:lineRule="auto"/>
                          <w:jc w:val="center"/>
                          <w:rPr>
                            <w:b/>
                            <w:sz w:val="10"/>
                            <w:szCs w:val="14"/>
                          </w:rPr>
                        </w:pPr>
                        <w:r>
                          <w:rPr>
                            <w:b/>
                            <w:sz w:val="12"/>
                            <w:szCs w:val="14"/>
                          </w:rPr>
                          <w:t>designer:5</w:t>
                        </w:r>
                      </w:p>
                      <w:p w:rsidR="00643456" w:rsidRPr="00BD2D9B" w:rsidRDefault="00643456" w:rsidP="0077136B"/>
                    </w:txbxContent>
                  </v:textbox>
                </v:oval>
                <v:shape id="AutoShape 1355" o:spid="_x0000_s1200" type="#_x0000_t32" style="position:absolute;left:6627;top:5182;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JsEAAADdAAAADwAAAGRycy9kb3ducmV2LnhtbERP3WrCMBS+H+wdwhl4N1MVyqhGEcdw&#10;DJFZfYBjcmyKzUlpMu3e3giCd+fj+z2zRe8acaEu1J4VjIYZCGLtTc2VgsP+6/0DRIjIBhvPpOCf&#10;Aizmry8zLIy/8o4uZaxECuFQoAIbY1tIGbQlh2HoW+LEnXznMCbYVdJ0eE3hrpHjLMulw5pTg8WW&#10;Vpb0ufxzCqL+3E34tNWbH16fj79lbVGulBq89cspiEh9fIof7m+T5ud5Dvdv0gly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jo8mwQAAAN0AAAAPAAAAAAAAAAAAAAAA&#10;AKECAABkcnMvZG93bnJldi54bWxQSwUGAAAAAAQABAD5AAAAjwMAAAAA&#10;" strokeweight=".25pt">
                  <v:stroke endarrow="block" endarrowwidth="narrow"/>
                </v:shape>
                <v:shape id="AutoShape 1356" o:spid="_x0000_s1201" type="#_x0000_t32" style="position:absolute;left:9423;top:4766;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nS5scAAADdAAAADwAAAGRycy9kb3ducmV2LnhtbESPQWvCQBCF7wX/wzKCt7rRQyzRTRAx&#10;UIQiTXvQ25gdk2h2NmS3mvrru4VCbzO89715s8oG04ob9a6xrGA2jUAQl1Y3XCn4/MifX0A4j6yx&#10;tUwKvslBlo6eVphoe+d3uhW+EiGEXYIKau+7REpX1mTQTW1HHLSz7Q36sPaV1D3eQ7hp5TyKYmmw&#10;4XChxo42NZXX4ssoOLiZ3uf7Mt9W50uxC/jx7XFSajIe1ksQngb/b/6jX3WoH8cL+P0mjCD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OdLmxwAAAN0AAAAPAAAAAAAA&#10;AAAAAAAAAKECAABkcnMvZG93bnJldi54bWxQSwUGAAAAAAQABAD5AAAAlQMAAAAA&#10;" strokeweight=".25pt">
                  <v:stroke endarrow="block" endarrowwidth="narrow"/>
                </v:shape>
                <v:shape id="AutoShape 1357" o:spid="_x0000_s1202" type="#_x0000_t32" style="position:absolute;left:6975;top:5216;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2GbMYAAADdAAAADwAAAGRycy9kb3ducmV2LnhtbESPQW/CMAyF70j8h8hIu0EKh4I6AhrT&#10;NqFxQOvG3Wu8tlrjVE1Gy349PiBxs/We3/u83g6uUWfqQu3ZwHyWgCIuvK25NPD1+TpdgQoR2WLj&#10;mQxcKMB2Mx6tMbO+5w8657FUEsIhQwNVjG2mdSgqchhmviUW7cd3DqOsXalth72Eu0YvkiTVDmuW&#10;hgpbeq6o+M3/nIGX0+7yz8e3xbdb9s3+tDy8BzoY8zAZnh5BRRri3Xy73lvBT1PBlW9kBL25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thmzGAAAA3QAAAA8AAAAAAAAA&#10;AAAAAAAAoQIAAGRycy9kb3ducmV2LnhtbFBLBQYAAAAABAAEAPkAAACUAwAAAAA=&#10;" strokeweight=".25pt">
                  <v:stroke dashstyle="dash" endarrow="block" endarrowwidth="narrow"/>
                </v:shape>
                <v:oval id="Oval 1358" o:spid="_x0000_s1203" style="position:absolute;left:7652;top:8153;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uGsIA&#10;AADdAAAADwAAAGRycy9kb3ducmV2LnhtbERPTWsCMRC9F/wPYQRvNWsPi26NIqLQm7i6pcdhM91d&#10;3UxCEnX9902h0Ns83ucs14PpxZ186CwrmE0zEMS11R03Cs6n/escRIjIGnvLpOBJAdar0csSC20f&#10;fKR7GRuRQjgUqKCN0RVShrolg2FqHXHivq03GBP0jdQeHync9PIty3JpsOPU0KKjbUv1tbwZBdtj&#10;eatOi8PXs/qcu4t3OzTVWanJeNi8g4g0xH/xn/tDp/l5vo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W4awgAAAN0AAAAPAAAAAAAAAAAAAAAAAJgCAABkcnMvZG93&#10;bnJldi54bWxQSwUGAAAAAAQABAD1AAAAhwMAAAAA&#10;">
                  <v:shadow on="t" opacity=".5"/>
                  <v:textbox inset="0,,0">
                    <w:txbxContent>
                      <w:p w:rsidR="00643456" w:rsidRPr="00BD2D9B" w:rsidRDefault="00643456" w:rsidP="0077136B">
                        <w:pPr>
                          <w:spacing w:line="240" w:lineRule="auto"/>
                          <w:jc w:val="center"/>
                          <w:rPr>
                            <w:b/>
                            <w:sz w:val="10"/>
                            <w:szCs w:val="14"/>
                          </w:rPr>
                        </w:pPr>
                        <w:r>
                          <w:rPr>
                            <w:b/>
                            <w:sz w:val="12"/>
                            <w:szCs w:val="14"/>
                          </w:rPr>
                          <w:t>architect:8</w:t>
                        </w:r>
                      </w:p>
                      <w:p w:rsidR="00643456" w:rsidRPr="00BD2D9B" w:rsidRDefault="00643456" w:rsidP="0077136B"/>
                    </w:txbxContent>
                  </v:textbox>
                </v:oval>
                <v:oval id="Oval 1359" o:spid="_x0000_s1204" style="position:absolute;left:8861;top:7643;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RWsYA&#10;AADdAAAADwAAAGRycy9kb3ducmV2LnhtbESPQW/CMAyF70j7D5En7QbpdmDQEdCENmm3iUIRR6vx&#10;2m6NEyUByr+fD5N2s/We3/u82oxuUBeKqfds4HFWgCJuvO25NXDYv08XoFJGtjh4JgM3SrBZ301W&#10;WFp/5R1dqtwqCeFUooEu51BqnZqOHKaZD8SiffnoMMsaW20jXiXcDfqpKObaYc/S0GGgbUfNT3V2&#10;Bra76lzvl5+nW31chO8Y3tDVB2Me7sfXF1CZxvxv/rv+sII/fxZ++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pRWsYAAADdAAAADwAAAAAAAAAAAAAAAACYAgAAZHJz&#10;L2Rvd25yZXYueG1sUEsFBgAAAAAEAAQA9QAAAIsDAAAAAA==&#10;">
                  <v:shadow on="t" opacity=".5"/>
                  <v:textbox inset="0,,0">
                    <w:txbxContent>
                      <w:p w:rsidR="00643456" w:rsidRPr="00BD2D9B" w:rsidRDefault="00643456" w:rsidP="0077136B">
                        <w:pPr>
                          <w:spacing w:line="240" w:lineRule="auto"/>
                          <w:jc w:val="center"/>
                          <w:rPr>
                            <w:b/>
                            <w:sz w:val="10"/>
                            <w:szCs w:val="14"/>
                          </w:rPr>
                        </w:pPr>
                        <w:r>
                          <w:rPr>
                            <w:b/>
                            <w:sz w:val="12"/>
                            <w:szCs w:val="14"/>
                          </w:rPr>
                          <w:t>null</w:t>
                        </w:r>
                      </w:p>
                      <w:p w:rsidR="00643456" w:rsidRPr="00BD2D9B" w:rsidRDefault="00643456" w:rsidP="0077136B"/>
                    </w:txbxContent>
                  </v:textbox>
                </v:oval>
                <v:shape id="AutoShape 1360" o:spid="_x0000_s1205" type="#_x0000_t32" style="position:absolute;left:8154;top:7897;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6Bj8IAAADdAAAADwAAAGRycy9kb3ducmV2LnhtbERP3WrCMBS+F/YO4Qy801QFlc60DIds&#10;jCHa7QHOkmNTbE5Kk2n39stA8O58fL9nUw6uFRfqQ+NZwWyagSDW3jRcK/j63E3WIEJENth6JgW/&#10;FKAsHkYbzI2/8pEuVaxFCuGQowIbY5dLGbQlh2HqO+LEnXzvMCbY19L0eE3hrpXzLFtKhw2nBosd&#10;bS3pc/XjFET9clzwaa8/3vn1/H2oGotyq9T4cXh+AhFpiHfxzf1m0vzlagb/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6Bj8IAAADdAAAADwAAAAAAAAAAAAAA&#10;AAChAgAAZHJzL2Rvd25yZXYueG1sUEsFBgAAAAAEAAQA+QAAAJADAAAAAA==&#10;" strokeweight=".25pt">
                  <v:stroke endarrow="block" endarrowwidth="narrow"/>
                </v:shape>
                <v:shape id="Text Box 1361" o:spid="_x0000_s1206" type="#_x0000_t202" style="position:absolute;left:7546;top:9397;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RNcQA&#10;AADdAAAADwAAAGRycy9kb3ducmV2LnhtbERPTWvCQBC9F/wPywi91Y0eYkhdpRQtKe3BJr14G7Jj&#10;Npidjdmtpv++Kwi9zeN9zmoz2k5caPCtYwXzWQKCuHa65UbBd7V7ykD4gKyxc0wKfsnDZj15WGGu&#10;3ZW/6FKGRsQQ9jkqMCH0uZS+NmTRz1xPHLmjGyyGCIdG6gGvMdx2cpEkqbTYcmww2NOrofpU/lgF&#10;xSGrPuj9zWT7LS5pz/4sD59KPU7Hl2cQgcbwL767Cx3np8sF3L6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iETXEAAAA3QAAAA8AAAAAAAAAAAAAAAAAmAIAAGRycy9k&#10;b3ducmV2LnhtbFBLBQYAAAAABAAEAPUAAACJAwAAAAA=&#10;" stroked="f">
                  <v:textbox inset="0,,0">
                    <w:txbxContent>
                      <w:p w:rsidR="00643456" w:rsidRPr="00E2067B" w:rsidRDefault="00643456"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Text Box 1362" o:spid="_x0000_s1207" type="#_x0000_t202" style="position:absolute;left:5113;top:12283;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0rsIA&#10;AADdAAAADwAAAGRycy9kb3ducmV2LnhtbERPS4vCMBC+C/sfwix403Rd0FKNIou7KHrwdfE2NGNT&#10;bCbdJmr990ZY2Nt8fM+ZzFpbiRs1vnSs4KOfgCDOnS65UHA8fPdSED4ga6wck4IHeZhN3zoTzLS7&#10;845u+1CIGMI+QwUmhDqT0ueGLPq+q4kjd3aNxRBhU0jd4D2G20oOkmQoLZYcGwzW9GUov+yvVsHy&#10;lB7WtPox6XaBI9qy/5WnjVLd93Y+BhGoDf/iP/dSx/nD0Se8vokn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7rSuwgAAAN0AAAAPAAAAAAAAAAAAAAAAAJgCAABkcnMvZG93&#10;bnJldi54bWxQSwUGAAAAAAQABAD1AAAAhwMAAAAA&#10;" stroked="f">
                  <v:textbox inset="0,,0">
                    <w:txbxContent>
                      <w:p w:rsidR="00643456" w:rsidRPr="00E2067B" w:rsidRDefault="00643456"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anchorlock/>
              </v:group>
            </w:pict>
          </mc:Fallback>
        </mc:AlternateConten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8A1BA0">
        <w:fldChar w:fldCharType="begin"/>
      </w:r>
      <w:r w:rsidR="008A1BA0" w:rsidRPr="008A1BA0">
        <w:rPr>
          <w:lang w:val="en-US"/>
        </w:rPr>
        <w:instrText xml:space="preserve"> REF _Ref395638884 \h  \* MERGEFORMAT </w:instrText>
      </w:r>
      <w:r w:rsidR="008A1BA0">
        <w:fldChar w:fldCharType="separate"/>
      </w:r>
      <w:r w:rsidR="00E41144" w:rsidRPr="00E63D95">
        <w:rPr>
          <w:lang w:val="en-GB"/>
        </w:rPr>
        <w:t xml:space="preserve">Figure </w:t>
      </w:r>
      <w:r w:rsidR="00E41144" w:rsidRPr="00E63D95">
        <w:rPr>
          <w:noProof/>
          <w:lang w:val="en-GB"/>
        </w:rPr>
        <w:t>3.3</w:t>
      </w:r>
      <w:r w:rsidR="008A1BA0">
        <w:fldChar w:fldCharType="end"/>
      </w:r>
      <w:r w:rsidR="00CD1E2D" w:rsidRPr="00E41144">
        <w:rPr>
          <w:lang w:val="en-GB"/>
        </w:rPr>
        <w:t xml:space="preserve">a) to e) represents the prefix sub-path trees for itemset S. For each of the individual items in S, one sub-path tree was divided for further </w:t>
      </w:r>
      <w:r w:rsidR="00CD1E2D" w:rsidRPr="00E41144">
        <w:rPr>
          <w:lang w:val="en-GB"/>
        </w:rPr>
        <w:lastRenderedPageBreak/>
        <w:t xml:space="preserve">processing. In a), the prefix path sub-tree for item </w:t>
      </w:r>
      <w:r w:rsidR="00CD1E2D" w:rsidRPr="00E41144">
        <w:rPr>
          <w:i/>
          <w:lang w:val="en-GB"/>
        </w:rPr>
        <w:t>professor</w:t>
      </w:r>
      <w:r w:rsidR="00CD1E2D" w:rsidRPr="00E41144">
        <w:rPr>
          <w:lang w:val="en-GB"/>
        </w:rPr>
        <w:t xml:space="preserve"> presents 3 paths described in </w:t>
      </w:r>
      <w:r w:rsidR="008A1BA0">
        <w:fldChar w:fldCharType="begin"/>
      </w:r>
      <w:r w:rsidR="008A1BA0" w:rsidRPr="008A1BA0">
        <w:rPr>
          <w:lang w:val="en-US"/>
        </w:rPr>
        <w:instrText xml:space="preserve"> REF _Ref393032722 \h  \* MERGEFORMAT </w:instrText>
      </w:r>
      <w:r w:rsidR="008A1BA0">
        <w:fldChar w:fldCharType="separate"/>
      </w:r>
      <w:r w:rsidR="00E41144" w:rsidRPr="00E63D95">
        <w:rPr>
          <w:lang w:val="en-GB"/>
        </w:rPr>
        <w:t xml:space="preserve">Table </w:t>
      </w:r>
      <w:r w:rsidR="00E41144" w:rsidRPr="00E63D95">
        <w:rPr>
          <w:noProof/>
          <w:lang w:val="en-GB"/>
        </w:rPr>
        <w:t>3.2</w:t>
      </w:r>
      <w:r w:rsidR="008A1BA0">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r w:rsidR="00CD1E2D" w:rsidRPr="00E41144">
        <w:rPr>
          <w:i/>
          <w:lang w:val="en-GB"/>
        </w:rPr>
        <w:t>minSup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Caption"/>
        <w:keepNext/>
        <w:rPr>
          <w:sz w:val="20"/>
          <w:lang w:val="en-GB"/>
        </w:rPr>
      </w:pPr>
      <w:bookmarkStart w:id="247" w:name="_Ref393032722"/>
      <w:bookmarkStart w:id="248" w:name="_Toc39807797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247"/>
      <w:r w:rsidRPr="00E41144">
        <w:rPr>
          <w:sz w:val="20"/>
          <w:lang w:val="en-GB"/>
        </w:rPr>
        <w:t xml:space="preserve"> – Paths table for frequent items</w:t>
      </w:r>
      <w:bookmarkEnd w:id="248"/>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8A1BA0">
        <w:fldChar w:fldCharType="begin"/>
      </w:r>
      <w:r w:rsidR="008A1BA0" w:rsidRPr="008A1BA0">
        <w:rPr>
          <w:lang w:val="en-US"/>
        </w:rPr>
        <w:instrText xml:space="preserve"> REF _Ref393032722 \h  \* MERGEFORMAT </w:instrText>
      </w:r>
      <w:r w:rsidR="008A1BA0">
        <w:fldChar w:fldCharType="separate"/>
      </w:r>
      <w:r w:rsidR="00E41144" w:rsidRPr="00E63D95">
        <w:rPr>
          <w:lang w:val="en-GB"/>
        </w:rPr>
        <w:t xml:space="preserve">Table </w:t>
      </w:r>
      <w:r w:rsidR="00E41144" w:rsidRPr="00E63D95">
        <w:rPr>
          <w:noProof/>
          <w:lang w:val="en-GB"/>
        </w:rPr>
        <w:t>3.2</w:t>
      </w:r>
      <w:r w:rsidR="008A1BA0">
        <w:fldChar w:fldCharType="end"/>
      </w:r>
      <w:r w:rsidR="00CD1E2D" w:rsidRPr="00E41144">
        <w:rPr>
          <w:lang w:val="en-GB"/>
        </w:rPr>
        <w:t xml:space="preserve"> has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Caption"/>
              <w:spacing w:line="360" w:lineRule="auto"/>
              <w:jc w:val="right"/>
              <w:rPr>
                <w:rFonts w:eastAsiaTheme="minorEastAsia"/>
                <w:b w:val="0"/>
                <w:lang w:val="en-GB"/>
              </w:rPr>
            </w:pPr>
            <w:bookmarkStart w:id="249" w:name="_Ref393029284"/>
            <w:bookmarkStart w:id="250"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249"/>
            <w:r w:rsidRPr="00E41144">
              <w:rPr>
                <w:rFonts w:eastAsiaTheme="minorEastAsia"/>
                <w:b w:val="0"/>
                <w:lang w:val="en-GB"/>
              </w:rPr>
              <w:t>)</w:t>
            </w:r>
            <w:bookmarkEnd w:id="250"/>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one can easily sees</w:t>
      </w:r>
      <w:r w:rsidR="000E6B2D" w:rsidRPr="00E41144">
        <w:rPr>
          <w:lang w:val="en-GB"/>
        </w:rPr>
        <w:t xml:space="preserve"> the 3 paths for it. They are </w:t>
      </w:r>
      <w:r w:rsidR="000E6B2D" w:rsidRPr="00E41144">
        <w:rPr>
          <w:i/>
          <w:lang w:val="en-GB"/>
        </w:rPr>
        <w:t>{architect:8,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lastRenderedPageBreak/>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952F22" w:rsidP="00485C89">
      <w:pPr>
        <w:jc w:val="center"/>
        <w:rPr>
          <w:lang w:val="en-GB"/>
        </w:rPr>
      </w:pPr>
      <w:r>
        <w:rPr>
          <w:noProof/>
          <w:lang w:eastAsia="pt-PT"/>
        </w:rPr>
        <mc:AlternateContent>
          <mc:Choice Requires="wps">
            <w:drawing>
              <wp:anchor distT="0" distB="0" distL="114300" distR="114300" simplePos="0" relativeHeight="251677696" behindDoc="0" locked="0" layoutInCell="1" allowOverlap="1">
                <wp:simplePos x="0" y="0"/>
                <wp:positionH relativeFrom="column">
                  <wp:posOffset>604520</wp:posOffset>
                </wp:positionH>
                <wp:positionV relativeFrom="paragraph">
                  <wp:posOffset>1393825</wp:posOffset>
                </wp:positionV>
                <wp:extent cx="4121150" cy="298450"/>
                <wp:effectExtent l="4445" t="3175" r="0" b="3175"/>
                <wp:wrapNone/>
                <wp:docPr id="1106" name="Text 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324139" w:rsidRDefault="00643456" w:rsidP="00485C89">
                            <w:pPr>
                              <w:pStyle w:val="Caption"/>
                              <w:rPr>
                                <w:sz w:val="20"/>
                                <w:szCs w:val="20"/>
                                <w:lang w:val="en-GB"/>
                              </w:rPr>
                            </w:pPr>
                            <w:bookmarkStart w:id="251" w:name="_Ref394268252"/>
                            <w:bookmarkStart w:id="252" w:name="_Ref394268247"/>
                            <w:bookmarkStart w:id="253" w:name="_Toc395638193"/>
                            <w:bookmarkStart w:id="254" w:name="_Toc395638367"/>
                            <w:bookmarkStart w:id="255" w:name="_Toc398077950"/>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251"/>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252"/>
                            <w:bookmarkEnd w:id="253"/>
                            <w:bookmarkEnd w:id="254"/>
                            <w:bookmarkEnd w:id="255"/>
                            <w:r w:rsidRPr="00324139">
                              <w:rPr>
                                <w:sz w:val="20"/>
                                <w:szCs w:val="20"/>
                                <w:lang w:val="en-GB"/>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40" o:spid="_x0000_s1208" type="#_x0000_t202" style="position:absolute;left:0;text-align:left;margin-left:47.6pt;margin-top:109.75pt;width:324.5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VTfgIAAAw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" stroked="f">
                <v:textbox style="mso-fit-shape-to-text:t" inset="0,0,0,0">
                  <w:txbxContent>
                    <w:p w:rsidR="00643456" w:rsidRPr="00324139" w:rsidRDefault="00643456" w:rsidP="00485C89">
                      <w:pPr>
                        <w:pStyle w:val="Caption"/>
                        <w:rPr>
                          <w:sz w:val="20"/>
                          <w:szCs w:val="20"/>
                          <w:lang w:val="en-GB"/>
                        </w:rPr>
                      </w:pPr>
                      <w:bookmarkStart w:id="256" w:name="_Ref394268252"/>
                      <w:bookmarkStart w:id="257" w:name="_Ref394268247"/>
                      <w:bookmarkStart w:id="258" w:name="_Toc395638193"/>
                      <w:bookmarkStart w:id="259" w:name="_Toc395638367"/>
                      <w:bookmarkStart w:id="260" w:name="_Toc398077950"/>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256"/>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257"/>
                      <w:bookmarkEnd w:id="258"/>
                      <w:bookmarkEnd w:id="259"/>
                      <w:bookmarkEnd w:id="260"/>
                      <w:r w:rsidRPr="00324139">
                        <w:rPr>
                          <w:sz w:val="20"/>
                          <w:szCs w:val="20"/>
                          <w:lang w:val="en-GB"/>
                        </w:rPr>
                        <w:t xml:space="preserve"> </w:t>
                      </w:r>
                    </w:p>
                  </w:txbxContent>
                </v:textbox>
              </v:shape>
            </w:pict>
          </mc:Fallback>
        </mc:AlternateContent>
      </w:r>
      <w:r>
        <w:rPr>
          <w:noProof/>
          <w:lang w:eastAsia="pt-PT"/>
        </w:rPr>
        <mc:AlternateContent>
          <mc:Choice Requires="wpg">
            <w:drawing>
              <wp:inline distT="0" distB="0" distL="0" distR="0">
                <wp:extent cx="1811655" cy="1330960"/>
                <wp:effectExtent l="9525" t="9525" r="26670" b="31115"/>
                <wp:docPr id="1092"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1655" cy="1330960"/>
                          <a:chOff x="2980" y="7091"/>
                          <a:chExt cx="2853" cy="2096"/>
                        </a:xfrm>
                      </wpg:grpSpPr>
                      <wps:wsp>
                        <wps:cNvPr id="1093" name="Oval 827"/>
                        <wps:cNvSpPr>
                          <a:spLocks noChangeArrowheads="1"/>
                        </wps:cNvSpPr>
                        <wps:spPr bwMode="auto">
                          <a:xfrm>
                            <a:off x="2980" y="760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485C89">
                              <w:pPr>
                                <w:spacing w:line="240" w:lineRule="auto"/>
                                <w:jc w:val="center"/>
                                <w:rPr>
                                  <w:b/>
                                  <w:sz w:val="10"/>
                                  <w:szCs w:val="14"/>
                                </w:rPr>
                              </w:pPr>
                              <w:r>
                                <w:rPr>
                                  <w:b/>
                                  <w:sz w:val="12"/>
                                  <w:szCs w:val="14"/>
                                </w:rPr>
                                <w:t>architect:2</w:t>
                              </w:r>
                            </w:p>
                            <w:p w:rsidR="00643456" w:rsidRPr="00BD2D9B" w:rsidRDefault="00643456" w:rsidP="00485C89"/>
                          </w:txbxContent>
                        </wps:txbx>
                        <wps:bodyPr rot="0" vert="horz" wrap="square" lIns="0" tIns="45720" rIns="0" bIns="45720" anchor="ctr" anchorCtr="0" upright="1">
                          <a:noAutofit/>
                        </wps:bodyPr>
                      </wps:wsp>
                      <wps:wsp>
                        <wps:cNvPr id="1094" name="Oval 828"/>
                        <wps:cNvSpPr>
                          <a:spLocks noChangeArrowheads="1"/>
                        </wps:cNvSpPr>
                        <wps:spPr bwMode="auto">
                          <a:xfrm>
                            <a:off x="4189" y="7091"/>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485C89">
                              <w:pPr>
                                <w:spacing w:line="240" w:lineRule="auto"/>
                                <w:jc w:val="center"/>
                                <w:rPr>
                                  <w:b/>
                                  <w:sz w:val="10"/>
                                  <w:szCs w:val="14"/>
                                </w:rPr>
                              </w:pPr>
                              <w:r>
                                <w:rPr>
                                  <w:b/>
                                  <w:sz w:val="12"/>
                                  <w:szCs w:val="14"/>
                                </w:rPr>
                                <w:t>null</w:t>
                              </w:r>
                            </w:p>
                            <w:p w:rsidR="00643456" w:rsidRPr="00BD2D9B" w:rsidRDefault="00643456" w:rsidP="00485C89"/>
                          </w:txbxContent>
                        </wps:txbx>
                        <wps:bodyPr rot="0" vert="horz" wrap="square" lIns="0" tIns="45720" rIns="0" bIns="45720" anchor="ctr" anchorCtr="0" upright="1">
                          <a:noAutofit/>
                        </wps:bodyPr>
                      </wps:wsp>
                      <wps:wsp>
                        <wps:cNvPr id="1095" name="AutoShape 829"/>
                        <wps:cNvCnPr>
                          <a:cxnSpLocks noChangeShapeType="1"/>
                        </wps:cNvCnPr>
                        <wps:spPr bwMode="auto">
                          <a:xfrm flipV="1">
                            <a:off x="3482" y="7345"/>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096" name="Oval 830"/>
                        <wps:cNvSpPr>
                          <a:spLocks noChangeArrowheads="1"/>
                        </wps:cNvSpPr>
                        <wps:spPr bwMode="auto">
                          <a:xfrm>
                            <a:off x="4981" y="820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485C89">
                              <w:pPr>
                                <w:spacing w:line="240" w:lineRule="auto"/>
                                <w:jc w:val="center"/>
                                <w:rPr>
                                  <w:b/>
                                  <w:sz w:val="10"/>
                                  <w:szCs w:val="14"/>
                                </w:rPr>
                              </w:pPr>
                              <w:r>
                                <w:rPr>
                                  <w:b/>
                                  <w:sz w:val="12"/>
                                  <w:szCs w:val="14"/>
                                </w:rPr>
                                <w:t>engineer:1</w:t>
                              </w:r>
                            </w:p>
                            <w:p w:rsidR="00643456" w:rsidRPr="00BD2D9B" w:rsidRDefault="00643456" w:rsidP="00485C89"/>
                          </w:txbxContent>
                        </wps:txbx>
                        <wps:bodyPr rot="0" vert="horz" wrap="square" lIns="0" tIns="45720" rIns="0" bIns="45720" anchor="ctr" anchorCtr="0" upright="1">
                          <a:noAutofit/>
                        </wps:bodyPr>
                      </wps:wsp>
                      <wps:wsp>
                        <wps:cNvPr id="1097" name="Oval 831"/>
                        <wps:cNvSpPr>
                          <a:spLocks noChangeArrowheads="1"/>
                        </wps:cNvSpPr>
                        <wps:spPr bwMode="auto">
                          <a:xfrm>
                            <a:off x="2980" y="825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485C89">
                              <w:pPr>
                                <w:spacing w:line="240" w:lineRule="auto"/>
                                <w:jc w:val="center"/>
                                <w:rPr>
                                  <w:b/>
                                  <w:sz w:val="10"/>
                                  <w:szCs w:val="14"/>
                                </w:rPr>
                              </w:pPr>
                              <w:r>
                                <w:rPr>
                                  <w:b/>
                                  <w:sz w:val="12"/>
                                  <w:szCs w:val="14"/>
                                </w:rPr>
                                <w:t>engineer:1</w:t>
                              </w:r>
                            </w:p>
                            <w:p w:rsidR="00643456" w:rsidRPr="00BD2D9B" w:rsidRDefault="00643456" w:rsidP="00485C89"/>
                          </w:txbxContent>
                        </wps:txbx>
                        <wps:bodyPr rot="0" vert="horz" wrap="square" lIns="0" tIns="45720" rIns="0" bIns="45720" anchor="ctr" anchorCtr="0" upright="1">
                          <a:noAutofit/>
                        </wps:bodyPr>
                      </wps:wsp>
                      <wps:wsp>
                        <wps:cNvPr id="1098" name="Oval 832"/>
                        <wps:cNvSpPr>
                          <a:spLocks noChangeArrowheads="1"/>
                        </wps:cNvSpPr>
                        <wps:spPr bwMode="auto">
                          <a:xfrm>
                            <a:off x="2980" y="882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485C89">
                              <w:pPr>
                                <w:spacing w:line="240" w:lineRule="auto"/>
                                <w:jc w:val="center"/>
                                <w:rPr>
                                  <w:b/>
                                  <w:sz w:val="10"/>
                                  <w:szCs w:val="14"/>
                                </w:rPr>
                              </w:pPr>
                              <w:r>
                                <w:rPr>
                                  <w:b/>
                                  <w:sz w:val="12"/>
                                  <w:szCs w:val="14"/>
                                </w:rPr>
                                <w:t>analyst:1</w:t>
                              </w:r>
                            </w:p>
                            <w:p w:rsidR="00643456" w:rsidRPr="00BD2D9B" w:rsidRDefault="00643456" w:rsidP="00485C89"/>
                          </w:txbxContent>
                        </wps:txbx>
                        <wps:bodyPr rot="0" vert="horz" wrap="square" lIns="0" tIns="45720" rIns="0" bIns="45720" anchor="ctr" anchorCtr="0" upright="1">
                          <a:noAutofit/>
                        </wps:bodyPr>
                      </wps:wsp>
                      <wps:wsp>
                        <wps:cNvPr id="1099" name="Oval 833"/>
                        <wps:cNvSpPr>
                          <a:spLocks noChangeArrowheads="1"/>
                        </wps:cNvSpPr>
                        <wps:spPr bwMode="auto">
                          <a:xfrm>
                            <a:off x="3958" y="8076"/>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643456" w:rsidRPr="00BD2D9B" w:rsidRDefault="00643456" w:rsidP="00485C89">
                              <w:pPr>
                                <w:spacing w:line="240" w:lineRule="auto"/>
                                <w:jc w:val="center"/>
                                <w:rPr>
                                  <w:b/>
                                  <w:sz w:val="10"/>
                                  <w:szCs w:val="14"/>
                                </w:rPr>
                              </w:pPr>
                              <w:r>
                                <w:rPr>
                                  <w:b/>
                                  <w:sz w:val="12"/>
                                  <w:szCs w:val="14"/>
                                </w:rPr>
                                <w:t>analyst:1</w:t>
                              </w:r>
                            </w:p>
                            <w:p w:rsidR="00643456" w:rsidRPr="00BD2D9B" w:rsidRDefault="00643456" w:rsidP="00485C89"/>
                          </w:txbxContent>
                        </wps:txbx>
                        <wps:bodyPr rot="0" vert="horz" wrap="square" lIns="0" tIns="45720" rIns="0" bIns="45720" anchor="ctr" anchorCtr="0" upright="1">
                          <a:noAutofit/>
                        </wps:bodyPr>
                      </wps:wsp>
                      <wps:wsp>
                        <wps:cNvPr id="1100" name="AutoShape 834"/>
                        <wps:cNvCnPr>
                          <a:cxnSpLocks noChangeShapeType="1"/>
                        </wps:cNvCnPr>
                        <wps:spPr bwMode="auto">
                          <a:xfrm flipV="1">
                            <a:off x="3844" y="8411"/>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101" name="Freeform 835"/>
                        <wps:cNvSpPr>
                          <a:spLocks/>
                        </wps:cNvSpPr>
                        <wps:spPr bwMode="auto">
                          <a:xfrm>
                            <a:off x="3829" y="8375"/>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AutoShape 836"/>
                        <wps:cNvCnPr>
                          <a:cxnSpLocks noChangeShapeType="1"/>
                        </wps:cNvCnPr>
                        <wps:spPr bwMode="auto">
                          <a:xfrm flipV="1">
                            <a:off x="3412" y="7964"/>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3" name="AutoShape 837"/>
                        <wps:cNvCnPr>
                          <a:cxnSpLocks noChangeShapeType="1"/>
                        </wps:cNvCnPr>
                        <wps:spPr bwMode="auto">
                          <a:xfrm flipV="1">
                            <a:off x="3411" y="8617"/>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4" name="AutoShape 838"/>
                        <wps:cNvCnPr>
                          <a:cxnSpLocks noChangeShapeType="1"/>
                        </wps:cNvCnPr>
                        <wps:spPr bwMode="auto">
                          <a:xfrm flipH="1" flipV="1">
                            <a:off x="3803" y="7860"/>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5" name="AutoShape 839"/>
                        <wps:cNvCnPr>
                          <a:cxnSpLocks noChangeShapeType="1"/>
                        </wps:cNvCnPr>
                        <wps:spPr bwMode="auto">
                          <a:xfrm flipH="1" flipV="1">
                            <a:off x="4913" y="7394"/>
                            <a:ext cx="474" cy="81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id="Group 826" o:spid="_x0000_s1209" style="width:142.65pt;height:104.8pt;mso-position-horizontal-relative:char;mso-position-vertical-relative:line" coordorigin="2980,7091" coordsize="285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">
                <v:oval id="Oval 827" o:spid="_x0000_s1210" style="position:absolute;left:2980;top:760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L8IA&#10;AADdAAAADwAAAGRycy9kb3ducmV2LnhtbERPTWsCMRC9C/6HMII3zapQdGsUEQu9FVe39Dhsprvb&#10;biYhibr++6YgeJvH+5z1tjeduJIPrWUFs2kGgriyuuVawfn0NlmCCBFZY2eZFNwpwHYzHKwx1/bG&#10;R7oWsRYphEOOCpoYXS5lqBoyGKbWESfu23qDMUFfS+3xlsJNJ+dZ9iINtpwaGnS0b6j6LS5Gwf5Y&#10;XMrT6uPrXn4u3Y93BzTlWanxqN+9gojUx6f44X7XaX62WsD/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svwgAAAN0AAAAPAAAAAAAAAAAAAAAAAJgCAABkcnMvZG93&#10;bnJldi54bWxQSwUGAAAAAAQABAD1AAAAhwMAAAAA&#10;">
                  <v:shadow on="t" opacity=".5"/>
                  <v:textbox inset="0,,0">
                    <w:txbxContent>
                      <w:p w:rsidR="00643456" w:rsidRPr="00BD2D9B" w:rsidRDefault="00643456" w:rsidP="00485C89">
                        <w:pPr>
                          <w:spacing w:line="240" w:lineRule="auto"/>
                          <w:jc w:val="center"/>
                          <w:rPr>
                            <w:b/>
                            <w:sz w:val="10"/>
                            <w:szCs w:val="14"/>
                          </w:rPr>
                        </w:pPr>
                        <w:r>
                          <w:rPr>
                            <w:b/>
                            <w:sz w:val="12"/>
                            <w:szCs w:val="14"/>
                          </w:rPr>
                          <w:t>architect:2</w:t>
                        </w:r>
                      </w:p>
                      <w:p w:rsidR="00643456" w:rsidRPr="00BD2D9B" w:rsidRDefault="00643456" w:rsidP="00485C89"/>
                    </w:txbxContent>
                  </v:textbox>
                </v:oval>
                <v:oval id="Oval 828" o:spid="_x0000_s1211" style="position:absolute;left:4189;top:7091;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zW8IA&#10;AADdAAAADwAAAGRycy9kb3ducmV2LnhtbERPTWsCMRC9C/6HMII3zSpSdGsUEQu9FVe39Dhsprvb&#10;biYhibr++6YgeJvH+5z1tjeduJIPrWUFs2kGgriyuuVawfn0NlmCCBFZY2eZFNwpwHYzHKwx1/bG&#10;R7oWsRYphEOOCpoYXS5lqBoyGKbWESfu23qDMUFfS+3xlsJNJ+dZ9iINtpwaGnS0b6j6LS5Gwf5Y&#10;XMrT6uPrXn4u3Y93BzTlWanxqN+9gojUx6f44X7XaX62WsD/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nNbwgAAAN0AAAAPAAAAAAAAAAAAAAAAAJgCAABkcnMvZG93&#10;bnJldi54bWxQSwUGAAAAAAQABAD1AAAAhwMAAAAA&#10;">
                  <v:shadow on="t" opacity=".5"/>
                  <v:textbox inset="0,,0">
                    <w:txbxContent>
                      <w:p w:rsidR="00643456" w:rsidRPr="00BD2D9B" w:rsidRDefault="00643456" w:rsidP="00485C89">
                        <w:pPr>
                          <w:spacing w:line="240" w:lineRule="auto"/>
                          <w:jc w:val="center"/>
                          <w:rPr>
                            <w:b/>
                            <w:sz w:val="10"/>
                            <w:szCs w:val="14"/>
                          </w:rPr>
                        </w:pPr>
                        <w:r>
                          <w:rPr>
                            <w:b/>
                            <w:sz w:val="12"/>
                            <w:szCs w:val="14"/>
                          </w:rPr>
                          <w:t>null</w:t>
                        </w:r>
                      </w:p>
                      <w:p w:rsidR="00643456" w:rsidRPr="00BD2D9B" w:rsidRDefault="00643456" w:rsidP="00485C89"/>
                    </w:txbxContent>
                  </v:textbox>
                </v:oval>
                <v:shape id="AutoShape 829" o:spid="_x0000_s1212" type="#_x0000_t32" style="position:absolute;left:3482;top:7345;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KjjsIAAADdAAAADwAAAGRycy9kb3ducmV2LnhtbERP3WrCMBS+F/YO4Qy803QTZeuMMhxj&#10;IiJrtwc4S45NsTkpTab17Y0geHc+vt8zX/auEUfqQu1ZwdM4A0Gsvam5UvD78zl6AREissHGMyk4&#10;U4Dl4mEwx9z4Exd0LGMlUgiHHBXYGNtcyqAtOQxj3xInbu87hzHBrpKmw1MKd418zrKZdFhzarDY&#10;0sqSPpT/TkHUH8WE9zu93fDX4e+7rC3KlVLDx/79DUSkPt7FN/fapPnZ6xSu36QT5O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KjjsIAAADdAAAADwAAAAAAAAAAAAAA&#10;AAChAgAAZHJzL2Rvd25yZXYueG1sUEsFBgAAAAAEAAQA+QAAAJADAAAAAA==&#10;" strokeweight=".25pt">
                  <v:stroke endarrow="block" endarrowwidth="narrow"/>
                </v:shape>
                <v:oval id="Oval 830" o:spid="_x0000_s1213" style="position:absolute;left:4981;top:820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It8IA&#10;AADdAAAADwAAAGRycy9kb3ducmV2LnhtbERPTYvCMBC9L/gfwgje1tQ9iFajiCjsTax22ePQjG13&#10;m0lIotZ/b4SFvc3jfc5y3ZtO3MiH1rKCyTgDQVxZ3XKt4Hzav89AhIissbNMCh4UYL0avC0x1/bO&#10;R7oVsRYphEOOCpoYXS5lqBoyGMbWESfuYr3BmKCvpfZ4T+Gmkx9ZNpUGW04NDTraNlT9FlejYHss&#10;ruVpfvh+lF8z9+PdDk15Vmo07DcLEJH6+C/+c3/qND+bT+H1TTp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OEi3wgAAAN0AAAAPAAAAAAAAAAAAAAAAAJgCAABkcnMvZG93&#10;bnJldi54bWxQSwUGAAAAAAQABAD1AAAAhwMAAAAA&#10;">
                  <v:shadow on="t" opacity=".5"/>
                  <v:textbox inset="0,,0">
                    <w:txbxContent>
                      <w:p w:rsidR="00643456" w:rsidRPr="00BD2D9B" w:rsidRDefault="00643456" w:rsidP="00485C89">
                        <w:pPr>
                          <w:spacing w:line="240" w:lineRule="auto"/>
                          <w:jc w:val="center"/>
                          <w:rPr>
                            <w:b/>
                            <w:sz w:val="10"/>
                            <w:szCs w:val="14"/>
                          </w:rPr>
                        </w:pPr>
                        <w:r>
                          <w:rPr>
                            <w:b/>
                            <w:sz w:val="12"/>
                            <w:szCs w:val="14"/>
                          </w:rPr>
                          <w:t>engineer:1</w:t>
                        </w:r>
                      </w:p>
                      <w:p w:rsidR="00643456" w:rsidRPr="00BD2D9B" w:rsidRDefault="00643456" w:rsidP="00485C89"/>
                    </w:txbxContent>
                  </v:textbox>
                </v:oval>
                <v:oval id="Oval 831" o:spid="_x0000_s1214" style="position:absolute;left:2980;top:825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tLMIA&#10;AADdAAAADwAAAGRycy9kb3ducmV2LnhtbERPTWsCMRC9C/6HMII3zerB6tYoIhZ6K65u6XHYTHe3&#10;3UxCEnX9901B8DaP9znrbW86cSUfWssKZtMMBHFldcu1gvPpbbIEESKyxs4yKbhTgO1mOFhjru2N&#10;j3QtYi1SCIccFTQxulzKUDVkMEytI07ct/UGY4K+ltrjLYWbTs6zbCENtpwaGnS0b6j6LS5Gwf5Y&#10;XMrT6uPrXn4u3Y93BzTlWanxqN+9gojUx6f44X7XaX62eoH/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dO0swgAAAN0AAAAPAAAAAAAAAAAAAAAAAJgCAABkcnMvZG93&#10;bnJldi54bWxQSwUGAAAAAAQABAD1AAAAhwMAAAAA&#10;">
                  <v:shadow on="t" opacity=".5"/>
                  <v:textbox inset="0,,0">
                    <w:txbxContent>
                      <w:p w:rsidR="00643456" w:rsidRPr="00BD2D9B" w:rsidRDefault="00643456" w:rsidP="00485C89">
                        <w:pPr>
                          <w:spacing w:line="240" w:lineRule="auto"/>
                          <w:jc w:val="center"/>
                          <w:rPr>
                            <w:b/>
                            <w:sz w:val="10"/>
                            <w:szCs w:val="14"/>
                          </w:rPr>
                        </w:pPr>
                        <w:r>
                          <w:rPr>
                            <w:b/>
                            <w:sz w:val="12"/>
                            <w:szCs w:val="14"/>
                          </w:rPr>
                          <w:t>engineer:1</w:t>
                        </w:r>
                      </w:p>
                      <w:p w:rsidR="00643456" w:rsidRPr="00BD2D9B" w:rsidRDefault="00643456" w:rsidP="00485C89"/>
                    </w:txbxContent>
                  </v:textbox>
                </v:oval>
                <v:oval id="Oval 832" o:spid="_x0000_s1215" style="position:absolute;left:2980;top:882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5XsUA&#10;AADdAAAADwAAAGRycy9kb3ducmV2LnhtbESPQW/CMAyF75P4D5GRdhvpdpigI6AJbdJuE4VOO1qN&#10;1xYaJ0oClH8/H5C42XrP731erkc3qDPF1Hs28DwrQBE33vbcGtjvPp/moFJGtjh4JgNXSrBeTR6W&#10;WFp/4S2dq9wqCeFUooEu51BqnZqOHKaZD8Si/fnoMMsaW20jXiTcDfqlKF61w56locNAm46aY3Vy&#10;Bjbb6lTvFt+/1/pnHg4xfKCr98Y8Tsf3N1CZxnw3366/rOAXC8GVb2QE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63lexQAAAN0AAAAPAAAAAAAAAAAAAAAAAJgCAABkcnMv&#10;ZG93bnJldi54bWxQSwUGAAAAAAQABAD1AAAAigMAAAAA&#10;">
                  <v:shadow on="t" opacity=".5"/>
                  <v:textbox inset="0,,0">
                    <w:txbxContent>
                      <w:p w:rsidR="00643456" w:rsidRPr="00BD2D9B" w:rsidRDefault="00643456" w:rsidP="00485C89">
                        <w:pPr>
                          <w:spacing w:line="240" w:lineRule="auto"/>
                          <w:jc w:val="center"/>
                          <w:rPr>
                            <w:b/>
                            <w:sz w:val="10"/>
                            <w:szCs w:val="14"/>
                          </w:rPr>
                        </w:pPr>
                        <w:r>
                          <w:rPr>
                            <w:b/>
                            <w:sz w:val="12"/>
                            <w:szCs w:val="14"/>
                          </w:rPr>
                          <w:t>analyst:1</w:t>
                        </w:r>
                      </w:p>
                      <w:p w:rsidR="00643456" w:rsidRPr="00BD2D9B" w:rsidRDefault="00643456" w:rsidP="00485C89"/>
                    </w:txbxContent>
                  </v:textbox>
                </v:oval>
                <v:oval id="Oval 833" o:spid="_x0000_s1216" style="position:absolute;left:3958;top:8076;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cxcIA&#10;AADdAAAADwAAAGRycy9kb3ducmV2LnhtbERPTWsCMRC9C/0PYQq9abYeirs1ikiF3oqrKz0Om3F3&#10;dTMJSdT13xuh0Ns83ufMl4PpxZV86CwreJ9kIIhrqztuFOx3m/EMRIjIGnvLpOBOAZaLl9EcC21v&#10;vKVrGRuRQjgUqKCN0RVShrolg2FiHXHijtYbjAn6RmqPtxRuejnNsg9psOPU0KKjdUv1ubwYBett&#10;eal2+c/vvTrM3Mm7LzTVXqm312H1CSLSEP/Ff+5vneZneQ7Pb9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9zFwgAAAN0AAAAPAAAAAAAAAAAAAAAAAJgCAABkcnMvZG93&#10;bnJldi54bWxQSwUGAAAAAAQABAD1AAAAhwMAAAAA&#10;">
                  <v:shadow on="t" opacity=".5"/>
                  <v:textbox inset="0,,0">
                    <w:txbxContent>
                      <w:p w:rsidR="00643456" w:rsidRPr="00BD2D9B" w:rsidRDefault="00643456" w:rsidP="00485C89">
                        <w:pPr>
                          <w:spacing w:line="240" w:lineRule="auto"/>
                          <w:jc w:val="center"/>
                          <w:rPr>
                            <w:b/>
                            <w:sz w:val="10"/>
                            <w:szCs w:val="14"/>
                          </w:rPr>
                        </w:pPr>
                        <w:r>
                          <w:rPr>
                            <w:b/>
                            <w:sz w:val="12"/>
                            <w:szCs w:val="14"/>
                          </w:rPr>
                          <w:t>analyst:1</w:t>
                        </w:r>
                      </w:p>
                      <w:p w:rsidR="00643456" w:rsidRPr="00BD2D9B" w:rsidRDefault="00643456" w:rsidP="00485C89"/>
                    </w:txbxContent>
                  </v:textbox>
                </v:oval>
                <v:shape id="AutoShape 834" o:spid="_x0000_s1217" type="#_x0000_t32" style="position:absolute;left:3844;top:8411;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6ir8YAAADdAAAADwAAAGRycy9kb3ducmV2LnhtbESPzW7CQAyE75V4h5WReisbOJQqsCBA&#10;LULlUPF3N1mTRGS9UXYhoU9fHypxszXjmc/TeecqdacmlJ4NDAcJKOLM25JzA8fD19sHqBCRLVae&#10;ycCDAsxnvZcppta3vKP7PuZKQjikaKCIsU61DllBDsPA18SiXXzjMMra5No22Eq4q/QoSd61w5Kl&#10;ocCaVgVl1/3NGfg8LR+//LMend24rTan8fY70NaY1363mICK1MWn+f96YwV/mAi/fCMj6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uoq/GAAAA3QAAAA8AAAAAAAAA&#10;AAAAAAAAoQIAAGRycy9kb3ducmV2LnhtbFBLBQYAAAAABAAEAPkAAACUAwAAAAA=&#10;" strokeweight=".25pt">
                  <v:stroke dashstyle="dash" endarrow="block" endarrowwidth="narrow"/>
                </v:shape>
                <v:shape id="Freeform 835" o:spid="_x0000_s1218" style="position:absolute;left:3829;top:8375;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XMIA&#10;AADdAAAADwAAAGRycy9kb3ducmV2LnhtbERPTWuDQBC9F/oflin0UuqqB0mNa5BCSXJsEmiPgztR&#10;0Z0Vd43233cLhdzm8T6n2K1mEDeaXGdZQRLFIIhrqztuFFzOH68bEM4jaxwsk4IfcrArHx8KzLVd&#10;+JNuJ9+IEMIuRwWt92MupatbMugiOxIH7mongz7AqZF6wiWEm0GmcZxJgx2HhhZHem+p7k+zUTC8&#10;fI9uf67n6q3CNLNf/TE79ko9P63VFoSn1d/F/+6DDvOTOIG/b8IJ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D9cwgAAAN0AAAAPAAAAAAAAAAAAAAAAAJgCAABkcnMvZG93&#10;bnJldi54bWxQSwUGAAAAAAQABAD1AAAAhwMAAAAA&#10;" path="m,64c193,165,386,266,578,255,770,244,1045,32,1149,e" filled="f" strokeweight=".25pt">
                  <v:stroke dashstyle="dash" endarrow="block" endarrowwidth="narrow"/>
                  <v:path arrowok="t" o:connecttype="custom" o:connectlocs="0,64;578,255;1149,0" o:connectangles="0,0,0"/>
                </v:shape>
                <v:shape id="AutoShape 836" o:spid="_x0000_s1219" type="#_x0000_t32" style="position:absolute;left:3412;top:7964;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Ch4MIAAADdAAAADwAAAGRycy9kb3ducmV2LnhtbERP3WrCMBS+F/YO4Qy809QKQ6pRhiIT&#10;GUOrD3CWHJtic1KarHZvvwwGuzsf3+9ZbQbXiJ66UHtWMJtmIIi1NzVXCq6X/WQBIkRkg41nUvBN&#10;ATbrp9EKC+MffKa+jJVIIRwKVGBjbAspg7bkMEx9S5y4m+8cxgS7SpoOHyncNTLPshfpsObUYLGl&#10;rSV9L7+cgqh35znfPvT7kd/un6eytii3So2fh9cliEhD/Bf/uQ8mzZ9lOfx+k06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Ch4MIAAADdAAAADwAAAAAAAAAAAAAA&#10;AAChAgAAZHJzL2Rvd25yZXYueG1sUEsFBgAAAAAEAAQA+QAAAJADAAAAAA==&#10;" strokeweight=".25pt">
                  <v:stroke endarrow="block" endarrowwidth="narrow"/>
                </v:shape>
                <v:shape id="AutoShape 837" o:spid="_x0000_s1220" type="#_x0000_t32" style="position:absolute;left:3411;top:8617;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wEe8EAAADdAAAADwAAAGRycy9kb3ducmV2LnhtbERP3WrCMBS+H/gO4QjezVQFGZ1RxDEc&#10;IrLWPcAxOTbF5qQ0mda3N8Jgd+fj+z2LVe8acaUu1J4VTMYZCGLtTc2Vgp/j5+sbiBCRDTaeScGd&#10;AqyWg5cF5sbfuKBrGSuRQjjkqMDG2OZSBm3JYRj7ljhxZ985jAl2lTQd3lK4a+Q0y+bSYc2pwWJL&#10;G0v6Uv46BVF/FDM+H/R+x9vL6busLcqNUqNhv34HEamP/+I/95dJ8yfZDJ7fpB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jAR7wQAAAN0AAAAPAAAAAAAAAAAAAAAA&#10;AKECAABkcnMvZG93bnJldi54bWxQSwUGAAAAAAQABAD5AAAAjwMAAAAA&#10;" strokeweight=".25pt">
                  <v:stroke endarrow="block" endarrowwidth="narrow"/>
                </v:shape>
                <v:shape id="AutoShape 838" o:spid="_x0000_s1221" type="#_x0000_t32" style="position:absolute;left:3803;top:7860;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kVMcAAADdAAAADwAAAGRycy9kb3ducmV2LnhtbESPQWvCQBCF7wX/wzJCb2aTUkSim1DE&#10;QCkUafSgt2l2TNJmZ0N2q6m/visIvc3w3vfmzSofTSfONLjWsoIkikEQV1a3XCvY74rZAoTzyBo7&#10;y6Tglxzk2eRhham2F/6gc+lrEULYpaig8b5PpXRVQwZdZHvioJ3sYNCHdailHvASwk0nn+J4Lg22&#10;HC402NO6oeq7/DEKDi7R22JbFZv69FW+Bfz4fv1U6nE6vixBeBr9v/lOv+pQP4mf4fZNGEF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nmRUxwAAAN0AAAAPAAAAAAAA&#10;AAAAAAAAAKECAABkcnMvZG93bnJldi54bWxQSwUGAAAAAAQABAD5AAAAlQMAAAAA&#10;" strokeweight=".25pt">
                  <v:stroke endarrow="block" endarrowwidth="narrow"/>
                </v:shape>
                <v:shape id="AutoShape 839" o:spid="_x0000_s1222" type="#_x0000_t32" style="position:absolute;left:4913;top:7394;width:474;height: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LBz8cAAADdAAAADwAAAGRycy9kb3ducmV2LnhtbESPQWvCQBCF7wX/wzJCb2aTQkWim1DE&#10;QCkUafSgt2l2TNJmZ0N2q6m/visIvc3w3vfmzSofTSfONLjWsoIkikEQV1a3XCvY74rZAoTzyBo7&#10;y6Tglxzk2eRhham2F/6gc+lrEULYpaig8b5PpXRVQwZdZHvioJ3sYNCHdailHvASwk0nn+J4Lg22&#10;HC402NO6oeq7/DEKDi7R22JbFZv69FW+Bfz4fv1U6nE6vixBeBr9v/lOv+pQP4mf4fZNGEF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0sHPxwAAAN0AAAAPAAAAAAAA&#10;AAAAAAAAAKECAABkcnMvZG93bnJldi54bWxQSwUGAAAAAAQABAD5AAAAlQMAAAAA&#10;" strokeweight=".25pt">
                  <v:stroke endarrow="block" endarrowwidth="narrow"/>
                </v:shape>
                <w10:anchorlock/>
              </v:group>
            </w:pict>
          </mc:Fallback>
        </mc:AlternateConten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8A1BA0">
        <w:fldChar w:fldCharType="begin"/>
      </w:r>
      <w:r w:rsidR="008A1BA0" w:rsidRPr="008A1BA0">
        <w:rPr>
          <w:lang w:val="en-US"/>
        </w:rPr>
        <w:instrText xml:space="preserve"> REF _Ref394268252 \h  \* MERGEFORMAT </w:instrText>
      </w:r>
      <w:r w:rsidR="008A1BA0">
        <w:fldChar w:fldCharType="separate"/>
      </w:r>
      <w:r w:rsidR="00E41144" w:rsidRPr="00E63D95">
        <w:rPr>
          <w:lang w:val="en-GB"/>
        </w:rPr>
        <w:t xml:space="preserve">Figure </w:t>
      </w:r>
      <w:r w:rsidR="00E41144" w:rsidRPr="00E63D95">
        <w:rPr>
          <w:noProof/>
          <w:lang w:val="en-GB"/>
        </w:rPr>
        <w:t>3.4</w:t>
      </w:r>
      <w:r w:rsidR="008A1BA0">
        <w:fldChar w:fldCharType="end"/>
      </w:r>
      <w:r w:rsidR="008E7ACE" w:rsidRPr="00E41144">
        <w:rPr>
          <w:lang w:val="en-GB"/>
        </w:rPr>
        <w:t>.</w:t>
      </w:r>
      <w:r w:rsidR="00CD1685" w:rsidRPr="00E41144">
        <w:rPr>
          <w:lang w:val="en-GB"/>
        </w:rPr>
        <w:t xml:space="preserve"> </w:t>
      </w:r>
    </w:p>
    <w:p w:rsidR="00F654E0" w:rsidRPr="00E41144" w:rsidRDefault="00F654E0" w:rsidP="00F654E0">
      <w:pPr>
        <w:pStyle w:val="Caption"/>
        <w:keepNext/>
        <w:rPr>
          <w:sz w:val="20"/>
          <w:lang w:val="en-GB"/>
        </w:rPr>
      </w:pPr>
      <w:bookmarkStart w:id="261" w:name="_Ref393039440"/>
      <w:bookmarkStart w:id="262" w:name="_Toc398077977"/>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261"/>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r w:rsidRPr="00E41144">
        <w:rPr>
          <w:sz w:val="20"/>
          <w:lang w:val="en-GB"/>
        </w:rPr>
        <w:t>itemsets discovered for all items</w:t>
      </w:r>
      <w:bookmarkEnd w:id="262"/>
    </w:p>
    <w:tbl>
      <w:tblPr>
        <w:tblStyle w:val="SombreadoMdio11"/>
        <w:tblW w:w="0" w:type="auto"/>
        <w:tblLook w:val="04A0" w:firstRow="1" w:lastRow="0" w:firstColumn="1" w:lastColumn="0" w:noHBand="0" w:noVBand="1"/>
      </w:tblPr>
      <w:tblGrid>
        <w:gridCol w:w="1242"/>
        <w:gridCol w:w="7402"/>
      </w:tblGrid>
      <w:tr w:rsidR="00F654E0" w:rsidRPr="00E41144"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Frequent Itemsets discovered</w:t>
            </w:r>
          </w:p>
        </w:tc>
      </w:tr>
      <w:tr w:rsidR="00F654E0" w:rsidRPr="00DA23BE"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DA23BE"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DA23BE"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rsidR="00CF7690" w:rsidRPr="00E41144" w:rsidRDefault="008A1BA0" w:rsidP="00BF0DFA">
      <w:pPr>
        <w:spacing w:before="240"/>
        <w:rPr>
          <w:lang w:val="en-GB"/>
        </w:rPr>
      </w:pPr>
      <w:r>
        <w:fldChar w:fldCharType="begin"/>
      </w:r>
      <w:r w:rsidRPr="008A1BA0">
        <w:rPr>
          <w:lang w:val="en-US"/>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Heading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itemsets</w:t>
      </w:r>
      <w:r w:rsidR="00F12FA5" w:rsidRPr="00E41144">
        <w:rPr>
          <w:lang w:val="en-GB"/>
        </w:rPr>
        <w:t xml:space="preserve">. One of the main problems recognized in Apriori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lastRenderedPageBreak/>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itemset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items, it is a little boring to repeatedly search a 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Apriori algorithm. Some </w:t>
      </w:r>
      <w:r w:rsidR="00F12FA5" w:rsidRPr="00E41144">
        <w:rPr>
          <w:lang w:val="en-GB"/>
        </w:rPr>
        <w:t xml:space="preserve">examples </w:t>
      </w:r>
      <w:r w:rsidR="002B26BA" w:rsidRPr="00E41144">
        <w:rPr>
          <w:lang w:val="en-GB"/>
        </w:rPr>
        <w:t xml:space="preserve">are </w:t>
      </w:r>
      <w:r w:rsidR="00F12FA5" w:rsidRPr="00E41144">
        <w:rPr>
          <w:lang w:val="en-GB"/>
        </w:rPr>
        <w:t xml:space="preserve">MSApriori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r w:rsidR="002B26BA" w:rsidRPr="00E41144">
        <w:rPr>
          <w:lang w:val="en-GB"/>
        </w:rPr>
        <w:t xml:space="preserve">Apriori-Inverse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UApriori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Apriori-like based algorithms.</w:t>
      </w:r>
    </w:p>
    <w:p w:rsidR="00C06DF4" w:rsidRPr="00E41144" w:rsidRDefault="002B2796" w:rsidP="00305A00">
      <w:pPr>
        <w:rPr>
          <w:lang w:val="en-GB"/>
        </w:rPr>
      </w:pPr>
      <w:r w:rsidRPr="00E41144">
        <w:rPr>
          <w:lang w:val="en-GB"/>
        </w:rPr>
        <w:tab/>
      </w:r>
      <w:r w:rsidR="00C06DF4" w:rsidRPr="00E41144">
        <w:rPr>
          <w:lang w:val="en-GB"/>
        </w:rPr>
        <w:t>Similarly, ECLAT is another studied algorithm to find frequent itemsets in databases. ECLAT stands for Equivalence CLass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sidRPr="00E41144">
        <w:rPr>
          <w:lang w:val="en-GB"/>
        </w:rPr>
        <w:t xml:space="preserve">generates frequent itemsets by only simple intersection operations. It can even handle support values lower than, for instance, Apriori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when comparing with the competitors is that it does not create huge amount of frequent itemsets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itemsets. </w:t>
      </w:r>
      <w:r w:rsidR="00651FBF" w:rsidRPr="00E41144">
        <w:rPr>
          <w:lang w:val="en-GB"/>
        </w:rPr>
        <w:t xml:space="preserve">As observed in the previous lines, Apriori and most Apriori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Apriori, ECLAT and FP-Growth. It argues that the implementation of the process of frequent discovery in FP-Growth “</w:t>
      </w:r>
      <w:r w:rsidR="005D7BC7" w:rsidRPr="00E41144">
        <w:rPr>
          <w:i/>
          <w:lang w:val="en-GB"/>
        </w:rPr>
        <w:t>clearly outperforms Apriori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Heading3"/>
        <w:rPr>
          <w:lang w:val="en-GB"/>
        </w:rPr>
      </w:pPr>
      <w:bookmarkStart w:id="263" w:name="_Ref392585337"/>
      <w:bookmarkStart w:id="264" w:name="_Ref392585347"/>
      <w:bookmarkStart w:id="265" w:name="_Ref392585360"/>
      <w:bookmarkStart w:id="266" w:name="_Ref392585368"/>
      <w:bookmarkStart w:id="267" w:name="_Ref392585380"/>
      <w:bookmarkStart w:id="268" w:name="_Ref392585388"/>
      <w:bookmarkStart w:id="269" w:name="_Ref392585410"/>
      <w:bookmarkStart w:id="270" w:name="_Ref395633454"/>
      <w:bookmarkStart w:id="271" w:name="_Toc398077916"/>
      <w:r w:rsidRPr="00E41144">
        <w:rPr>
          <w:lang w:val="en-GB"/>
        </w:rPr>
        <w:t>Association Rules</w:t>
      </w:r>
      <w:bookmarkEnd w:id="263"/>
      <w:bookmarkEnd w:id="264"/>
      <w:bookmarkEnd w:id="265"/>
      <w:bookmarkEnd w:id="266"/>
      <w:bookmarkEnd w:id="267"/>
      <w:bookmarkEnd w:id="268"/>
      <w:bookmarkEnd w:id="269"/>
      <w:r w:rsidR="005549F5" w:rsidRPr="00E41144">
        <w:rPr>
          <w:lang w:val="en-GB"/>
        </w:rPr>
        <w:t xml:space="preserve"> Measurement</w:t>
      </w:r>
      <w:bookmarkEnd w:id="270"/>
      <w:bookmarkEnd w:id="271"/>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Apriori.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w:t>
      </w:r>
      <w:r w:rsidR="00F278D7" w:rsidRPr="00E41144">
        <w:rPr>
          <w:lang w:val="en-GB"/>
        </w:rPr>
        <w:lastRenderedPageBreak/>
        <w:t xml:space="preserve">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it., in the form of subjective and objective measures.</w:t>
      </w:r>
    </w:p>
    <w:p w:rsidR="00F85600" w:rsidRPr="00E41144" w:rsidRDefault="00084EDC" w:rsidP="00084EDC">
      <w:pPr>
        <w:pStyle w:val="Heading4"/>
        <w:rPr>
          <w:lang w:val="en-GB"/>
        </w:rPr>
      </w:pPr>
      <w:r w:rsidRPr="00E41144">
        <w:rPr>
          <w:lang w:val="en-GB"/>
        </w:rPr>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8A1BA0">
        <w:fldChar w:fldCharType="begin"/>
      </w:r>
      <w:r w:rsidR="008A1BA0" w:rsidRPr="008A1BA0">
        <w:rPr>
          <w:lang w:val="en-US"/>
        </w:rPr>
        <w:instrText xml:space="preserve"> REF _Ref395655063 \h  \* MERGEFORMAT </w:instrText>
      </w:r>
      <w:r w:rsidR="008A1BA0">
        <w:fldChar w:fldCharType="separate"/>
      </w:r>
      <w:r w:rsidR="00E41144" w:rsidRPr="00E63D95">
        <w:rPr>
          <w:lang w:val="en-GB"/>
        </w:rPr>
        <w:t xml:space="preserve">Figure </w:t>
      </w:r>
      <w:r w:rsidR="00E41144" w:rsidRPr="00E63D95">
        <w:rPr>
          <w:noProof/>
          <w:lang w:val="en-GB"/>
        </w:rPr>
        <w:t>3.5</w:t>
      </w:r>
      <w:r w:rsidR="008A1BA0">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ListParagraph"/>
        <w:keepNext/>
        <w:spacing w:before="240" w:line="240" w:lineRule="auto"/>
        <w:ind w:left="0"/>
        <w:jc w:val="center"/>
        <w:rPr>
          <w:lang w:val="en-GB"/>
        </w:rPr>
      </w:pPr>
      <w:r w:rsidRPr="00E41144">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Caption"/>
        <w:spacing w:before="0" w:line="360" w:lineRule="auto"/>
        <w:rPr>
          <w:sz w:val="20"/>
          <w:lang w:val="en-GB"/>
        </w:rPr>
      </w:pPr>
      <w:bookmarkStart w:id="272" w:name="_Ref395655063"/>
      <w:bookmarkStart w:id="273" w:name="_Toc398077951"/>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272"/>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273"/>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8A1BA0">
        <w:fldChar w:fldCharType="begin"/>
      </w:r>
      <w:r w:rsidR="008A1BA0" w:rsidRPr="008A1BA0">
        <w:rPr>
          <w:lang w:val="en-US"/>
        </w:rPr>
        <w:instrText xml:space="preserve"> REF _Ref395655063 \h  \* MERGEFORMAT </w:instrText>
      </w:r>
      <w:r w:rsidR="008A1BA0">
        <w:fldChar w:fldCharType="separate"/>
      </w:r>
      <w:r w:rsidR="00E41144" w:rsidRPr="00E63D95">
        <w:rPr>
          <w:lang w:val="en-GB"/>
        </w:rPr>
        <w:t xml:space="preserve">Figure </w:t>
      </w:r>
      <w:r w:rsidR="00E41144" w:rsidRPr="00E63D95">
        <w:rPr>
          <w:noProof/>
          <w:lang w:val="en-GB"/>
        </w:rPr>
        <w:t>3.5</w:t>
      </w:r>
      <w:r w:rsidR="008A1BA0">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r w:rsidR="0033498E" w:rsidRPr="00E41144">
        <w:rPr>
          <w:i/>
          <w:lang w:val="en-GB"/>
        </w:rPr>
        <w:t>Actionability</w:t>
      </w:r>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actionability,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 xml:space="preserve">a </w:t>
      </w:r>
      <w:r w:rsidR="00837260" w:rsidRPr="00E41144">
        <w:rPr>
          <w:lang w:val="en-GB"/>
        </w:rPr>
        <w:lastRenderedPageBreak/>
        <w:t>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r w:rsidR="00437492" w:rsidRPr="00E41144">
        <w:rPr>
          <w:lang w:val="en-GB"/>
        </w:rPr>
        <w:t>P(A)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P(A)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Heading4"/>
        <w:rPr>
          <w:lang w:val="en-GB"/>
        </w:rPr>
      </w:pPr>
      <w:bookmarkStart w:id="274" w:name="_Ref397950083"/>
      <w:r w:rsidRPr="00E41144">
        <w:rPr>
          <w:lang w:val="en-GB"/>
        </w:rPr>
        <w:t>The measures</w:t>
      </w:r>
      <w:bookmarkEnd w:id="274"/>
    </w:p>
    <w:p w:rsidR="002B2796" w:rsidRPr="00E41144" w:rsidRDefault="002B2796" w:rsidP="002B2796">
      <w:pPr>
        <w:rPr>
          <w:lang w:val="en-GB"/>
        </w:rPr>
      </w:pPr>
      <w:r w:rsidRPr="00E41144">
        <w:rPr>
          <w:lang w:val="en-GB"/>
        </w:rPr>
        <w:t xml:space="preserve">On the next lines, based on the interestingness tree presented in </w:t>
      </w:r>
      <w:r w:rsidR="008A1BA0">
        <w:fldChar w:fldCharType="begin"/>
      </w:r>
      <w:r w:rsidR="008A1BA0" w:rsidRPr="008A1BA0">
        <w:rPr>
          <w:lang w:val="en-US"/>
        </w:rPr>
        <w:instrText xml:space="preserve"> REF _Ref395655063 \h  \* MERGEFORMAT </w:instrText>
      </w:r>
      <w:r w:rsidR="008A1BA0">
        <w:fldChar w:fldCharType="separate"/>
      </w:r>
      <w:r w:rsidR="00E41144" w:rsidRPr="00E63D95">
        <w:rPr>
          <w:lang w:val="en-GB"/>
        </w:rPr>
        <w:t xml:space="preserve">Figure </w:t>
      </w:r>
      <w:r w:rsidR="00E41144" w:rsidRPr="00E63D95">
        <w:rPr>
          <w:noProof/>
          <w:lang w:val="en-GB"/>
        </w:rPr>
        <w:t>3.5</w:t>
      </w:r>
      <w:r w:rsidR="008A1BA0">
        <w:fldChar w:fldCharType="end"/>
      </w:r>
      <w:r w:rsidRPr="00E41144">
        <w:rPr>
          <w:lang w:val="en-GB"/>
        </w:rPr>
        <w:t xml:space="preserve">, the measures will be discussed and presented. All of them will be identified and discussed, namely support, </w:t>
      </w:r>
      <w:r w:rsidRPr="00E41144">
        <w:rPr>
          <w:lang w:val="en-GB"/>
        </w:rPr>
        <w:lastRenderedPageBreak/>
        <w:t xml:space="preserve">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8A1BA0">
        <w:fldChar w:fldCharType="begin"/>
      </w:r>
      <w:r w:rsidR="008A1BA0" w:rsidRPr="008A1BA0">
        <w:rPr>
          <w:lang w:val="en-US"/>
          <w:rPrChange w:id="275" w:author="Ruben" w:date="2014-09-15T14:50:00Z">
            <w:rPr/>
          </w:rPrChange>
        </w:rPr>
        <w:instrText xml:space="preserve"> REF _Ref395655063 \h  \* MERGEFORMAT </w:instrText>
      </w:r>
      <w:r w:rsidR="008A1BA0">
        <w:fldChar w:fldCharType="separate"/>
      </w:r>
      <w:r w:rsidR="00E41144" w:rsidRPr="00E63D95">
        <w:rPr>
          <w:lang w:val="en-GB"/>
        </w:rPr>
        <w:t xml:space="preserve">Figure </w:t>
      </w:r>
      <w:r w:rsidR="00E41144" w:rsidRPr="00E63D95">
        <w:rPr>
          <w:noProof/>
          <w:lang w:val="en-GB"/>
        </w:rPr>
        <w:t>3.5</w:t>
      </w:r>
      <w:r w:rsidR="008A1BA0">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r w:rsidR="00BF3094" w:rsidRPr="00E41144">
        <w:rPr>
          <w:i/>
          <w:lang w:val="en-GB"/>
        </w:rPr>
        <w:t>sup(</w:t>
      </w:r>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m:t>
                </m:r>
                <m:r>
                  <w:rPr>
                    <w:rFonts w:ascii="Cambria Math" w:hAnsi="Cambria Math" w:cs="Times New Roman"/>
                    <w:lang w:val="en-GB"/>
                  </w:rPr>
                  <m:t>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276"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276"/>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8A1BA0">
        <w:fldChar w:fldCharType="begin"/>
      </w:r>
      <w:r w:rsidR="008A1BA0" w:rsidRPr="008A1BA0">
        <w:rPr>
          <w:lang w:val="en-US"/>
        </w:rPr>
        <w:instrText xml:space="preserve"> REF _Ref395742943 \h  \* MERGEFORMAT </w:instrText>
      </w:r>
      <w:r w:rsidR="008A1BA0">
        <w:fldChar w:fldCharType="separate"/>
      </w:r>
      <w:r w:rsidR="00E41144" w:rsidRPr="00E63D95">
        <w:rPr>
          <w:lang w:val="en-GB"/>
        </w:rPr>
        <w:t>(</w:t>
      </w:r>
      <w:r w:rsidR="00E41144" w:rsidRPr="00E63D95">
        <w:rPr>
          <w:noProof/>
          <w:lang w:val="en-GB"/>
        </w:rPr>
        <w:t>6)</w:t>
      </w:r>
      <w:r w:rsidR="008A1BA0">
        <w:fldChar w:fldCharType="end"/>
      </w:r>
      <w:r w:rsidRPr="00E41144">
        <w:rPr>
          <w:lang w:val="en-GB"/>
        </w:rPr>
        <w:t xml:space="preserve"> and the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277"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277"/>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r w:rsidR="006C57A1" w:rsidRPr="00E41144">
        <w:rPr>
          <w:i/>
          <w:lang w:val="en-GB"/>
        </w:rPr>
        <w:t>minsup</w:t>
      </w:r>
      <w:r w:rsidR="006C57A1" w:rsidRPr="00E41144">
        <w:rPr>
          <w:lang w:val="en-GB"/>
        </w:rPr>
        <w:t xml:space="preserve"> and </w:t>
      </w:r>
      <w:r w:rsidR="006C57A1" w:rsidRPr="00E41144">
        <w:rPr>
          <w:i/>
          <w:lang w:val="en-GB"/>
        </w:rPr>
        <w:t>minconf</w:t>
      </w:r>
      <w:r w:rsidR="006C57A1" w:rsidRPr="00E41144">
        <w:rPr>
          <w:lang w:val="en-GB"/>
        </w:rPr>
        <w:t xml:space="preserve">. These two parameters propose a lower limit on the interest of a rule. For instance, a rule can have a support value of 20%, however, if the defined minsup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w:t>
      </w:r>
      <w:r w:rsidR="00CD5B9C" w:rsidRPr="00E41144">
        <w:rPr>
          <w:lang w:val="en-GB"/>
        </w:rPr>
        <w:lastRenderedPageBreak/>
        <w:t>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minsup and minconf.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278" w:name="_Ref395915165"/>
            <w:bookmarkStart w:id="279"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278"/>
            <w:r w:rsidRPr="00E41144">
              <w:rPr>
                <w:lang w:val="en-GB"/>
              </w:rPr>
              <w:t>)</w:t>
            </w:r>
            <w:bookmarkEnd w:id="279"/>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280"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280"/>
          </w:p>
        </w:tc>
      </w:tr>
    </w:tbl>
    <w:p w:rsidR="001E2216" w:rsidRPr="00E41144" w:rsidRDefault="002B2796" w:rsidP="00534B65">
      <w:pPr>
        <w:rPr>
          <w:lang w:val="en-GB"/>
        </w:rPr>
      </w:pPr>
      <w:r w:rsidRPr="00E41144">
        <w:rPr>
          <w:lang w:val="en-GB"/>
        </w:rPr>
        <w:lastRenderedPageBreak/>
        <w:tab/>
      </w:r>
      <w:r w:rsidR="00E71371" w:rsidRPr="00E41144">
        <w:rPr>
          <w:lang w:val="en-GB"/>
        </w:rPr>
        <w:t xml:space="preserve">In contrast to conviction that measures implication, </w:t>
      </w:r>
      <w:r w:rsidR="001E2216" w:rsidRPr="00E41144">
        <w:rPr>
          <w:i/>
          <w:lang w:val="en-GB"/>
        </w:rPr>
        <w:t>Lift</w:t>
      </w:r>
      <w:r w:rsidR="00036798" w:rsidRPr="00E41144">
        <w:rPr>
          <w:rStyle w:val="FootnoteReference"/>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r w:rsidR="001E2216" w:rsidRPr="00E41144">
        <w:rPr>
          <w:i/>
          <w:lang w:val="en-GB"/>
        </w:rPr>
        <w:t>Lift(A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Lift is defined as a 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8A1BA0">
        <w:fldChar w:fldCharType="begin"/>
      </w:r>
      <w:r w:rsidR="008A1BA0" w:rsidRPr="008A1BA0">
        <w:rPr>
          <w:lang w:val="en-US"/>
        </w:rPr>
        <w:instrText xml:space="preserve"> REF _Ref395954978 \h  \* MERGEFORMAT </w:instrText>
      </w:r>
      <w:r w:rsidR="008A1BA0">
        <w:fldChar w:fldCharType="separate"/>
      </w:r>
      <w:r w:rsidR="00E41144" w:rsidRPr="00E63D95">
        <w:rPr>
          <w:lang w:val="en-GB"/>
        </w:rPr>
        <w:t>(</w:t>
      </w:r>
      <w:r w:rsidR="00E41144" w:rsidRPr="00E63D95">
        <w:rPr>
          <w:noProof/>
          <w:lang w:val="en-GB"/>
        </w:rPr>
        <w:t>9)</w:t>
      </w:r>
      <w:r w:rsidR="008A1BA0">
        <w:fldChar w:fldCharType="end"/>
      </w:r>
      <w:r w:rsidR="00E935C0" w:rsidRPr="00E41144">
        <w:rPr>
          <w:lang w:val="en-GB"/>
        </w:rPr>
        <w:t xml:space="preserve"> or also defined in Equation </w:t>
      </w:r>
      <w:r w:rsidR="008A1BA0">
        <w:fldChar w:fldCharType="begin"/>
      </w:r>
      <w:r w:rsidR="008A1BA0" w:rsidRPr="008A1BA0">
        <w:rPr>
          <w:lang w:val="en-US"/>
        </w:rPr>
        <w:instrText xml:space="preserve"> REF _Ref395954981 \h  \* MERGEFORMAT </w:instrText>
      </w:r>
      <w:r w:rsidR="008A1BA0">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8A1BA0">
        <w:fldChar w:fldCharType="end"/>
      </w:r>
      <w:r w:rsidR="00E935C0" w:rsidRPr="00E41144">
        <w:rPr>
          <w:lang w:val="en-GB"/>
        </w:rPr>
        <w:t xml:space="preserve"> where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281"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281"/>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282"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282"/>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r w:rsidR="008A1BA0">
        <w:fldChar w:fldCharType="begin"/>
      </w:r>
      <w:r w:rsidR="008A1BA0" w:rsidRPr="008A1BA0">
        <w:rPr>
          <w:lang w:val="en-US"/>
        </w:rPr>
        <w:instrText xml:space="preserve"> REF _Ref395655063 \h  \* MERGEFORMAT </w:instrText>
      </w:r>
      <w:r w:rsidR="008A1BA0">
        <w:fldChar w:fldCharType="separate"/>
      </w:r>
      <w:r w:rsidR="00E41144" w:rsidRPr="00E63D95">
        <w:rPr>
          <w:lang w:val="en-GB"/>
        </w:rPr>
        <w:t xml:space="preserve">Figure </w:t>
      </w:r>
      <w:r w:rsidR="00E41144" w:rsidRPr="00E63D95">
        <w:rPr>
          <w:noProof/>
          <w:lang w:val="en-GB"/>
        </w:rPr>
        <w:t>3.5</w:t>
      </w:r>
      <w:r w:rsidR="008A1BA0">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283"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283"/>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w:t>
      </w:r>
      <w:r w:rsidR="001A4FBF" w:rsidRPr="00E41144">
        <w:rPr>
          <w:lang w:val="en-GB"/>
        </w:rPr>
        <w:lastRenderedPageBreak/>
        <w:t>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284"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284"/>
          </w:p>
        </w:tc>
      </w:tr>
    </w:tbl>
    <w:p w:rsidR="00785C54" w:rsidRPr="00E41144" w:rsidRDefault="00F31B43" w:rsidP="00F31B43">
      <w:pPr>
        <w:spacing w:before="240"/>
        <w:rPr>
          <w:rFonts w:eastAsiaTheme="minorEastAsia"/>
          <w:lang w:val="en-GB"/>
        </w:rPr>
      </w:pPr>
      <w:r w:rsidRPr="00E41144">
        <w:rPr>
          <w:lang w:val="en-GB"/>
        </w:rPr>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FootnoteReference"/>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285"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285"/>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gini,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Heading2"/>
        <w:rPr>
          <w:lang w:val="en-GB"/>
        </w:rPr>
      </w:pPr>
      <w:bookmarkStart w:id="286" w:name="_Toc398077917"/>
      <w:r w:rsidRPr="00E41144">
        <w:rPr>
          <w:lang w:val="en-GB"/>
        </w:rPr>
        <w:t>Vector Space Model</w:t>
      </w:r>
      <w:bookmarkEnd w:id="286"/>
    </w:p>
    <w:p w:rsidR="00526CBB" w:rsidRPr="00E41144" w:rsidRDefault="00A24D98" w:rsidP="00C04D14">
      <w:pPr>
        <w:pStyle w:val="ListParagraph"/>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ListParagraph"/>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ListParagraph"/>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w:t>
      </w:r>
      <w:r w:rsidR="00E01988" w:rsidRPr="00E41144">
        <w:rPr>
          <w:lang w:val="en-GB"/>
        </w:rPr>
        <w:lastRenderedPageBreak/>
        <w:t>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ListParagraph"/>
        <w:ind w:left="0"/>
        <w:rPr>
          <w:lang w:val="en-GB"/>
        </w:rPr>
      </w:pPr>
      <w:r w:rsidRPr="00E41144">
        <w:rPr>
          <w:lang w:val="en-GB"/>
        </w:rPr>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Th</w:t>
      </w:r>
      <w:r w:rsidR="00C54D56" w:rsidRPr="00E41144">
        <w:rPr>
          <w:lang w:val="en-GB"/>
        </w:rPr>
        <w:t>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X:Y similar pairs is a tendency of patterns like “X solves Y” or “Y is solved by X”. When this happens one can be lead to think that these kind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Heading3"/>
        <w:rPr>
          <w:lang w:val="en-GB"/>
        </w:rPr>
      </w:pPr>
      <w:bookmarkStart w:id="287" w:name="_Toc398077918"/>
      <w:r w:rsidRPr="00E41144">
        <w:rPr>
          <w:lang w:val="en-GB"/>
        </w:rPr>
        <w:t>Term W</w:t>
      </w:r>
      <w:r w:rsidR="00530F38" w:rsidRPr="00E41144">
        <w:rPr>
          <w:lang w:val="en-GB"/>
        </w:rPr>
        <w:t>eighting</w:t>
      </w:r>
      <w:r w:rsidRPr="00E41144">
        <w:rPr>
          <w:lang w:val="en-GB"/>
        </w:rPr>
        <w:t xml:space="preserve"> – The TF-IDF</w:t>
      </w:r>
      <w:bookmarkEnd w:id="287"/>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 xml:space="preserve">a matrix, the Term-Document Matrix. This matrix is prepared in such way that the terms are arranged in row vectors and the documents are arranged in the column vectors. Each entry in the matrix </w:t>
      </w:r>
      <w:r w:rsidRPr="00E41144">
        <w:rPr>
          <w:lang w:val="en-GB"/>
        </w:rPr>
        <w:lastRenderedPageBreak/>
        <w:t>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643456"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288"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288"/>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r w:rsidR="00530F38" w:rsidRPr="00E41144">
        <w:rPr>
          <w:rFonts w:eastAsiaTheme="minorEastAsia"/>
          <w:i/>
          <w:lang w:val="en-GB"/>
        </w:rPr>
        <w:t>i</w:t>
      </w:r>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r w:rsidR="00530F38" w:rsidRPr="00E41144">
        <w:rPr>
          <w:rFonts w:eastAsiaTheme="minorEastAsia"/>
          <w:i/>
          <w:lang w:val="en-GB"/>
        </w:rPr>
        <w:t>i</w:t>
      </w:r>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289"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289"/>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 xml:space="preserve">. </w:t>
      </w:r>
      <w:r w:rsidR="00446842" w:rsidRPr="00E41144">
        <w:rPr>
          <w:lang w:val="en-GB"/>
        </w:rPr>
        <w:t>Instead of being an independent weighting scheme like tf-idf,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Heading2"/>
        <w:rPr>
          <w:lang w:val="en-GB"/>
        </w:rPr>
      </w:pPr>
      <w:bookmarkStart w:id="290" w:name="_Toc398077919"/>
      <w:r w:rsidRPr="00E41144">
        <w:rPr>
          <w:lang w:val="en-GB"/>
        </w:rPr>
        <w:t>Similarity Measure in Information Retrieval</w:t>
      </w:r>
      <w:bookmarkEnd w:id="290"/>
    </w:p>
    <w:p w:rsidR="008A2BCD" w:rsidRPr="00E41144" w:rsidRDefault="00FE5988" w:rsidP="008A2BCD">
      <w:pPr>
        <w:pStyle w:val="ListParagraph"/>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 To understand what Similarity means, it</w:t>
      </w:r>
      <w:r w:rsidR="00790293" w:rsidRPr="00E41144">
        <w:rPr>
          <w:lang w:val="en-GB"/>
        </w:rPr>
        <w:t xml:space="preserve"> i</w:t>
      </w:r>
      <w:r w:rsidR="00B011CD" w:rsidRPr="00E41144">
        <w:rPr>
          <w:lang w:val="en-GB"/>
        </w:rPr>
        <w:t xml:space="preserve">s important to understand that each word or concept has a(many)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ListParagraph"/>
        <w:ind w:left="0"/>
        <w:rPr>
          <w:lang w:val="en-GB"/>
        </w:rPr>
      </w:pPr>
      <w:r w:rsidRPr="00E41144">
        <w:rPr>
          <w:lang w:val="en-GB"/>
        </w:rPr>
        <w:lastRenderedPageBreak/>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ListParagraph"/>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Similarity Measure</w:t>
      </w:r>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r w:rsidR="001274E5" w:rsidRPr="00E41144">
        <w:rPr>
          <w:lang w:val="en-GB"/>
        </w:rPr>
        <w:t>T</w:t>
      </w:r>
      <w:r w:rsidR="006926BE" w:rsidRPr="00E41144">
        <w:rPr>
          <w:lang w:val="en-GB"/>
        </w:rPr>
        <w:t>he corpora</w:t>
      </w:r>
      <w:r w:rsidR="00582854" w:rsidRPr="00E41144">
        <w:rPr>
          <w:lang w:val="en-GB"/>
        </w:rPr>
        <w:t xml:space="preserve"> documents? </w:t>
      </w:r>
      <w:r w:rsidR="001274E5" w:rsidRPr="00E41144">
        <w:rPr>
          <w:lang w:val="en-GB"/>
        </w:rPr>
        <w:t>W</w:t>
      </w:r>
      <w:r w:rsidR="00582854" w:rsidRPr="00E41144">
        <w:rPr>
          <w:lang w:val="en-GB"/>
        </w:rPr>
        <w:t xml:space="preserve">ords? </w:t>
      </w:r>
      <w:r w:rsidR="001274E5" w:rsidRPr="00E41144">
        <w:rPr>
          <w:lang w:val="en-GB"/>
        </w:rPr>
        <w:t>V</w:t>
      </w:r>
      <w:r w:rsidR="00582854" w:rsidRPr="00E41144">
        <w:rPr>
          <w:lang w:val="en-GB"/>
        </w:rPr>
        <w:t xml:space="preserve">ectors?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In the following lines some of them will be presented and described, namely Euclidean Distance, Cosine Similarity and Jaccard Coefficient</w:t>
      </w:r>
      <w:r w:rsidR="007D76C1" w:rsidRPr="00E41144">
        <w:rPr>
          <w:lang w:val="en-GB"/>
        </w:rPr>
        <w:t xml:space="preserve">. </w:t>
      </w:r>
    </w:p>
    <w:p w:rsidR="00EE2C50" w:rsidRPr="00E41144" w:rsidRDefault="00EE2C50" w:rsidP="00EE2C50">
      <w:pPr>
        <w:pStyle w:val="Heading3"/>
        <w:rPr>
          <w:lang w:val="en-GB"/>
        </w:rPr>
      </w:pPr>
      <w:bookmarkStart w:id="291" w:name="_Toc398077920"/>
      <w:r w:rsidRPr="00E41144">
        <w:rPr>
          <w:lang w:val="en-GB"/>
        </w:rPr>
        <w:lastRenderedPageBreak/>
        <w:t xml:space="preserve">Cosine Similarity </w:t>
      </w:r>
      <w:r w:rsidR="005B75A3" w:rsidRPr="00E41144">
        <w:rPr>
          <w:lang w:val="en-GB"/>
        </w:rPr>
        <w:t xml:space="preserve">Measure </w:t>
      </w:r>
      <w:r w:rsidRPr="00E41144">
        <w:rPr>
          <w:lang w:val="en-GB"/>
        </w:rPr>
        <w:t>Algorithm</w:t>
      </w:r>
      <w:bookmarkEnd w:id="291"/>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643456"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br w:type="page"/>
      </w:r>
    </w:p>
    <w:p w:rsidR="00AB3EE0" w:rsidRPr="00E41144" w:rsidRDefault="004F2C9F" w:rsidP="00C30260">
      <w:pPr>
        <w:pStyle w:val="Heading1"/>
        <w:rPr>
          <w:lang w:val="en-GB"/>
        </w:rPr>
      </w:pPr>
      <w:bookmarkStart w:id="292" w:name="_Toc398077921"/>
      <w:r w:rsidRPr="00E41144">
        <w:rPr>
          <w:lang w:val="en-GB"/>
        </w:rPr>
        <w:lastRenderedPageBreak/>
        <w:t>Building &amp; Construction Domain Ontology</w:t>
      </w:r>
      <w:bookmarkEnd w:id="292"/>
    </w:p>
    <w:p w:rsidR="00AC7578" w:rsidRPr="00E41144" w:rsidRDefault="001F02BB" w:rsidP="00AC7578">
      <w:pPr>
        <w:pStyle w:val="Heading2"/>
        <w:numPr>
          <w:ilvl w:val="1"/>
          <w:numId w:val="3"/>
        </w:numPr>
        <w:rPr>
          <w:lang w:val="en-GB"/>
        </w:rPr>
      </w:pPr>
      <w:bookmarkStart w:id="293" w:name="_Toc398077922"/>
      <w:r w:rsidRPr="00E41144">
        <w:rPr>
          <w:lang w:val="en-GB"/>
        </w:rPr>
        <w:t>Ontology</w:t>
      </w:r>
      <w:bookmarkEnd w:id="293"/>
    </w:p>
    <w:p w:rsidR="00AC7578" w:rsidRPr="00E41144" w:rsidRDefault="00AC7578" w:rsidP="00AC7578">
      <w:pPr>
        <w:rPr>
          <w:lang w:val="en-GB"/>
        </w:rPr>
      </w:pPr>
      <w:r w:rsidRPr="00E41144">
        <w:rPr>
          <w:lang w:val="en-GB"/>
        </w:rPr>
        <w:t xml:space="preserve">The term “Ontology” origins from early 18th century, from the modern Latin </w:t>
      </w:r>
      <w:r w:rsidRPr="00E41144">
        <w:rPr>
          <w:i/>
          <w:lang w:val="en-GB"/>
        </w:rPr>
        <w:t>ontologia</w:t>
      </w:r>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r w:rsidR="005870BF" w:rsidRPr="00E41144">
        <w:rPr>
          <w:lang w:val="en-GB"/>
        </w:rPr>
        <w:t xml:space="preserve">an ontology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an </w:t>
      </w:r>
      <w:r w:rsidR="00E524B8" w:rsidRPr="00E41144">
        <w:rPr>
          <w:lang w:val="en-GB"/>
        </w:rPr>
        <w:t>ontology</w:t>
      </w:r>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Attributes are the last element in an ontology,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Heading3"/>
        <w:rPr>
          <w:lang w:val="en-GB"/>
        </w:rPr>
      </w:pPr>
      <w:bookmarkStart w:id="294"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294"/>
    </w:p>
    <w:p w:rsidR="0052534D" w:rsidRPr="00E41144" w:rsidRDefault="00EB1A22" w:rsidP="00EB1A22">
      <w:pPr>
        <w:rPr>
          <w:lang w:val="en-GB"/>
        </w:rPr>
      </w:pPr>
      <w:r w:rsidRPr="00E41144">
        <w:rPr>
          <w:lang w:val="en-GB"/>
        </w:rPr>
        <w:t xml:space="preserve">Being an ontology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domains,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its domain have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952F22" w:rsidP="00816AA8">
      <w:pPr>
        <w:spacing w:after="240"/>
        <w:jc w:val="center"/>
        <w:rPr>
          <w:lang w:val="en-GB"/>
        </w:rPr>
      </w:pPr>
      <w:r>
        <w:rPr>
          <w:noProof/>
          <w:lang w:eastAsia="pt-PT"/>
        </w:rPr>
        <mc:AlternateContent>
          <mc:Choice Requires="wps">
            <w:drawing>
              <wp:anchor distT="0" distB="0" distL="114300" distR="114300" simplePos="0" relativeHeight="251689984" behindDoc="1" locked="0" layoutInCell="1" allowOverlap="1">
                <wp:simplePos x="0" y="0"/>
                <wp:positionH relativeFrom="column">
                  <wp:posOffset>96520</wp:posOffset>
                </wp:positionH>
                <wp:positionV relativeFrom="paragraph">
                  <wp:posOffset>4450080</wp:posOffset>
                </wp:positionV>
                <wp:extent cx="5208905" cy="236855"/>
                <wp:effectExtent l="1270" t="1905" r="0" b="0"/>
                <wp:wrapTight wrapText="bothSides">
                  <wp:wrapPolygon edited="0">
                    <wp:start x="-39" y="0"/>
                    <wp:lineTo x="-39" y="20731"/>
                    <wp:lineTo x="21600" y="20731"/>
                    <wp:lineTo x="21600" y="0"/>
                    <wp:lineTo x="-39" y="0"/>
                  </wp:wrapPolygon>
                </wp:wrapTight>
                <wp:docPr id="1091" name="Text Box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236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816AA8" w:rsidRDefault="00643456" w:rsidP="00816AA8">
                            <w:pPr>
                              <w:pStyle w:val="Caption"/>
                              <w:spacing w:before="0"/>
                              <w:rPr>
                                <w:lang w:val="en-GB"/>
                              </w:rPr>
                            </w:pPr>
                            <w:bookmarkStart w:id="295" w:name="_Ref397976456"/>
                            <w:bookmarkStart w:id="296" w:name="_Ref398067790"/>
                            <w:bookmarkStart w:id="297" w:name="_Toc398077952"/>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95"/>
                            <w:r w:rsidRPr="00816AA8">
                              <w:rPr>
                                <w:lang w:val="en-GB"/>
                              </w:rPr>
                              <w:t xml:space="preserve"> - Ontology example in civil construction domain</w:t>
                            </w:r>
                            <w:bookmarkEnd w:id="296"/>
                            <w:bookmarkEnd w:id="2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0" o:spid="_x0000_s1223" type="#_x0000_t202" style="position:absolute;left:0;text-align:left;margin-left:7.6pt;margin-top:350.4pt;width:410.15pt;height:18.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" stroked="f">
                <v:textbox style="mso-fit-shape-to-text:t" inset="0,0,0,0">
                  <w:txbxContent>
                    <w:p w:rsidR="00643456" w:rsidRPr="00816AA8" w:rsidRDefault="00643456" w:rsidP="00816AA8">
                      <w:pPr>
                        <w:pStyle w:val="Caption"/>
                        <w:spacing w:before="0"/>
                        <w:rPr>
                          <w:lang w:val="en-GB"/>
                        </w:rPr>
                      </w:pPr>
                      <w:bookmarkStart w:id="298" w:name="_Ref397976456"/>
                      <w:bookmarkStart w:id="299" w:name="_Ref398067790"/>
                      <w:bookmarkStart w:id="300" w:name="_Toc398077952"/>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98"/>
                      <w:r w:rsidRPr="00816AA8">
                        <w:rPr>
                          <w:lang w:val="en-GB"/>
                        </w:rPr>
                        <w:t xml:space="preserve"> - Ontology example in civil construction domain</w:t>
                      </w:r>
                      <w:bookmarkEnd w:id="299"/>
                      <w:bookmarkEnd w:id="300"/>
                    </w:p>
                  </w:txbxContent>
                </v:textbox>
                <w10:wrap type="tight"/>
              </v:shape>
            </w:pict>
          </mc:Fallback>
        </mc:AlternateContent>
      </w:r>
      <w:r>
        <w:rPr>
          <w:noProof/>
          <w:lang w:eastAsia="pt-PT"/>
        </w:rPr>
        <mc:AlternateContent>
          <mc:Choice Requires="wpc">
            <w:drawing>
              <wp:inline distT="0" distB="0" distL="0" distR="0">
                <wp:extent cx="5208905" cy="4392930"/>
                <wp:effectExtent l="0" t="0" r="1270" b="0"/>
                <wp:docPr id="1090" name="Canvas 1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96" name="Group 1513"/>
                        <wpg:cNvGrpSpPr>
                          <a:grpSpLocks/>
                        </wpg:cNvGrpSpPr>
                        <wpg:grpSpPr bwMode="auto">
                          <a:xfrm>
                            <a:off x="0" y="0"/>
                            <a:ext cx="5208905" cy="4392930"/>
                            <a:chOff x="2766" y="4744"/>
                            <a:chExt cx="6946" cy="5857"/>
                          </a:xfrm>
                        </wpg:grpSpPr>
                        <wpg:grpSp>
                          <wpg:cNvPr id="1597" name="Group 1514"/>
                          <wpg:cNvGrpSpPr>
                            <a:grpSpLocks/>
                          </wpg:cNvGrpSpPr>
                          <wpg:grpSpPr bwMode="auto">
                            <a:xfrm>
                              <a:off x="2766" y="4744"/>
                              <a:ext cx="6946" cy="5463"/>
                              <a:chOff x="2766" y="4744"/>
                              <a:chExt cx="6946" cy="5463"/>
                            </a:xfrm>
                          </wpg:grpSpPr>
                          <pic:pic xmlns:pic="http://schemas.openxmlformats.org/drawingml/2006/picture">
                            <pic:nvPicPr>
                              <pic:cNvPr id="1598" name="Picture 15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766" y="5717"/>
                                <a:ext cx="3609" cy="35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9" name="Picture 15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671" y="4744"/>
                                <a:ext cx="3041" cy="5463"/>
                              </a:xfrm>
                              <a:prstGeom prst="rect">
                                <a:avLst/>
                              </a:prstGeom>
                              <a:noFill/>
                              <a:extLst>
                                <a:ext uri="{909E8E84-426E-40DD-AFC4-6F175D3DCCD1}">
                                  <a14:hiddenFill xmlns:a14="http://schemas.microsoft.com/office/drawing/2010/main">
                                    <a:solidFill>
                                      <a:srgbClr val="FFFFFF"/>
                                    </a:solidFill>
                                  </a14:hiddenFill>
                                </a:ext>
                              </a:extLst>
                            </pic:spPr>
                          </pic:pic>
                        </wpg:grpSp>
                        <wps:wsp>
                          <wps:cNvPr id="1088" name="Text Box 1517"/>
                          <wps:cNvSpPr txBox="1">
                            <a:spLocks noChangeArrowheads="1"/>
                          </wps:cNvSpPr>
                          <wps:spPr bwMode="auto">
                            <a:xfrm>
                              <a:off x="2766" y="9446"/>
                              <a:ext cx="3609" cy="3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B00123" w:rsidRDefault="00643456" w:rsidP="00447577">
                                <w:pPr>
                                  <w:jc w:val="center"/>
                                  <w:rPr>
                                    <w:sz w:val="20"/>
                                    <w:szCs w:val="20"/>
                                  </w:rPr>
                                </w:pPr>
                                <w:r w:rsidRPr="00B00123">
                                  <w:rPr>
                                    <w:sz w:val="20"/>
                                    <w:szCs w:val="20"/>
                                  </w:rPr>
                                  <w:t>a) Concept Sub-Class</w:t>
                                </w:r>
                                <w:r>
                                  <w:rPr>
                                    <w:sz w:val="20"/>
                                    <w:szCs w:val="20"/>
                                  </w:rPr>
                                  <w:t>es</w:t>
                                </w:r>
                              </w:p>
                            </w:txbxContent>
                          </wps:txbx>
                          <wps:bodyPr rot="0" vert="horz" wrap="square" lIns="91440" tIns="45720" rIns="91440" bIns="45720" anchor="t" anchorCtr="0" upright="1">
                            <a:noAutofit/>
                          </wps:bodyPr>
                        </wps:wsp>
                        <wps:wsp>
                          <wps:cNvPr id="1089" name="Text Box 1518"/>
                          <wps:cNvSpPr txBox="1">
                            <a:spLocks noChangeArrowheads="1"/>
                          </wps:cNvSpPr>
                          <wps:spPr bwMode="auto">
                            <a:xfrm>
                              <a:off x="6671" y="10273"/>
                              <a:ext cx="3041" cy="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B00123" w:rsidRDefault="00643456"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wps:txbx>
                          <wps:bodyPr rot="0" vert="horz" wrap="square" lIns="91440" tIns="45720" rIns="91440" bIns="45720" anchor="t" anchorCtr="0" upright="1">
                            <a:noAutofit/>
                          </wps:bodyPr>
                        </wps:wsp>
                      </wpg:wgp>
                    </wpc:wpc>
                  </a:graphicData>
                </a:graphic>
              </wp:inline>
            </w:drawing>
          </mc:Choice>
          <mc:Fallback>
            <w:pict>
              <v:group id="Canvas 1511" o:spid="_x0000_s1224" editas="canvas" style="width:410.15pt;height:345.9pt;mso-position-horizontal-relative:char;mso-position-vertical-relative:line" coordsize="52089,4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">
                <v:shape id="_x0000_s1225" type="#_x0000_t75" style="position:absolute;width:52089;height:43929;visibility:visible;mso-wrap-style:square">
                  <v:fill o:detectmouseclick="t"/>
                  <v:path o:connecttype="none"/>
                </v:shape>
                <v:group id="Group 1513" o:spid="_x0000_s1226" style="position:absolute;width:52089;height:43929" coordorigin="2766,4744" coordsize="6946,5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group id="Group 1514" o:spid="_x0000_s1227" style="position:absolute;left:2766;top:4744;width:6946;height:5463" coordorigin="2766,4744" coordsize="6946,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shape id="Picture 1515" o:spid="_x0000_s1228" type="#_x0000_t75" style="position:absolute;left:2766;top:5717;width:3609;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qHFAAAA3QAAAA8AAABkcnMvZG93bnJldi54bWxEj81uwkAMhO+VeIeVkbiVDaitILAgfkTV&#10;W0XgAaysSSKy3rC7hbRPXx8q9WZrxjOfl+vetepOITaeDUzGGSji0tuGKwPn0+F5BiomZIutZzLw&#10;TRHWq8HTEnPrH3yke5EqJSEcczRQp9TlWseyJodx7Dti0S4+OEyyhkrbgA8Jd62eZtmbdtiwNNTY&#10;0a6m8lp8OQO3rpq+F1fssz29fG7Pt/0mpB9jRsN+swCVqE//5r/rDyv4r3PBlW9kBL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jKhxQAAAN0AAAAPAAAAAAAAAAAAAAAA&#10;AJ8CAABkcnMvZG93bnJldi54bWxQSwUGAAAAAAQABAD3AAAAkQMAAAAA&#10;">
                      <v:imagedata r:id="rId38" o:title=""/>
                    </v:shape>
                    <v:shape id="Picture 1516" o:spid="_x0000_s1229" type="#_x0000_t75" style="position:absolute;left:6671;top:4744;width:3041;height:5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9ipHFAAAA3QAAAA8AAABkcnMvZG93bnJldi54bWxET99rwjAQfh/4P4QT9iKabjCx1ShDEMZg&#10;sGlBfTuasyk2l67JbPWvXwbC3u7j+3mLVW9rcaHWV44VPE0SEMSF0xWXCvLdZjwD4QOyxtoxKbiS&#10;h9Vy8LDATLuOv+iyDaWIIewzVGBCaDIpfWHIop+4hjhyJ9daDBG2pdQtdjHc1vI5SabSYsWxwWBD&#10;a0PFeftjFYy+p++bfdkZ+bm+HT/0ITejIlfqcdi/zkEE6sO/+O5+03H+S5rC3zfxB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RxQAAAN0AAAAPAAAAAAAAAAAAAAAA&#10;AJ8CAABkcnMvZG93bnJldi54bWxQSwUGAAAAAAQABAD3AAAAkQMAAAAA&#10;">
                      <v:imagedata r:id="rId39" o:title=""/>
                    </v:shape>
                  </v:group>
                  <v:shape id="Text Box 1517" o:spid="_x0000_s1230" type="#_x0000_t202" style="position:absolute;left:2766;top:9446;width:3609;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GOMUA&#10;AADdAAAADwAAAGRycy9kb3ducmV2LnhtbESPzW7CQAyE75V4h5WRuFSwAbX8BBYElYq48vMAJmuS&#10;iKw3yi4kvH19QOrN1oxnPq82navUk5pQejYwHiWgiDNvS84NXM6/wzmoEJEtVp7JwIsCbNa9jxWm&#10;1rd8pOcp5kpCOKRooIixTrUOWUEOw8jXxKLdfOMwytrk2jbYSrir9CRJptphydJQYE0/BWX308MZ&#10;uB3az+9Fe93Hy+z4Nd1hObv6lzGDfrddgorUxX/z+/pgBT+ZC65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kY4xQAAAN0AAAAPAAAAAAAAAAAAAAAAAJgCAABkcnMv&#10;ZG93bnJldi54bWxQSwUGAAAAAAQABAD1AAAAigMAAAAA&#10;" stroked="f">
                    <v:textbox>
                      <w:txbxContent>
                        <w:p w:rsidR="00643456" w:rsidRPr="00B00123" w:rsidRDefault="00643456" w:rsidP="00447577">
                          <w:pPr>
                            <w:jc w:val="center"/>
                            <w:rPr>
                              <w:sz w:val="20"/>
                              <w:szCs w:val="20"/>
                            </w:rPr>
                          </w:pPr>
                          <w:r w:rsidRPr="00B00123">
                            <w:rPr>
                              <w:sz w:val="20"/>
                              <w:szCs w:val="20"/>
                            </w:rPr>
                            <w:t>a) Concept Sub-Class</w:t>
                          </w:r>
                          <w:r>
                            <w:rPr>
                              <w:sz w:val="20"/>
                              <w:szCs w:val="20"/>
                            </w:rPr>
                            <w:t>es</w:t>
                          </w:r>
                        </w:p>
                      </w:txbxContent>
                    </v:textbox>
                  </v:shape>
                  <v:shape id="Text Box 1518" o:spid="_x0000_s1231" type="#_x0000_t202" style="position:absolute;left:6671;top:10273;width:3041;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Ljo8EA&#10;AADdAAAADwAAAGRycy9kb3ducmV2LnhtbERP24rCMBB9X/Afwgi+LJoqrtZqlFVQfPXyAdNmbIvN&#10;pDRZW//eCMK+zeFcZ7XpTCUe1LjSsoLxKAJBnFldcq7getkPYxDOI2usLJOCJznYrHtfK0y0bflE&#10;j7PPRQhhl6CCwvs6kdJlBRl0I1sTB+5mG4M+wCaXusE2hJtKTqJoJg2WHBoKrGlXUHY//xkFt2P7&#10;/bNo04O/zk/T2RbLeWqfSg363e8ShKfO/4s/7qMO86N4Ae9vw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i46PBAAAA3QAAAA8AAAAAAAAAAAAAAAAAmAIAAGRycy9kb3du&#10;cmV2LnhtbFBLBQYAAAAABAAEAPUAAACGAwAAAAA=&#10;" stroked="f">
                    <v:textbox>
                      <w:txbxContent>
                        <w:p w:rsidR="00643456" w:rsidRPr="00B00123" w:rsidRDefault="00643456"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anchorlock/>
              </v:group>
            </w:pict>
          </mc:Fallback>
        </mc:AlternateContent>
      </w:r>
    </w:p>
    <w:p w:rsidR="005870BF" w:rsidRPr="00E41144" w:rsidRDefault="0052534D" w:rsidP="00816AA8">
      <w:pPr>
        <w:spacing w:before="240"/>
        <w:rPr>
          <w:lang w:val="en-GB"/>
        </w:rPr>
      </w:pPr>
      <w:r w:rsidRPr="00E41144">
        <w:rPr>
          <w:lang w:val="en-GB"/>
        </w:rPr>
        <w:tab/>
      </w:r>
      <w:r w:rsidR="005870BF" w:rsidRPr="00E41144">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Heading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952F22" w:rsidP="00E233D7">
      <w:pPr>
        <w:jc w:val="center"/>
        <w:rPr>
          <w:lang w:val="en-GB"/>
        </w:rPr>
      </w:pPr>
      <w:r>
        <w:rPr>
          <w:noProof/>
          <w:lang w:eastAsia="pt-PT"/>
        </w:rPr>
        <w:lastRenderedPageBreak/>
        <mc:AlternateContent>
          <mc:Choice Requires="wps">
            <w:drawing>
              <wp:anchor distT="0" distB="0" distL="114300" distR="114300" simplePos="0" relativeHeight="251683840" behindDoc="1" locked="0" layoutInCell="1" allowOverlap="1">
                <wp:simplePos x="0" y="0"/>
                <wp:positionH relativeFrom="column">
                  <wp:posOffset>211455</wp:posOffset>
                </wp:positionH>
                <wp:positionV relativeFrom="paragraph">
                  <wp:posOffset>3207385</wp:posOffset>
                </wp:positionV>
                <wp:extent cx="4976495" cy="313055"/>
                <wp:effectExtent l="1905" t="0" r="3175" b="1905"/>
                <wp:wrapTight wrapText="bothSides">
                  <wp:wrapPolygon edited="0">
                    <wp:start x="-41" y="0"/>
                    <wp:lineTo x="-41" y="20943"/>
                    <wp:lineTo x="21600" y="20943"/>
                    <wp:lineTo x="21600" y="0"/>
                    <wp:lineTo x="-41" y="0"/>
                  </wp:wrapPolygon>
                </wp:wrapTight>
                <wp:docPr id="1595"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313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33D7" w:rsidRDefault="00643456" w:rsidP="00E233D7">
                            <w:pPr>
                              <w:pStyle w:val="Caption"/>
                              <w:rPr>
                                <w:lang w:val="en-GB"/>
                              </w:rPr>
                            </w:pPr>
                            <w:bookmarkStart w:id="301" w:name="_Ref397905383"/>
                            <w:bookmarkStart w:id="302" w:name="_Toc398077953"/>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301"/>
                            <w:r w:rsidRPr="00E233D7">
                              <w:rPr>
                                <w:lang w:val="en-GB"/>
                              </w:rPr>
                              <w:t xml:space="preserve"> - Knowledge representation technologies - layered approach</w:t>
                            </w:r>
                            <w:bookmarkEnd w:id="3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6" o:spid="_x0000_s1232" type="#_x0000_t202" style="position:absolute;left:0;text-align:left;margin-left:16.65pt;margin-top:252.55pt;width:391.85pt;height:2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" stroked="f">
                <v:textbox style="mso-fit-shape-to-text:t" inset="0,0,0,0">
                  <w:txbxContent>
                    <w:p w:rsidR="00643456" w:rsidRPr="00E233D7" w:rsidRDefault="00643456" w:rsidP="00E233D7">
                      <w:pPr>
                        <w:pStyle w:val="Caption"/>
                        <w:rPr>
                          <w:lang w:val="en-GB"/>
                        </w:rPr>
                      </w:pPr>
                      <w:bookmarkStart w:id="303" w:name="_Ref397905383"/>
                      <w:bookmarkStart w:id="304" w:name="_Toc398077953"/>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303"/>
                      <w:r w:rsidRPr="00E233D7">
                        <w:rPr>
                          <w:lang w:val="en-GB"/>
                        </w:rPr>
                        <w:t xml:space="preserve"> - Knowledge representation technologies - layered approach</w:t>
                      </w:r>
                      <w:bookmarkEnd w:id="304"/>
                    </w:p>
                  </w:txbxContent>
                </v:textbox>
                <w10:wrap type="tight"/>
              </v:shape>
            </w:pict>
          </mc:Fallback>
        </mc:AlternateContent>
      </w:r>
      <w:r>
        <w:rPr>
          <w:noProof/>
          <w:lang w:eastAsia="pt-PT"/>
        </w:rPr>
        <mc:AlternateContent>
          <mc:Choice Requires="wpc">
            <w:drawing>
              <wp:anchor distT="0" distB="0" distL="114300" distR="114300" simplePos="0" relativeHeight="8" behindDoc="0" locked="0" layoutInCell="1" allowOverlap="1">
                <wp:simplePos x="0" y="0"/>
                <wp:positionH relativeFrom="character">
                  <wp:posOffset>0</wp:posOffset>
                </wp:positionH>
                <wp:positionV relativeFrom="line">
                  <wp:posOffset>0</wp:posOffset>
                </wp:positionV>
                <wp:extent cx="4976495" cy="3101340"/>
                <wp:effectExtent l="0" t="57150" r="0" b="3810"/>
                <wp:wrapThrough wrapText="bothSides">
                  <wp:wrapPolygon edited="0">
                    <wp:start x="4633" y="199"/>
                    <wp:lineTo x="4013" y="265"/>
                    <wp:lineTo x="2359" y="995"/>
                    <wp:lineTo x="2359" y="1260"/>
                    <wp:lineTo x="827" y="1592"/>
                    <wp:lineTo x="207" y="1919"/>
                    <wp:lineTo x="207" y="7156"/>
                    <wp:lineTo x="910" y="7620"/>
                    <wp:lineTo x="1739" y="7620"/>
                    <wp:lineTo x="455" y="8682"/>
                    <wp:lineTo x="289" y="9009"/>
                    <wp:lineTo x="165" y="9739"/>
                    <wp:lineTo x="165" y="13051"/>
                    <wp:lineTo x="372" y="13980"/>
                    <wp:lineTo x="413" y="14312"/>
                    <wp:lineTo x="7863" y="15041"/>
                    <wp:lineTo x="1323" y="15174"/>
                    <wp:lineTo x="207" y="15240"/>
                    <wp:lineTo x="165" y="19283"/>
                    <wp:lineTo x="248" y="20539"/>
                    <wp:lineTo x="661" y="21069"/>
                    <wp:lineTo x="786" y="21069"/>
                    <wp:lineTo x="20856" y="21069"/>
                    <wp:lineTo x="20939" y="21069"/>
                    <wp:lineTo x="21228" y="20472"/>
                    <wp:lineTo x="21311" y="15506"/>
                    <wp:lineTo x="19822" y="15307"/>
                    <wp:lineTo x="10801" y="15041"/>
                    <wp:lineTo x="13737" y="15041"/>
                    <wp:lineTo x="21145" y="14312"/>
                    <wp:lineTo x="21228" y="12918"/>
                    <wp:lineTo x="21269" y="9407"/>
                    <wp:lineTo x="20897" y="8748"/>
                    <wp:lineTo x="20690" y="8611"/>
                    <wp:lineTo x="11171" y="7620"/>
                    <wp:lineTo x="19737" y="7620"/>
                    <wp:lineTo x="21311" y="7487"/>
                    <wp:lineTo x="21187" y="1853"/>
                    <wp:lineTo x="13117" y="1260"/>
                    <wp:lineTo x="6868" y="1260"/>
                    <wp:lineTo x="6910" y="929"/>
                    <wp:lineTo x="5669" y="265"/>
                    <wp:lineTo x="5049" y="199"/>
                    <wp:lineTo x="4633" y="199"/>
                  </wp:wrapPolygon>
                </wp:wrapThrough>
                <wp:docPr id="1108" name="Canvas 1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68" name="AutoShape 1110"/>
                        <wps:cNvSpPr>
                          <a:spLocks noChangeArrowheads="1"/>
                        </wps:cNvSpPr>
                        <wps:spPr bwMode="auto">
                          <a:xfrm>
                            <a:off x="3432402" y="275258"/>
                            <a:ext cx="1446603" cy="81002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9" name="AutoShape 1111"/>
                        <wps:cNvSpPr>
                          <a:spLocks noChangeArrowheads="1"/>
                        </wps:cNvSpPr>
                        <wps:spPr bwMode="auto">
                          <a:xfrm>
                            <a:off x="3432402" y="1254036"/>
                            <a:ext cx="1446603" cy="81077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70" name="AutoShape 1112"/>
                        <wps:cNvSpPr>
                          <a:spLocks noChangeArrowheads="1"/>
                        </wps:cNvSpPr>
                        <wps:spPr bwMode="auto">
                          <a:xfrm>
                            <a:off x="3432402" y="2221564"/>
                            <a:ext cx="1446603" cy="81002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wpg:cNvPr id="1471" name="Group 1113"/>
                        <wpg:cNvGrpSpPr>
                          <a:grpSpLocks/>
                        </wpg:cNvGrpSpPr>
                        <wpg:grpSpPr bwMode="auto">
                          <a:xfrm>
                            <a:off x="62244" y="75752"/>
                            <a:ext cx="3124183" cy="2927335"/>
                            <a:chOff x="4917" y="1841"/>
                            <a:chExt cx="4166" cy="3903"/>
                          </a:xfrm>
                        </wpg:grpSpPr>
                        <wpg:grpSp>
                          <wpg:cNvPr id="1472" name="Group 1114"/>
                          <wpg:cNvGrpSpPr>
                            <a:grpSpLocks/>
                          </wpg:cNvGrpSpPr>
                          <wpg:grpSpPr bwMode="auto">
                            <a:xfrm>
                              <a:off x="4917" y="2063"/>
                              <a:ext cx="4166" cy="3681"/>
                              <a:chOff x="4917" y="2063"/>
                              <a:chExt cx="4166" cy="3681"/>
                            </a:xfrm>
                          </wpg:grpSpPr>
                          <wps:wsp>
                            <wps:cNvPr id="1473" name="AutoShape 1115"/>
                            <wps:cNvSpPr>
                              <a:spLocks noChangeArrowheads="1"/>
                            </wps:cNvSpPr>
                            <wps:spPr bwMode="auto">
                              <a:xfrm>
                                <a:off x="4917" y="2067"/>
                                <a:ext cx="4166" cy="1081"/>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474" name="AutoShape 1116"/>
                            <wps:cNvSpPr>
                              <a:spLocks noChangeArrowheads="1"/>
                            </wps:cNvSpPr>
                            <wps:spPr bwMode="auto">
                              <a:xfrm>
                                <a:off x="4917" y="3372"/>
                                <a:ext cx="4166" cy="1082"/>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476" name="AutoShape 1117"/>
                            <wps:cNvSpPr>
                              <a:spLocks noChangeArrowheads="1"/>
                            </wps:cNvSpPr>
                            <wps:spPr bwMode="auto">
                              <a:xfrm>
                                <a:off x="4917" y="4662"/>
                                <a:ext cx="4166" cy="1082"/>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g:grpSp>
                            <wpg:cNvPr id="1477" name="Group 1118"/>
                            <wpg:cNvGrpSpPr>
                              <a:grpSpLocks/>
                            </wpg:cNvGrpSpPr>
                            <wpg:grpSpPr bwMode="auto">
                              <a:xfrm>
                                <a:off x="5164" y="4722"/>
                                <a:ext cx="3682" cy="900"/>
                                <a:chOff x="5164" y="4722"/>
                                <a:chExt cx="3682" cy="900"/>
                              </a:xfrm>
                            </wpg:grpSpPr>
                            <wpg:grpSp>
                              <wpg:cNvPr id="1478" name="Group 1119"/>
                              <wpg:cNvGrpSpPr>
                                <a:grpSpLocks/>
                              </wpg:cNvGrpSpPr>
                              <wpg:grpSpPr bwMode="auto">
                                <a:xfrm>
                                  <a:off x="6290" y="5334"/>
                                  <a:ext cx="289" cy="288"/>
                                  <a:chOff x="4875" y="1753"/>
                                  <a:chExt cx="289" cy="288"/>
                                </a:xfrm>
                              </wpg:grpSpPr>
                              <wps:wsp>
                                <wps:cNvPr id="1479" name="Oval 112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0" name="Oval 112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1" name="Group 1122"/>
                              <wpg:cNvGrpSpPr>
                                <a:grpSpLocks/>
                              </wpg:cNvGrpSpPr>
                              <wpg:grpSpPr bwMode="auto">
                                <a:xfrm>
                                  <a:off x="5164" y="4843"/>
                                  <a:ext cx="3455" cy="723"/>
                                  <a:chOff x="5164" y="4843"/>
                                  <a:chExt cx="3455" cy="723"/>
                                </a:xfrm>
                              </wpg:grpSpPr>
                              <wpg:grpSp>
                                <wpg:cNvPr id="1482" name="Group 1123"/>
                                <wpg:cNvGrpSpPr>
                                  <a:grpSpLocks/>
                                </wpg:cNvGrpSpPr>
                                <wpg:grpSpPr bwMode="auto">
                                  <a:xfrm>
                                    <a:off x="5164" y="4843"/>
                                    <a:ext cx="290" cy="288"/>
                                    <a:chOff x="4875" y="1753"/>
                                    <a:chExt cx="289" cy="288"/>
                                  </a:xfrm>
                                </wpg:grpSpPr>
                                <wps:wsp>
                                  <wps:cNvPr id="1483" name="Oval 112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4" name="Oval 112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5" name="Group 1126"/>
                                <wpg:cNvGrpSpPr>
                                  <a:grpSpLocks/>
                                </wpg:cNvGrpSpPr>
                                <wpg:grpSpPr bwMode="auto">
                                  <a:xfrm>
                                    <a:off x="5592" y="5223"/>
                                    <a:ext cx="289" cy="287"/>
                                    <a:chOff x="4875" y="1753"/>
                                    <a:chExt cx="289" cy="288"/>
                                  </a:xfrm>
                                </wpg:grpSpPr>
                                <wps:wsp>
                                  <wps:cNvPr id="1486" name="Oval 112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7" name="Oval 112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8" name="Group 1129"/>
                                <wpg:cNvGrpSpPr>
                                  <a:grpSpLocks/>
                                </wpg:cNvGrpSpPr>
                                <wpg:grpSpPr bwMode="auto">
                                  <a:xfrm>
                                    <a:off x="6062" y="4843"/>
                                    <a:ext cx="290" cy="288"/>
                                    <a:chOff x="4875" y="1753"/>
                                    <a:chExt cx="289" cy="288"/>
                                  </a:xfrm>
                                </wpg:grpSpPr>
                                <wps:wsp>
                                  <wps:cNvPr id="1489" name="Oval 113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0" name="Oval 113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1" name="Group 1132"/>
                                <wpg:cNvGrpSpPr>
                                  <a:grpSpLocks/>
                                </wpg:cNvGrpSpPr>
                                <wpg:grpSpPr bwMode="auto">
                                  <a:xfrm>
                                    <a:off x="6744" y="4843"/>
                                    <a:ext cx="290" cy="288"/>
                                    <a:chOff x="4875" y="1753"/>
                                    <a:chExt cx="289" cy="288"/>
                                  </a:xfrm>
                                </wpg:grpSpPr>
                                <wps:wsp>
                                  <wps:cNvPr id="1492" name="Oval 1133"/>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3" name="Oval 1134"/>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4" name="Group 1135"/>
                                <wpg:cNvGrpSpPr>
                                  <a:grpSpLocks/>
                                </wpg:cNvGrpSpPr>
                                <wpg:grpSpPr bwMode="auto">
                                  <a:xfrm>
                                    <a:off x="6926" y="5278"/>
                                    <a:ext cx="290" cy="288"/>
                                    <a:chOff x="4875" y="1753"/>
                                    <a:chExt cx="289" cy="288"/>
                                  </a:xfrm>
                                </wpg:grpSpPr>
                                <wps:wsp>
                                  <wps:cNvPr id="1495" name="Oval 113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6" name="Oval 113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7" name="Group 1138"/>
                                <wpg:cNvGrpSpPr>
                                  <a:grpSpLocks/>
                                </wpg:cNvGrpSpPr>
                                <wpg:grpSpPr bwMode="auto">
                                  <a:xfrm>
                                    <a:off x="7614" y="4899"/>
                                    <a:ext cx="289" cy="288"/>
                                    <a:chOff x="4875" y="1753"/>
                                    <a:chExt cx="289" cy="288"/>
                                  </a:xfrm>
                                </wpg:grpSpPr>
                                <wps:wsp>
                                  <wps:cNvPr id="1498" name="Oval 113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9" name="Oval 114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00" name="Group 1141"/>
                                <wpg:cNvGrpSpPr>
                                  <a:grpSpLocks/>
                                </wpg:cNvGrpSpPr>
                                <wpg:grpSpPr bwMode="auto">
                                  <a:xfrm>
                                    <a:off x="8330" y="5278"/>
                                    <a:ext cx="289" cy="288"/>
                                    <a:chOff x="4875" y="1753"/>
                                    <a:chExt cx="289" cy="288"/>
                                  </a:xfrm>
                                </wpg:grpSpPr>
                                <wps:wsp>
                                  <wps:cNvPr id="1501" name="Oval 114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2" name="Oval 114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03" name="Group 1144"/>
                              <wpg:cNvGrpSpPr>
                                <a:grpSpLocks/>
                              </wpg:cNvGrpSpPr>
                              <wpg:grpSpPr bwMode="auto">
                                <a:xfrm>
                                  <a:off x="8558" y="4722"/>
                                  <a:ext cx="288" cy="288"/>
                                  <a:chOff x="4875" y="1753"/>
                                  <a:chExt cx="289" cy="288"/>
                                </a:xfrm>
                              </wpg:grpSpPr>
                              <wps:wsp>
                                <wps:cNvPr id="1504" name="Oval 114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5" name="Oval 114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06" name="Group 1147"/>
                            <wpg:cNvGrpSpPr>
                              <a:grpSpLocks/>
                            </wpg:cNvGrpSpPr>
                            <wpg:grpSpPr bwMode="auto">
                              <a:xfrm>
                                <a:off x="5164" y="3419"/>
                                <a:ext cx="3682" cy="900"/>
                                <a:chOff x="5164" y="3419"/>
                                <a:chExt cx="3682" cy="900"/>
                              </a:xfrm>
                            </wpg:grpSpPr>
                            <wpg:grpSp>
                              <wpg:cNvPr id="1507" name="Group 1148"/>
                              <wpg:cNvGrpSpPr>
                                <a:grpSpLocks/>
                              </wpg:cNvGrpSpPr>
                              <wpg:grpSpPr bwMode="auto">
                                <a:xfrm>
                                  <a:off x="5164" y="3419"/>
                                  <a:ext cx="3682" cy="900"/>
                                  <a:chOff x="5164" y="4722"/>
                                  <a:chExt cx="3682" cy="900"/>
                                </a:xfrm>
                              </wpg:grpSpPr>
                              <wpg:grpSp>
                                <wpg:cNvPr id="1508" name="Group 1149"/>
                                <wpg:cNvGrpSpPr>
                                  <a:grpSpLocks/>
                                </wpg:cNvGrpSpPr>
                                <wpg:grpSpPr bwMode="auto">
                                  <a:xfrm>
                                    <a:off x="6290" y="5334"/>
                                    <a:ext cx="289" cy="288"/>
                                    <a:chOff x="4875" y="1753"/>
                                    <a:chExt cx="289" cy="288"/>
                                  </a:xfrm>
                                </wpg:grpSpPr>
                                <wps:wsp>
                                  <wps:cNvPr id="1509" name="Oval 115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0" name="Oval 115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1" name="Group 1152"/>
                                <wpg:cNvGrpSpPr>
                                  <a:grpSpLocks/>
                                </wpg:cNvGrpSpPr>
                                <wpg:grpSpPr bwMode="auto">
                                  <a:xfrm>
                                    <a:off x="5164" y="4843"/>
                                    <a:ext cx="3455" cy="723"/>
                                    <a:chOff x="5164" y="4843"/>
                                    <a:chExt cx="3455" cy="723"/>
                                  </a:xfrm>
                                </wpg:grpSpPr>
                                <wpg:grpSp>
                                  <wpg:cNvPr id="1512" name="Group 1153"/>
                                  <wpg:cNvGrpSpPr>
                                    <a:grpSpLocks/>
                                  </wpg:cNvGrpSpPr>
                                  <wpg:grpSpPr bwMode="auto">
                                    <a:xfrm>
                                      <a:off x="5164" y="4843"/>
                                      <a:ext cx="290" cy="288"/>
                                      <a:chOff x="4875" y="1753"/>
                                      <a:chExt cx="289" cy="288"/>
                                    </a:xfrm>
                                  </wpg:grpSpPr>
                                  <wps:wsp>
                                    <wps:cNvPr id="1513" name="Oval 115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4" name="Oval 115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5" name="Group 1156"/>
                                  <wpg:cNvGrpSpPr>
                                    <a:grpSpLocks/>
                                  </wpg:cNvGrpSpPr>
                                  <wpg:grpSpPr bwMode="auto">
                                    <a:xfrm>
                                      <a:off x="5592" y="5223"/>
                                      <a:ext cx="289" cy="287"/>
                                      <a:chOff x="4875" y="1753"/>
                                      <a:chExt cx="289" cy="288"/>
                                    </a:xfrm>
                                  </wpg:grpSpPr>
                                  <wps:wsp>
                                    <wps:cNvPr id="1516" name="Oval 115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7" name="Oval 115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8" name="Group 1159"/>
                                  <wpg:cNvGrpSpPr>
                                    <a:grpSpLocks/>
                                  </wpg:cNvGrpSpPr>
                                  <wpg:grpSpPr bwMode="auto">
                                    <a:xfrm>
                                      <a:off x="6062" y="4843"/>
                                      <a:ext cx="290" cy="288"/>
                                      <a:chOff x="4875" y="1753"/>
                                      <a:chExt cx="289" cy="288"/>
                                    </a:xfrm>
                                  </wpg:grpSpPr>
                                  <wps:wsp>
                                    <wps:cNvPr id="1519" name="Oval 116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0" name="Oval 116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1" name="Group 1162"/>
                                  <wpg:cNvGrpSpPr>
                                    <a:grpSpLocks/>
                                  </wpg:cNvGrpSpPr>
                                  <wpg:grpSpPr bwMode="auto">
                                    <a:xfrm>
                                      <a:off x="6744" y="4843"/>
                                      <a:ext cx="290" cy="288"/>
                                      <a:chOff x="4875" y="1753"/>
                                      <a:chExt cx="289" cy="288"/>
                                    </a:xfrm>
                                  </wpg:grpSpPr>
                                  <wps:wsp>
                                    <wps:cNvPr id="1522" name="Oval 1163"/>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3" name="Oval 1164"/>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4" name="Group 1165"/>
                                  <wpg:cNvGrpSpPr>
                                    <a:grpSpLocks/>
                                  </wpg:cNvGrpSpPr>
                                  <wpg:grpSpPr bwMode="auto">
                                    <a:xfrm>
                                      <a:off x="6926" y="5278"/>
                                      <a:ext cx="290" cy="288"/>
                                      <a:chOff x="4875" y="1753"/>
                                      <a:chExt cx="289" cy="288"/>
                                    </a:xfrm>
                                  </wpg:grpSpPr>
                                  <wps:wsp>
                                    <wps:cNvPr id="1525" name="Oval 116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6" name="Oval 116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7" name="Group 1168"/>
                                  <wpg:cNvGrpSpPr>
                                    <a:grpSpLocks/>
                                  </wpg:cNvGrpSpPr>
                                  <wpg:grpSpPr bwMode="auto">
                                    <a:xfrm>
                                      <a:off x="7614" y="4899"/>
                                      <a:ext cx="289" cy="288"/>
                                      <a:chOff x="4875" y="1753"/>
                                      <a:chExt cx="289" cy="288"/>
                                    </a:xfrm>
                                  </wpg:grpSpPr>
                                  <wps:wsp>
                                    <wps:cNvPr id="1528" name="Oval 116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9" name="Oval 117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30" name="Group 1171"/>
                                  <wpg:cNvGrpSpPr>
                                    <a:grpSpLocks/>
                                  </wpg:cNvGrpSpPr>
                                  <wpg:grpSpPr bwMode="auto">
                                    <a:xfrm>
                                      <a:off x="8330" y="5278"/>
                                      <a:ext cx="289" cy="288"/>
                                      <a:chOff x="4875" y="1753"/>
                                      <a:chExt cx="289" cy="288"/>
                                    </a:xfrm>
                                  </wpg:grpSpPr>
                                  <wps:wsp>
                                    <wps:cNvPr id="1531" name="Oval 117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2" name="Oval 117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33" name="Group 1174"/>
                                <wpg:cNvGrpSpPr>
                                  <a:grpSpLocks/>
                                </wpg:cNvGrpSpPr>
                                <wpg:grpSpPr bwMode="auto">
                                  <a:xfrm>
                                    <a:off x="8558" y="4722"/>
                                    <a:ext cx="288" cy="288"/>
                                    <a:chOff x="4875" y="1753"/>
                                    <a:chExt cx="289" cy="288"/>
                                  </a:xfrm>
                                </wpg:grpSpPr>
                                <wps:wsp>
                                  <wps:cNvPr id="1534" name="Oval 117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5" name="Oval 117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36" name="Group 1177"/>
                              <wpg:cNvGrpSpPr>
                                <a:grpSpLocks/>
                              </wpg:cNvGrpSpPr>
                              <wpg:grpSpPr bwMode="auto">
                                <a:xfrm>
                                  <a:off x="5412" y="3563"/>
                                  <a:ext cx="3146" cy="612"/>
                                  <a:chOff x="5412" y="3563"/>
                                  <a:chExt cx="3146" cy="612"/>
                                </a:xfrm>
                              </wpg:grpSpPr>
                              <wps:wsp>
                                <wps:cNvPr id="1537" name="AutoShape 1178"/>
                                <wps:cNvCnPr>
                                  <a:cxnSpLocks noChangeShapeType="1"/>
                                  <a:stCxn id="1513" idx="5"/>
                                  <a:endCxn id="1516" idx="1"/>
                                </wps:cNvCnPr>
                                <wps:spPr bwMode="auto">
                                  <a:xfrm>
                                    <a:off x="5412" y="3786"/>
                                    <a:ext cx="223"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8" name="AutoShape 1179"/>
                                <wps:cNvCnPr>
                                  <a:cxnSpLocks noChangeShapeType="1"/>
                                  <a:stCxn id="1516" idx="7"/>
                                  <a:endCxn id="1519" idx="3"/>
                                </wps:cNvCnPr>
                                <wps:spPr bwMode="auto">
                                  <a:xfrm flipV="1">
                                    <a:off x="5839" y="3786"/>
                                    <a:ext cx="266"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9" name="AutoShape 1180"/>
                                <wps:cNvCnPr>
                                  <a:cxnSpLocks noChangeShapeType="1"/>
                                  <a:stCxn id="1516" idx="6"/>
                                  <a:endCxn id="1522" idx="2"/>
                                </wps:cNvCnPr>
                                <wps:spPr bwMode="auto">
                                  <a:xfrm flipV="1">
                                    <a:off x="5881" y="3684"/>
                                    <a:ext cx="863" cy="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0" name="AutoShape 1181"/>
                                <wps:cNvCnPr>
                                  <a:cxnSpLocks noChangeShapeType="1"/>
                                  <a:stCxn id="1516" idx="5"/>
                                  <a:endCxn id="1509" idx="2"/>
                                </wps:cNvCnPr>
                                <wps:spPr bwMode="auto">
                                  <a:xfrm>
                                    <a:off x="5839" y="4165"/>
                                    <a:ext cx="4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1" name="AutoShape 1182"/>
                                <wps:cNvCnPr>
                                  <a:cxnSpLocks noChangeShapeType="1"/>
                                  <a:stCxn id="1509" idx="6"/>
                                  <a:endCxn id="1525" idx="2"/>
                                </wps:cNvCnPr>
                                <wps:spPr bwMode="auto">
                                  <a:xfrm flipV="1">
                                    <a:off x="6579" y="4119"/>
                                    <a:ext cx="347"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2" name="AutoShape 1183"/>
                                <wps:cNvCnPr>
                                  <a:cxnSpLocks noChangeShapeType="1"/>
                                  <a:stCxn id="1509" idx="7"/>
                                  <a:endCxn id="1522" idx="3"/>
                                </wps:cNvCnPr>
                                <wps:spPr bwMode="auto">
                                  <a:xfrm flipV="1">
                                    <a:off x="6537" y="3786"/>
                                    <a:ext cx="249"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3" name="AutoShape 1184"/>
                                <wps:cNvCnPr>
                                  <a:cxnSpLocks noChangeShapeType="1"/>
                                  <a:stCxn id="1519" idx="7"/>
                                  <a:endCxn id="1522" idx="1"/>
                                </wps:cNvCnPr>
                                <wps:spPr bwMode="auto">
                                  <a:xfrm>
                                    <a:off x="6310" y="3582"/>
                                    <a:ext cx="4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4" name="AutoShape 1185"/>
                                <wps:cNvCnPr>
                                  <a:cxnSpLocks noChangeShapeType="1"/>
                                  <a:stCxn id="1525" idx="6"/>
                                  <a:endCxn id="1531" idx="2"/>
                                </wps:cNvCnPr>
                                <wps:spPr bwMode="auto">
                                  <a:xfrm>
                                    <a:off x="7216" y="4119"/>
                                    <a:ext cx="11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5" name="AutoShape 1186"/>
                                <wps:cNvCnPr>
                                  <a:cxnSpLocks noChangeShapeType="1"/>
                                  <a:stCxn id="1525" idx="7"/>
                                  <a:endCxn id="1528" idx="2"/>
                                </wps:cNvCnPr>
                                <wps:spPr bwMode="auto">
                                  <a:xfrm flipV="1">
                                    <a:off x="7174" y="3740"/>
                                    <a:ext cx="44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6" name="AutoShape 1187"/>
                                <wps:cNvCnPr>
                                  <a:cxnSpLocks noChangeShapeType="1"/>
                                  <a:stCxn id="1528" idx="6"/>
                                  <a:endCxn id="1531" idx="1"/>
                                </wps:cNvCnPr>
                                <wps:spPr bwMode="auto">
                                  <a:xfrm>
                                    <a:off x="7903" y="3740"/>
                                    <a:ext cx="47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7" name="AutoShape 1188"/>
                                <wps:cNvCnPr>
                                  <a:cxnSpLocks noChangeShapeType="1"/>
                                  <a:stCxn id="1528" idx="7"/>
                                  <a:endCxn id="1534" idx="2"/>
                                </wps:cNvCnPr>
                                <wps:spPr bwMode="auto">
                                  <a:xfrm flipV="1">
                                    <a:off x="7861" y="3563"/>
                                    <a:ext cx="697" cy="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548" name="Group 1189"/>
                            <wpg:cNvGrpSpPr>
                              <a:grpSpLocks/>
                            </wpg:cNvGrpSpPr>
                            <wpg:grpSpPr bwMode="auto">
                              <a:xfrm>
                                <a:off x="5164" y="2162"/>
                                <a:ext cx="3682" cy="900"/>
                                <a:chOff x="5164" y="3419"/>
                                <a:chExt cx="3682" cy="900"/>
                              </a:xfrm>
                            </wpg:grpSpPr>
                            <wpg:grpSp>
                              <wpg:cNvPr id="1549" name="Group 1190"/>
                              <wpg:cNvGrpSpPr>
                                <a:grpSpLocks/>
                              </wpg:cNvGrpSpPr>
                              <wpg:grpSpPr bwMode="auto">
                                <a:xfrm>
                                  <a:off x="5164" y="3419"/>
                                  <a:ext cx="3682" cy="900"/>
                                  <a:chOff x="5164" y="4722"/>
                                  <a:chExt cx="3682" cy="900"/>
                                </a:xfrm>
                              </wpg:grpSpPr>
                              <wpg:grpSp>
                                <wpg:cNvPr id="1550" name="Group 1191"/>
                                <wpg:cNvGrpSpPr>
                                  <a:grpSpLocks/>
                                </wpg:cNvGrpSpPr>
                                <wpg:grpSpPr bwMode="auto">
                                  <a:xfrm>
                                    <a:off x="6290" y="5334"/>
                                    <a:ext cx="289" cy="288"/>
                                    <a:chOff x="4875" y="1753"/>
                                    <a:chExt cx="289" cy="288"/>
                                  </a:xfrm>
                                </wpg:grpSpPr>
                                <wps:wsp>
                                  <wps:cNvPr id="1551" name="Oval 119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2" name="Oval 119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53" name="Group 1194"/>
                                <wpg:cNvGrpSpPr>
                                  <a:grpSpLocks/>
                                </wpg:cNvGrpSpPr>
                                <wpg:grpSpPr bwMode="auto">
                                  <a:xfrm>
                                    <a:off x="5164" y="4843"/>
                                    <a:ext cx="3455" cy="723"/>
                                    <a:chOff x="5164" y="4843"/>
                                    <a:chExt cx="3455" cy="723"/>
                                  </a:xfrm>
                                </wpg:grpSpPr>
                                <wpg:grpSp>
                                  <wpg:cNvPr id="1554" name="Group 1195"/>
                                  <wpg:cNvGrpSpPr>
                                    <a:grpSpLocks/>
                                  </wpg:cNvGrpSpPr>
                                  <wpg:grpSpPr bwMode="auto">
                                    <a:xfrm>
                                      <a:off x="5164" y="4843"/>
                                      <a:ext cx="290" cy="288"/>
                                      <a:chOff x="4875" y="1753"/>
                                      <a:chExt cx="289" cy="288"/>
                                    </a:xfrm>
                                  </wpg:grpSpPr>
                                  <wps:wsp>
                                    <wps:cNvPr id="1555" name="Oval 119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6" name="Oval 119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57" name="Group 1198"/>
                                  <wpg:cNvGrpSpPr>
                                    <a:grpSpLocks/>
                                  </wpg:cNvGrpSpPr>
                                  <wpg:grpSpPr bwMode="auto">
                                    <a:xfrm>
                                      <a:off x="5592" y="5223"/>
                                      <a:ext cx="289" cy="287"/>
                                      <a:chOff x="4875" y="1753"/>
                                      <a:chExt cx="289" cy="288"/>
                                    </a:xfrm>
                                  </wpg:grpSpPr>
                                  <wps:wsp>
                                    <wps:cNvPr id="1558" name="Oval 119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9" name="Oval 120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0" name="Group 1201"/>
                                  <wpg:cNvGrpSpPr>
                                    <a:grpSpLocks/>
                                  </wpg:cNvGrpSpPr>
                                  <wpg:grpSpPr bwMode="auto">
                                    <a:xfrm>
                                      <a:off x="6062" y="4843"/>
                                      <a:ext cx="290" cy="288"/>
                                      <a:chOff x="4875" y="1753"/>
                                      <a:chExt cx="289" cy="288"/>
                                    </a:xfrm>
                                  </wpg:grpSpPr>
                                  <wps:wsp>
                                    <wps:cNvPr id="1561" name="Oval 120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2" name="Oval 120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3" name="Group 1204"/>
                                  <wpg:cNvGrpSpPr>
                                    <a:grpSpLocks/>
                                  </wpg:cNvGrpSpPr>
                                  <wpg:grpSpPr bwMode="auto">
                                    <a:xfrm>
                                      <a:off x="6744" y="4843"/>
                                      <a:ext cx="290" cy="288"/>
                                      <a:chOff x="4875" y="1753"/>
                                      <a:chExt cx="289" cy="288"/>
                                    </a:xfrm>
                                  </wpg:grpSpPr>
                                  <wps:wsp>
                                    <wps:cNvPr id="1564" name="Oval 120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5" name="Oval 120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6" name="Group 1207"/>
                                  <wpg:cNvGrpSpPr>
                                    <a:grpSpLocks/>
                                  </wpg:cNvGrpSpPr>
                                  <wpg:grpSpPr bwMode="auto">
                                    <a:xfrm>
                                      <a:off x="6926" y="5278"/>
                                      <a:ext cx="290" cy="288"/>
                                      <a:chOff x="4875" y="1753"/>
                                      <a:chExt cx="289" cy="288"/>
                                    </a:xfrm>
                                  </wpg:grpSpPr>
                                  <wps:wsp>
                                    <wps:cNvPr id="1567" name="Oval 1208"/>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8" name="Oval 1209"/>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9" name="Group 1210"/>
                                  <wpg:cNvGrpSpPr>
                                    <a:grpSpLocks/>
                                  </wpg:cNvGrpSpPr>
                                  <wpg:grpSpPr bwMode="auto">
                                    <a:xfrm>
                                      <a:off x="7614" y="4899"/>
                                      <a:ext cx="289" cy="288"/>
                                      <a:chOff x="4875" y="1753"/>
                                      <a:chExt cx="289" cy="288"/>
                                    </a:xfrm>
                                  </wpg:grpSpPr>
                                  <wps:wsp>
                                    <wps:cNvPr id="1570" name="Oval 1211"/>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1" name="Oval 1212"/>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72" name="Group 1213"/>
                                  <wpg:cNvGrpSpPr>
                                    <a:grpSpLocks/>
                                  </wpg:cNvGrpSpPr>
                                  <wpg:grpSpPr bwMode="auto">
                                    <a:xfrm>
                                      <a:off x="8330" y="5278"/>
                                      <a:ext cx="289" cy="288"/>
                                      <a:chOff x="4875" y="1753"/>
                                      <a:chExt cx="289" cy="288"/>
                                    </a:xfrm>
                                  </wpg:grpSpPr>
                                  <wps:wsp>
                                    <wps:cNvPr id="1573" name="Oval 121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4" name="Oval 121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75" name="Group 1216"/>
                                <wpg:cNvGrpSpPr>
                                  <a:grpSpLocks/>
                                </wpg:cNvGrpSpPr>
                                <wpg:grpSpPr bwMode="auto">
                                  <a:xfrm>
                                    <a:off x="8558" y="4722"/>
                                    <a:ext cx="288" cy="288"/>
                                    <a:chOff x="4875" y="1753"/>
                                    <a:chExt cx="289" cy="288"/>
                                  </a:xfrm>
                                </wpg:grpSpPr>
                                <wps:wsp>
                                  <wps:cNvPr id="1576" name="Oval 121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7" name="Oval 121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78" name="Group 1219"/>
                              <wpg:cNvGrpSpPr>
                                <a:grpSpLocks/>
                              </wpg:cNvGrpSpPr>
                              <wpg:grpSpPr bwMode="auto">
                                <a:xfrm>
                                  <a:off x="5412" y="3563"/>
                                  <a:ext cx="3146" cy="612"/>
                                  <a:chOff x="5412" y="3563"/>
                                  <a:chExt cx="3146" cy="612"/>
                                </a:xfrm>
                              </wpg:grpSpPr>
                              <wps:wsp>
                                <wps:cNvPr id="1579" name="AutoShape 1220"/>
                                <wps:cNvCnPr>
                                  <a:cxnSpLocks noChangeShapeType="1"/>
                                  <a:stCxn id="1555" idx="5"/>
                                  <a:endCxn id="1558" idx="1"/>
                                </wps:cNvCnPr>
                                <wps:spPr bwMode="auto">
                                  <a:xfrm>
                                    <a:off x="5412" y="3786"/>
                                    <a:ext cx="223"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0" name="AutoShape 1221"/>
                                <wps:cNvCnPr>
                                  <a:cxnSpLocks noChangeShapeType="1"/>
                                  <a:stCxn id="1558" idx="7"/>
                                  <a:endCxn id="1561" idx="3"/>
                                </wps:cNvCnPr>
                                <wps:spPr bwMode="auto">
                                  <a:xfrm flipV="1">
                                    <a:off x="5839" y="3786"/>
                                    <a:ext cx="266"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1" name="AutoShape 1222"/>
                                <wps:cNvCnPr>
                                  <a:cxnSpLocks noChangeShapeType="1"/>
                                  <a:stCxn id="1558" idx="6"/>
                                  <a:endCxn id="1564" idx="2"/>
                                </wps:cNvCnPr>
                                <wps:spPr bwMode="auto">
                                  <a:xfrm flipV="1">
                                    <a:off x="5881" y="3684"/>
                                    <a:ext cx="863" cy="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2" name="AutoShape 1223"/>
                                <wps:cNvCnPr>
                                  <a:cxnSpLocks noChangeShapeType="1"/>
                                  <a:stCxn id="1558" idx="5"/>
                                  <a:endCxn id="1551" idx="2"/>
                                </wps:cNvCnPr>
                                <wps:spPr bwMode="auto">
                                  <a:xfrm>
                                    <a:off x="5839" y="4165"/>
                                    <a:ext cx="4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3" name="AutoShape 1224"/>
                                <wps:cNvCnPr>
                                  <a:cxnSpLocks noChangeShapeType="1"/>
                                  <a:stCxn id="1551" idx="6"/>
                                  <a:endCxn id="1567" idx="2"/>
                                </wps:cNvCnPr>
                                <wps:spPr bwMode="auto">
                                  <a:xfrm flipV="1">
                                    <a:off x="6579" y="4119"/>
                                    <a:ext cx="347"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 name="AutoShape 1225"/>
                                <wps:cNvCnPr>
                                  <a:cxnSpLocks noChangeShapeType="1"/>
                                  <a:stCxn id="1551" idx="7"/>
                                  <a:endCxn id="1564" idx="3"/>
                                </wps:cNvCnPr>
                                <wps:spPr bwMode="auto">
                                  <a:xfrm flipV="1">
                                    <a:off x="6537" y="3786"/>
                                    <a:ext cx="249"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 name="AutoShape 1226"/>
                                <wps:cNvCnPr>
                                  <a:cxnSpLocks noChangeShapeType="1"/>
                                  <a:stCxn id="1561" idx="7"/>
                                  <a:endCxn id="1564" idx="1"/>
                                </wps:cNvCnPr>
                                <wps:spPr bwMode="auto">
                                  <a:xfrm>
                                    <a:off x="6310" y="3582"/>
                                    <a:ext cx="4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6" name="AutoShape 1227"/>
                                <wps:cNvCnPr>
                                  <a:cxnSpLocks noChangeShapeType="1"/>
                                  <a:stCxn id="1567" idx="6"/>
                                  <a:endCxn id="1573" idx="2"/>
                                </wps:cNvCnPr>
                                <wps:spPr bwMode="auto">
                                  <a:xfrm>
                                    <a:off x="7216" y="4119"/>
                                    <a:ext cx="11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7" name="AutoShape 1228"/>
                                <wps:cNvCnPr>
                                  <a:cxnSpLocks noChangeShapeType="1"/>
                                  <a:stCxn id="1567" idx="7"/>
                                  <a:endCxn id="1570" idx="2"/>
                                </wps:cNvCnPr>
                                <wps:spPr bwMode="auto">
                                  <a:xfrm flipV="1">
                                    <a:off x="7174" y="3740"/>
                                    <a:ext cx="44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 name="AutoShape 1229"/>
                                <wps:cNvCnPr>
                                  <a:cxnSpLocks noChangeShapeType="1"/>
                                  <a:stCxn id="1570" idx="6"/>
                                  <a:endCxn id="1573" idx="1"/>
                                </wps:cNvCnPr>
                                <wps:spPr bwMode="auto">
                                  <a:xfrm>
                                    <a:off x="7903" y="3740"/>
                                    <a:ext cx="47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 name="AutoShape 1230"/>
                                <wps:cNvCnPr>
                                  <a:cxnSpLocks noChangeShapeType="1"/>
                                  <a:stCxn id="1570" idx="7"/>
                                  <a:endCxn id="1576" idx="2"/>
                                </wps:cNvCnPr>
                                <wps:spPr bwMode="auto">
                                  <a:xfrm flipV="1">
                                    <a:off x="7861" y="3563"/>
                                    <a:ext cx="697" cy="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590" name="Oval 1231"/>
                            <wps:cNvSpPr>
                              <a:spLocks noChangeArrowheads="1"/>
                            </wps:cNvSpPr>
                            <wps:spPr bwMode="auto">
                              <a:xfrm rot="20400000">
                                <a:off x="6847" y="2063"/>
                                <a:ext cx="2146" cy="1223"/>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91" name="Oval 1232"/>
                          <wps:cNvSpPr>
                            <a:spLocks noChangeArrowheads="1"/>
                          </wps:cNvSpPr>
                          <wps:spPr bwMode="auto">
                            <a:xfrm rot="20400000">
                              <a:off x="4997" y="1841"/>
                              <a:ext cx="2111" cy="1365"/>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592" name="Text Box 1233"/>
                        <wps:cNvSpPr txBox="1">
                          <a:spLocks noChangeArrowheads="1"/>
                        </wps:cNvSpPr>
                        <wps:spPr bwMode="auto">
                          <a:xfrm>
                            <a:off x="3469898" y="316509"/>
                            <a:ext cx="1345363" cy="69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wps:txbx>
                        <wps:bodyPr rot="0" vert="horz" wrap="square" lIns="91440" tIns="45720" rIns="91440" bIns="45720" anchor="t" anchorCtr="0" upright="1">
                          <a:noAutofit/>
                        </wps:bodyPr>
                      </wps:wsp>
                      <wps:wsp>
                        <wps:cNvPr id="1593" name="Text Box 1234"/>
                        <wps:cNvSpPr txBox="1">
                          <a:spLocks noChangeArrowheads="1"/>
                        </wps:cNvSpPr>
                        <wps:spPr bwMode="auto">
                          <a:xfrm>
                            <a:off x="3469898" y="1295288"/>
                            <a:ext cx="1345363" cy="69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wps:txbx>
                        <wps:bodyPr rot="0" vert="horz" wrap="square" lIns="91440" tIns="45720" rIns="91440" bIns="45720" anchor="t" anchorCtr="0" upright="1">
                          <a:noAutofit/>
                        </wps:bodyPr>
                      </wps:wsp>
                      <wps:wsp>
                        <wps:cNvPr id="1594" name="Text Box 1235"/>
                        <wps:cNvSpPr txBox="1">
                          <a:spLocks noChangeArrowheads="1"/>
                        </wps:cNvSpPr>
                        <wps:spPr bwMode="auto">
                          <a:xfrm>
                            <a:off x="3469898" y="2263566"/>
                            <a:ext cx="1345363" cy="69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108" o:spid="_x0000_s1233" editas="canvas" style="position:absolute;margin-left:0;margin-top:0;width:391.85pt;height:244.2pt;z-index:8;mso-position-horizontal-relative:char;mso-position-vertical-relative:line" coordsize="49764,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">
                <v:shape id="_x0000_s1234" type="#_x0000_t75" style="position:absolute;width:49764;height:31013;visibility:visible;mso-wrap-style:square">
                  <v:fill o:detectmouseclick="t"/>
                  <v:path o:connecttype="none"/>
                </v:shape>
                <v:roundrect id="AutoShape 1110" o:spid="_x0000_s1235" style="position:absolute;left:34324;top:2752;width:14466;height:8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yKcUA&#10;AADdAAAADwAAAGRycy9kb3ducmV2LnhtbESPQU/DMAyF70j8h8hI3FjCtE1Qlk0IaRO3aYUDR9OY&#10;tqJxuiTtCr9+PiBxs/We3/u83k6+UyPF1Aa2cD8zoIir4FquLby/7e4eQKWM7LALTBZ+KMF2c321&#10;xsKFMx9pLHOtJIRTgRaanPtC61Q15DHNQk8s2leIHrOssdYu4lnCfafnxqy0x5alocGeXhqqvsvB&#10;W6icGUz8GA+Pn8tc/o7DifX+ZO3tzfT8BCrTlP/Nf9evTvAXK8GVb2QEv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nIpxQAAAN0AAAAPAAAAAAAAAAAAAAAAAJgCAABkcnMv&#10;ZG93bnJldi54bWxQSwUGAAAAAAQABAD1AAAAigMAAAAA&#10;"/>
                <v:roundrect id="AutoShape 1111" o:spid="_x0000_s1236" style="position:absolute;left:34324;top:12540;width:14466;height:810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rXssMA&#10;AADdAAAADwAAAGRycy9kb3ducmV2LnhtbERPTWsCMRC9F/wPYQRvNbFY0dUoUlB6K9324HHcjLuL&#10;m8maZNdtf31TKPQ2j/c5m91gG9GTD7VjDbOpAkFcOFNzqeHz4/C4BBEissHGMWn4ogC77ehhg5lx&#10;d36nPo+lSCEcMtRQxdhmUoaiIoth6lrixF2ctxgT9KU0Hu8p3DbySamFtFhzaqiwpZeKimveWQ2F&#10;UZ3yp/5tdX6O+Xff3Vgeb1pPxsN+DSLSEP/Ff+5Xk+bPFyv4/Sad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rXssMAAADdAAAADwAAAAAAAAAAAAAAAACYAgAAZHJzL2Rv&#10;d25yZXYueG1sUEsFBgAAAAAEAAQA9QAAAIgDAAAAAA==&#10;"/>
                <v:roundrect id="AutoShape 1112" o:spid="_x0000_s1237" style="position:absolute;left:34324;top:22215;width:14466;height:8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o8sUA&#10;AADdAAAADwAAAGRycy9kb3ducmV2LnhtbESPT0/DMAzF70h8h8hI3FgyxN+ybEKTNnFDFA4cTWPa&#10;ao3TJWnX7dPPByRutt7zez8vVpPv1EgxtYEtzGcGFHEVXMu1ha/Pzc0TqJSRHXaBycKREqyWlxcL&#10;LFw48AeNZa6VhHAq0EKTc19onaqGPKZZ6IlF+w3RY5Y11tpFPEi47/StMQ/aY8vS0GBP64aqXTl4&#10;C5Uzg4nf4/vzz30uT+OwZ73dW3t9Nb2+gMo05X/z3/WbE/y7R+GXb2QE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ejyxQAAAN0AAAAPAAAAAAAAAAAAAAAAAJgCAABkcnMv&#10;ZG93bnJldi54bWxQSwUGAAAAAAQABAD1AAAAigMAAAAA&#10;"/>
                <v:group id="Group 1113" o:spid="_x0000_s1238" style="position:absolute;left:622;top:757;width:31242;height:29273" coordorigin="4917,1841" coordsize="4166,3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8TnMQAAADdAAAADwAAAGRycy9kb3ducmV2LnhtbERPTWvCQBC9F/wPywje&#10;dBNtbYmuIqLFgwhqoXgbsmMSzM6G7JrEf+8WhN7m8T5nvuxMKRqqXWFZQTyKQBCnVhecKfg5b4df&#10;IJxH1lhaJgUPcrBc9N7mmGjb8pGak89ECGGXoILc+yqR0qU5GXQjWxEH7mprgz7AOpO6xjaEm1KO&#10;o2gqDRYcGnKsaJ1TejvdjYLvFtvVJN40+9t1/bicPw6/+5iUGvS71QyEp87/i1/unQ7z3z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18TnMQAAADdAAAA&#10;DwAAAAAAAAAAAAAAAACqAgAAZHJzL2Rvd25yZXYueG1sUEsFBgAAAAAEAAQA+gAAAJsDAAAAAA==&#10;">
                  <v:group id="Group 1114" o:spid="_x0000_s1239" style="position:absolute;left:4917;top:2063;width:4166;height:3681" coordorigin="4917,2063" coordsize="4166,3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roundrect id="AutoShape 1115" o:spid="_x0000_s1240" style="position:absolute;left:4917;top:2067;width:4166;height:108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R8UA&#10;AADdAAAADwAAAGRycy9kb3ducmV2LnhtbERP32vCMBB+F/Y/hBvsZWhanTo6owxBGMMxrAo+Hs2t&#10;KUsupYna/ffLYODbfXw/b7HqnRUX6kLjWUE+ykAQV143XCs47DfDZxAhImu0nknBDwVYLe8GCyy0&#10;v/KOLmWsRQrhUKACE2NbSBkqQw7DyLfEifvyncOYYFdL3eE1hTsrx1k2kw4bTg0GW1obqr7Ls1Pw&#10;/vGYnziX693YTs3ndhJsedwq9XDfv76AiNTHm/jf/abT/Kf5BP6+S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9m9HxQAAAN0AAAAPAAAAAAAAAAAAAAAAAJgCAABkcnMv&#10;ZG93bnJldi54bWxQSwUGAAAAAAQABAD1AAAAigMAAAAA&#10;" fillcolor="white [3201]" strokecolor="#666 [1936]" strokeweight="1pt">
                      <v:fill color2="#999 [1296]" focus="100%" type="gradient"/>
                      <v:shadow on="t" color="#7f7f7f [1601]" opacity=".5" offset="1pt"/>
                    </v:roundrect>
                    <v:roundrect id="AutoShape 1116" o:spid="_x0000_s1241" style="position:absolute;left:4917;top:3372;width:4166;height:10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M8UA&#10;AADdAAAADwAAAGRycy9kb3ducmV2LnhtbERP22oCMRB9L/QfwhT6Ippd66VsjVIEoRRLcVXwcdhM&#10;N0uTybKJuv37piD0bQ7nOotV76y4UBcazwryUQaCuPK64VrBYb8ZPoMIEVmj9UwKfijAanl/t8BC&#10;+yvv6FLGWqQQDgUqMDG2hZShMuQwjHxLnLgv3zmMCXa11B1eU7izcpxlM+mw4dRgsKW1oeq7PDsF&#10;7x+D/MS5XO/Gdmo+t0/BlsetUo8P/esLiEh9/Bff3G86zZ/MJ/D3TT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czxQAAAN0AAAAPAAAAAAAAAAAAAAAAAJgCAABkcnMv&#10;ZG93bnJldi54bWxQSwUGAAAAAAQABAD1AAAAigMAAAAA&#10;" fillcolor="white [3201]" strokecolor="#666 [1936]" strokeweight="1pt">
                      <v:fill color2="#999 [1296]" focus="100%" type="gradient"/>
                      <v:shadow on="t" color="#7f7f7f [1601]" opacity=".5" offset="1pt"/>
                    </v:roundrect>
                    <v:roundrect id="AutoShape 1117" o:spid="_x0000_s1242" style="position:absolute;left:4917;top:4662;width:4166;height:10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M38UA&#10;AADdAAAADwAAAGRycy9kb3ducmV2LnhtbERP32vCMBB+H+x/CDfYy9C0OnV0RhFhMIYiVoU9Hs2t&#10;KSaX0mRa//tlMNjbfXw/b77snRUX6kLjWUE+zEAQV143XCs4Ht4GLyBCRNZoPZOCGwVYLu7v5lho&#10;f+U9XcpYixTCoUAFJsa2kDJUhhyGoW+JE/flO4cxwa6WusNrCndWjrJsKh02nBoMtrQ2VJ3Lb6fg&#10;Y/uUf3Iu1/uRnZjdZhxsedoo9fjQr15BROrjv/jP/a7T/OfZFH6/S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czfxQAAAN0AAAAPAAAAAAAAAAAAAAAAAJgCAABkcnMv&#10;ZG93bnJldi54bWxQSwUGAAAAAAQABAD1AAAAigMAAAAA&#10;" fillcolor="white [3201]" strokecolor="#666 [1936]" strokeweight="1pt">
                      <v:fill color2="#999 [1296]" focus="100%" type="gradient"/>
                      <v:shadow on="t" color="#7f7f7f [1601]" opacity=".5" offset="1pt"/>
                    </v:roundrect>
                    <v:group id="Group 1118" o:spid="_x0000_s1243" style="position:absolute;left:5164;top:4722;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group id="Group 1119" o:spid="_x0000_s1244"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oval id="Oval 1120" o:spid="_x0000_s124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xycMA&#10;AADdAAAADwAAAGRycy9kb3ducmV2LnhtbERPzWrCQBC+C32HZQq96SZSmia6kSLUWk+a+gBDdswG&#10;s7Mhu43p23cLBW/z8f3OejPZTow0+NaxgnSRgCCunW65UXD+ep+/gvABWWPnmBT8kIdN+TBbY6Hd&#10;jU80VqERMYR9gQpMCH0hpa8NWfQL1xNH7uIGiyHCoZF6wFsMt51cJsmLtNhybDDY09ZQfa2+rQLv&#10;Prb5Z7rb7Q9mKbM2H7PpOCr19Di9rUAEmsJd/O/e6zj/Ocv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WxycMAAADdAAAADwAAAAAAAAAAAAAAAACYAgAAZHJzL2Rv&#10;d25yZXYueG1sUEsFBgAAAAAEAAQA9QAAAIgDAAAAAA==&#10;" fillcolor="#548dd4 [1951]" strokecolor="black [3213]" strokeweight=".25pt">
                          <v:shadow color="#868686"/>
                        </v:oval>
                        <v:oval id="Oval 1121" o:spid="_x0000_s124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8fwcQA&#10;AADdAAAADwAAAGRycy9kb3ducmV2LnhtbESPQWvCQBCF74L/YRmhN91oa7Cpq4gg9GLB2N6nu9Mk&#10;mJ0N2a1J/33nUOhthvfmvW+2+9G36k59bAIbWC4yUMQ2uIYrA+/X03wDKiZkh21gMvBDEfa76WSL&#10;hQsDX+hepkpJCMcCDdQpdYXW0dbkMS5CRyzaV+g9Jln7SrseBwn3rV5lWa49NiwNNXZ0rMneym9v&#10;ANu3fLDP65Mtz+MHnZes+fPRmIfZeHgBlWhM/+a/61cn+E8b4Zd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8HEAAAA3QAAAA8AAAAAAAAAAAAAAAAAmAIAAGRycy9k&#10;b3ducmV2LnhtbFBLBQYAAAAABAAEAPUAAACJAwAAAAA=&#10;" fillcolor="white [3201]" strokecolor="black [3213]" strokeweight=".25pt">
                          <v:shadow color="#868686"/>
                        </v:oval>
                      </v:group>
                      <v:group id="Group 1122" o:spid="_x0000_s1247"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group id="Group 1123" o:spid="_x0000_s1248"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j9zMMAAADdAAAADwAAAGRycy9kb3ducmV2LnhtbERPS4vCMBC+C/sfwizs&#10;TdO6KlKNIrK7eBDBB4i3oRnbYjMpTbat/94Igrf5+J4zX3amFA3VrrCsIB5EIIhTqwvOFJyOv/0p&#10;COeRNZaWScGdHCwXH705Jtq2vKfm4DMRQtglqCD3vkqkdGlOBt3AVsSBu9raoA+wzqSusQ3hppTD&#10;KJpIgwWHhhwrWueU3g7/RsFfi+3qO/5ptrfr+n45jnfnbUxKfX12qxkIT51/i1/ujQ7zR9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WP3MwwAAAN0AAAAP&#10;AAAAAAAAAAAAAAAAAKoCAABkcnMvZG93bnJldi54bWxQSwUGAAAAAAQABAD6AAAAmgMAAAAA&#10;">
                          <v:oval id="Oval 1124" o:spid="_x0000_s124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2BMIA&#10;AADdAAAADwAAAGRycy9kb3ducmV2LnhtbERP24rCMBB9F/Yfwiz4pqkXvFSjLILXJ9f1A4Zmtinb&#10;TEqTrfXvjSD4NodzneW6taVoqPaFYwWDfgKCOHO64FzB9Wfbm4HwAVlj6ZgU3MnDevXRWWKq3Y2/&#10;qbmEXMQQ9ikqMCFUqZQ+M2TR911FHLlfV1sMEda51DXeYrgt5TBJJtJiwbHBYEUbQ9nf5d8q8G6/&#10;mR8Hu93hZIZyWsybaXtulOp+tl8LEIHa8Ba/3Acd549nI3h+E0+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KPYEwgAAAN0AAAAPAAAAAAAAAAAAAAAAAJgCAABkcnMvZG93&#10;bnJldi54bWxQSwUGAAAAAAQABAD1AAAAhwMAAAAA&#10;" fillcolor="#548dd4 [1951]" strokecolor="black [3213]" strokeweight=".25pt">
                            <v:shadow color="#868686"/>
                          </v:oval>
                          <v:oval id="Oval 1125" o:spid="_x0000_s125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QZwsAA&#10;AADdAAAADwAAAGRycy9kb3ducmV2LnhtbERPS4vCMBC+C/sfwizsTVOfaNcoiyDsRcGq9zGZbcs2&#10;k9JEW/+9EQRv8/E9Z7nubCVu1PjSsYLhIAFBrJ0pOVdwOm77cxA+IBusHJOCO3lYrz56S0yNa/lA&#10;tyzkIoawT1FBEUKdSul1QRb9wNXEkftzjcUQYZNL02Abw20lR0kykxZLjg0F1rQpSP9nV6sAq/2s&#10;1YvpVme77ky7IUu+jJX6+ux+vkEE6sJb/HL/mjh/Mp/A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QZwsAAAADdAAAADwAAAAAAAAAAAAAAAACYAgAAZHJzL2Rvd25y&#10;ZXYueG1sUEsFBgAAAAAEAAQA9QAAAIUDAAAAAA==&#10;" fillcolor="white [3201]" strokecolor="black [3213]" strokeweight=".25pt">
                            <v:shadow color="#868686"/>
                          </v:oval>
                        </v:group>
                        <v:group id="Group 1126" o:spid="_x0000_s1251"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FluMMAAADdAAAADwAAAGRycy9kb3ducmV2LnhtbERPS4vCMBC+C/sfwix4&#10;07TrA6lGEdkVDyKoC4u3oRnbYjMpTbat/94Igrf5+J6zWHWmFA3VrrCsIB5GIIhTqwvOFPyefwYz&#10;EM4jaywtk4I7OVgtP3oLTLRt+UjNyWcihLBLUEHufZVI6dKcDLqhrYgDd7W1QR9gnUldYxvCTSm/&#10;omgqDRYcGnKsaJNTejv9GwXbFtv1KP5u9rfr5n45Tw5/+5iU6n926zkIT51/i1/unQ7zx7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sWW4wwAAAN0AAAAP&#10;AAAAAAAAAAAAAAAAAKoCAABkcnMvZG93bnJldi54bWxQSwUGAAAAAAQABAD6AAAAmgMAAAAA&#10;">
                          <v:oval id="Oval 1127" o:spid="_x0000_s125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9VnMEA&#10;AADdAAAADwAAAGRycy9kb3ducmV2LnhtbERP24rCMBB9X/Afwgi+rakiXqpRRPC2T94+YGjGpthM&#10;ShNr/fvNgrBvczjXWaxaW4qGal84VjDoJyCIM6cLzhXcrtvvKQgfkDWWjknBmzyslp2vBabavfhM&#10;zSXkIoawT1GBCaFKpfSZIYu+7yriyN1dbTFEWOdS1/iK4baUwyQZS4sFxwaDFW0MZY/L0yrwbr+Z&#10;HQe73eHHDOWkmDWT9tQo1eu26zmIQG34F3/cBx3nj6Zj+Psmn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fVZzBAAAA3QAAAA8AAAAAAAAAAAAAAAAAmAIAAGRycy9kb3du&#10;cmV2LnhtbFBLBQYAAAAABAAEAPUAAACGAwAAAAA=&#10;" fillcolor="#548dd4 [1951]" strokecolor="black [3213]" strokeweight=".25pt">
                            <v:shadow color="#868686"/>
                          </v:oval>
                          <v:oval id="Oval 1128" o:spid="_x0000_s125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HtcIA&#10;AADdAAAADwAAAGRycy9kb3ducmV2LnhtbERPyWrDMBC9F/IPYgK91bLbZnMih1II9JJA3eQ+kSa2&#10;iTUylhq7f18VCrnN462z2Y62FTfqfeNYQZakIIi1Mw1XCo5fu6clCB+QDbaOScEPedgWk4cN5sYN&#10;/Em3MlQihrDPUUEdQpdL6XVNFn3iOuLIXVxvMUTYV9L0OMRw28rnNJ1Liw3Hhho7eq9JX8tvqwDb&#10;w3zQq9lOl/vxRPuMJZ9flHqcjm9rEIHGcBf/uz9MnP+6XMDfN/EE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oe1wgAAAN0AAAAPAAAAAAAAAAAAAAAAAJgCAABkcnMvZG93&#10;bnJldi54bWxQSwUGAAAAAAQABAD1AAAAhwMAAAAA&#10;" fillcolor="white [3201]" strokecolor="black [3213]" strokeweight=".25pt">
                            <v:shadow color="#868686"/>
                          </v:oval>
                        </v:group>
                        <v:group id="Group 1129" o:spid="_x0000_s1254"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oval id="Oval 1130" o:spid="_x0000_s125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B7sIA&#10;AADdAAAADwAAAGRycy9kb3ducmV2LnhtbERP24rCMBB9F/yHMIJvmiqitmsUEbzsPnnZDxia2aZs&#10;MylNrPXvjbCwb3M411ltOluJlhpfOlYwGScgiHOnSy4UfN/2oyUIH5A1Vo5JwZM8bNb93goz7R58&#10;ofYaChFD2GeowIRQZ1L63JBFP3Y1ceR+XGMxRNgUUjf4iOG2ktMkmUuLJccGgzXtDOW/17tV4N1x&#10;l35ODofTl5nKRZm2i+7cKjUcdNsPEIG68C/+c590nD9bpvD+Jp4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wMHuwgAAAN0AAAAPAAAAAAAAAAAAAAAAAJgCAABkcnMvZG93&#10;bnJldi54bWxQSwUGAAAAAAQABAD1AAAAhwMAAAAA&#10;" fillcolor="#548dd4 [1951]" strokecolor="black [3213]" strokeweight=".25pt">
                            <v:shadow color="#868686"/>
                          </v:oval>
                          <v:oval id="Oval 1131" o:spid="_x0000_s125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JHMQA&#10;AADdAAAADwAAAGRycy9kb3ducmV2LnhtbESPQWvCQBCF74L/YRmhN91oa6ipq4gg9GLB2N6nu9Mk&#10;mJ0N2a1J/33nUOhthvfmvW+2+9G36k59bAIbWC4yUMQ2uIYrA+/X0/wZVEzIDtvAZOCHIux308kW&#10;CxcGvtC9TJWSEI4FGqhT6gqto63JY1yEjli0r9B7TLL2lXY9DhLuW73Kslx7bFgaauzoWJO9ld/e&#10;ALZv+WA365Mtz+MHnZes+fPRmIfZeHgBlWhM/+a/61cn+E8b4Zd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iRzEAAAA3QAAAA8AAAAAAAAAAAAAAAAAmAIAAGRycy9k&#10;b3ducmV2LnhtbFBLBQYAAAAABAAEAPUAAACJAwAAAAA=&#10;" fillcolor="white [3201]" strokecolor="black [3213]" strokeweight=".25pt">
                            <v:shadow color="#868686"/>
                          </v:oval>
                        </v:group>
                        <v:group id="Group 1132" o:spid="_x0000_s1257"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oval id="Oval 1133" o:spid="_x0000_s1258"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FQsIA&#10;AADdAAAADwAAAGRycy9kb3ducmV2LnhtbERP22rCQBB9L/Qflin4VjcG0Sa6ShHqpU+a+gFDdswG&#10;s7Mhu8b077uC0Lc5nOss14NtRE+drx0rmIwTEMSl0zVXCs4/X+8fIHxA1tg4JgW/5GG9en1ZYq7d&#10;nU/UF6ESMYR9jgpMCG0upS8NWfRj1xJH7uI6iyHCrpK6w3sMt41Mk2QmLdYcGwy2tDFUXoubVeDd&#10;bpMdJtvt/tukcl5n/Xw49kqN3obPBYhAQ/gXP917HedPsxQe38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cVCwgAAAN0AAAAPAAAAAAAAAAAAAAAAAJgCAABkcnMvZG93&#10;bnJldi54bWxQSwUGAAAAAAQABAD1AAAAhwMAAAAA&#10;" fillcolor="#548dd4 [1951]" strokecolor="black [3213]" strokeweight=".25pt">
                            <v:shadow color="#868686"/>
                          </v:oval>
                          <v:oval id="Oval 1134" o:spid="_x0000_s1259"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QXa8AA&#10;AADdAAAADwAAAGRycy9kb3ducmV2LnhtbERPS4vCMBC+C/sfwix409QnazXKIgh7UbDqfTYZ27LN&#10;pDTRdv+9EQRv8/E9Z7XpbCXu1PjSsYLRMAFBrJ0pOVdwPu0GXyB8QDZYOSYF/+Rhs/7orTA1ruUj&#10;3bOQixjCPkUFRQh1KqXXBVn0Q1cTR+7qGoshwiaXpsE2httKjpNkLi2WHBsKrGlbkP7LblYBVod5&#10;qxeznc723YX2I5b8O1Gq/9l9L0EE6sJb/HL/mDh/upjA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QXa8AAAADdAAAADwAAAAAAAAAAAAAAAACYAgAAZHJzL2Rvd25y&#10;ZXYueG1sUEsFBgAAAAAEAAQA9QAAAIUDAAAAAA==&#10;" fillcolor="white [3201]" strokecolor="black [3213]" strokeweight=".25pt">
                            <v:shadow color="#868686"/>
                          </v:oval>
                        </v:group>
                        <v:group id="Group 1135" o:spid="_x0000_s1260"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RW/sQAAADdAAAADwAAAGRycy9kb3ducmV2LnhtbERPTWvCQBC9F/oflin0&#10;pptULTV1FREVD1JoFMTbkB2TYHY2ZLdJ/PeuIPQ2j/c5s0VvKtFS40rLCuJhBII4s7rkXMHxsBl8&#10;gXAeWWNlmRTcyMFi/voyw0Tbjn+pTX0uQgi7BBUU3teJlC4ryKAb2po4cBfbGPQBNrnUDXYh3FTy&#10;I4o+pcGSQ0OBNa0Kyq7pn1Gw7bBbjuJ1u79eVrfzYfJz2sek1Ptbv/wG4an3/+Kne6fD/PF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yRW/sQAAADdAAAA&#10;DwAAAAAAAAAAAAAAAACqAgAAZHJzL2Rvd25yZXYueG1sUEsFBgAAAAAEAAQA+gAAAJsDAAAAAA==&#10;">
                          <v:oval id="Oval 1136" o:spid="_x0000_s126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dNsMA&#10;AADdAAAADwAAAGRycy9kb3ducmV2LnhtbERPS2rDMBDdB3oHMYXsGtkhqWs3iimBfJpVm/YAgzW1&#10;TK2RsVTHuX0UKGQ3j/edVTnaVgzU+8axgnSWgCCunG64VvD9tX16AeEDssbWMSm4kIdy/TBZYaHd&#10;mT9pOIVaxBD2BSowIXSFlL4yZNHPXEccuR/XWwwR9rXUPZ5juG3lPEmepcWGY4PBjjaGqt/Tn1Xg&#10;3X6Tv6e73eFo5jJr8iEbPwalpo/j2yuIQGO4i//dBx3nL/Il3L6JJ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dNsMAAADdAAAADwAAAAAAAAAAAAAAAACYAgAAZHJzL2Rv&#10;d25yZXYueG1sUEsFBgAAAAAEAAQA9QAAAIgDAAAAAA==&#10;" fillcolor="#548dd4 [1951]" strokecolor="black [3213]" strokeweight=".25pt">
                            <v:shadow color="#868686"/>
                          </v:oval>
                          <v:oval id="Oval 1137" o:spid="_x0000_s126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088EA&#10;AADdAAAADwAAAGRycy9kb3ducmV2LnhtbERPTWvCQBC9C/6HZQRvZqO2oaauIgXBi0LT9j7ujklo&#10;djZktyb++64geJvH+5z1drCNuFLna8cK5kkKglg7U3Op4PtrP3sD4QOywcYxKbiRh+1mPFpjblzP&#10;n3QtQiliCPscFVQhtLmUXldk0SeuJY7cxXUWQ4RdKU2HfQy3jVykaSYt1hwbKmzpoyL9W/xZBdic&#10;sl6vXve6OA4/dJyz5PNSqelk2L2DCDSEp/jhPpg4/2WVwf2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DtPPBAAAA3QAAAA8AAAAAAAAAAAAAAAAAmAIAAGRycy9kb3du&#10;cmV2LnhtbFBLBQYAAAAABAAEAPUAAACGAwAAAAA=&#10;" fillcolor="white [3201]" strokecolor="black [3213]" strokeweight=".25pt">
                            <v:shadow color="#868686"/>
                          </v:oval>
                        </v:group>
                        <v:group id="Group 1138" o:spid="_x0000_s1263"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IicUAAADdAAAADwAAAGRycy9kb3ducmV2LnhtbERPS2vCQBC+C/6HZYTe&#10;6ibW2hpdRaSWHkJBLRRvQ3ZMgtnZkN3m8e+7hYK3+fies972phItNa60rCCeRiCIM6tLzhV8nQ+P&#10;ryCcR9ZYWSYFAznYbsajNSbadnyk9uRzEULYJaig8L5OpHRZQQbd1NbEgbvaxqAPsMmlbrAL4aaS&#10;syhaSIMlh4YCa9oXlN1OP0bBe4fd7il+a9PbdT9czs+f32lMSj1M+t0KhKfe38X/7g8d5s+X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2yInFAAAA3QAA&#10;AA8AAAAAAAAAAAAAAAAAqgIAAGRycy9kb3ducmV2LnhtbFBLBQYAAAAABAAEAPoAAACcAwAAAAA=&#10;">
                          <v:oval id="Oval 1139" o:spid="_x0000_s126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XyqMUA&#10;AADdAAAADwAAAGRycy9kb3ducmV2LnhtbESPQW/CMAyF70j7D5EncYMUhMZaCGhCGjBOjO0HWI1p&#10;qjVO1WSl/Pv5MImbrff83uf1dvCN6qmLdWADs2kGirgMtubKwPfX++QVVEzIFpvAZOBOEbabp9Ea&#10;Cxtu/En9JVVKQjgWaMCl1BZax9KRxzgNLbFo19B5TLJ2lbYd3iTcN3qeZS/aY83S4LClnaPy5/Lr&#10;DcRw2OUfs/3+eHJzvazzfjmce2PGz8PbClSiIT3M/9dHK/iLXH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KoxQAAAN0AAAAPAAAAAAAAAAAAAAAAAJgCAABkcnMv&#10;ZG93bnJldi54bWxQSwUGAAAAAAQABAD1AAAAigMAAAAA&#10;" fillcolor="#548dd4 [1951]" strokecolor="black [3213]" strokeweight=".25pt">
                            <v:shadow color="#868686"/>
                          </v:oval>
                          <v:oval id="Oval 1140" o:spid="_x0000_s126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wggcEA&#10;AADdAAAADwAAAGRycy9kb3ducmV2LnhtbERPTWvCQBC9C/6HZQRvulHb0KSuIgXBi0LT9j7ujklo&#10;djZktyb++64geJvH+5z1drCNuFLna8cKFvMEBLF2puZSwffXfvYGwgdkg41jUnAjD9vNeLTG3Lie&#10;P+lahFLEEPY5KqhCaHMpva7Iop+7ljhyF9dZDBF2pTQd9jHcNnKZJKm0WHNsqLClj4r0b/FnFWBz&#10;Snudve51cRx+6LhgyeeVUtPJsHsHEWgIT/HDfTBx/kuWwf2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cIIHBAAAA3QAAAA8AAAAAAAAAAAAAAAAAmAIAAGRycy9kb3du&#10;cmV2LnhtbFBLBQYAAAAABAAEAPUAAACGAwAAAAA=&#10;" fillcolor="white [3201]" strokecolor="black [3213]" strokeweight=".25pt">
                            <v:shadow color="#868686"/>
                          </v:oval>
                        </v:group>
                        <v:group id="Group 1141" o:spid="_x0000_s1266"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oval id="Oval 1142" o:spid="_x0000_s126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BL8MA&#10;AADdAAAADwAAAGRycy9kb3ducmV2LnhtbERPzWrCQBC+F/oOyxR6q5sENDV1lRKojZ5a2wcYsmM2&#10;mJ0N2TWmb98VBG/z8f3OajPZTow0+NaxgnSWgCCunW65UfD78/HyCsIHZI2dY1LwRx4268eHFRba&#10;XfibxkNoRAxhX6ACE0JfSOlrQxb9zPXEkTu6wWKIcGikHvASw20nsyRZSIstxwaDPZWG6tPhbBV4&#10;91kud+l2W+1NJvN2OebT16jU89P0/gYi0BTu4pu70nH+PEnh+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TBL8MAAADdAAAADwAAAAAAAAAAAAAAAACYAgAAZHJzL2Rv&#10;d25yZXYueG1sUEsFBgAAAAAEAAQA9QAAAIgDAAAAAA==&#10;" fillcolor="#548dd4 [1951]" strokecolor="black [3213]" strokeweight=".25pt">
                            <v:shadow color="#868686"/>
                          </v:oval>
                          <v:oval id="Oval 1143" o:spid="_x0000_s126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o6sIA&#10;AADdAAAADwAAAGRycy9kb3ducmV2LnhtbERPTWvDMAy9F/ofjAa7NU4yWrasbiiDwC4tLO3umq0l&#10;YbEcYq/J/n1dKOymx/vUtpxtLy40+s6xgixJQRBrZzpuFJxP1eoZhA/IBnvHpOCPPJS75WKLhXET&#10;f9ClDo2IIewLVNCGMBRSet2SRZ+4gThy3260GCIcG2lGnGK47WWephtpsePY0OJAby3pn/rXKsD+&#10;uJn0y7rS9WH+pEPGkr+elHp8mPevIALN4V98d7+bOH+d5nD7Jp4gd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yjqwgAAAN0AAAAPAAAAAAAAAAAAAAAAAJgCAABkcnMvZG93&#10;bnJldi54bWxQSwUGAAAAAAQABAD1AAAAhwMAAAAA&#10;" fillcolor="white [3201]" strokecolor="black [3213]" strokeweight=".25pt">
                            <v:shadow color="#868686"/>
                          </v:oval>
                        </v:group>
                      </v:group>
                      <v:group id="Group 1144" o:spid="_x0000_s1269"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iZUkMMAAADdAAAADwAAAGRycy9kb3ducmV2LnhtbERPTYvCMBC9C/6HMMLe&#10;NO2KItUoIuuyBxGsC4u3oRnbYjMpTWzrv98Igrd5vM9ZbXpTiZYaV1pWEE8iEMSZ1SXnCn7P+/EC&#10;hPPIGivLpOBBDjbr4WCFibYdn6hNfS5CCLsEFRTe14mULivIoJvYmjhwV9sY9AE2udQNdiHcVPIz&#10;iubSYMmhocCadgVlt/RuFHx32G2n8Vd7uF13j8t5dvw7xKTUx6jfLkF46v1b/HL/6DB/F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JlSQwwAAAN0AAAAP&#10;AAAAAAAAAAAAAAAAAKoCAABkcnMvZG93bnJldi54bWxQSwUGAAAAAAQABAD6AAAAmgMAAAAA&#10;">
                        <v:oval id="Oval 1145" o:spid="_x0000_s127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it8EA&#10;AADdAAAADwAAAGRycy9kb3ducmV2LnhtbERP24rCMBB9F/Yfwiz4pqniZa1GWQSvT+r6AUMz25Rt&#10;JqXJ1vr3RhB8m8O5zmLV2lI0VPvCsYJBPwFBnDldcK7g+rPpfYHwAVlj6ZgU3MnDavnRWWCq3Y3P&#10;1FxCLmII+xQVmBCqVEqfGbLo+64ijtyvqy2GCOtc6hpvMdyWcpgkE2mx4NhgsKK1oezv8m8VeLdb&#10;zw6D7XZ/NEM5LWbNtD01SnU/2+85iEBteItf7r2O88fJCJ7fx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zYrfBAAAA3QAAAA8AAAAAAAAAAAAAAAAAmAIAAGRycy9kb3du&#10;cmV2LnhtbFBLBQYAAAAABAAEAPUAAACGAwAAAAA=&#10;" fillcolor="#548dd4 [1951]" strokecolor="black [3213]" strokeweight=".25pt">
                          <v:shadow color="#868686"/>
                        </v:oval>
                        <v:oval id="Oval 1146" o:spid="_x0000_s127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wnsAA&#10;AADdAAAADwAAAGRycy9kb3ducmV2LnhtbERPTYvCMBC9L/gfwgh7W1OVilajiCB4Udiq9zEZ22Iz&#10;KU203X9vFhb2No/3OatNb2vxotZXjhWMRwkIYu1MxYWCy3n/NQfhA7LB2jEp+CEPm/XgY4WZcR1/&#10;0ysPhYgh7DNUUIbQZFJ6XZJFP3INceTurrUYImwLaVrsYrit5SRJZtJixbGhxIZ2JelH/rQKsD7N&#10;Or1I9zo/9lc6jlnybarU57DfLkEE6sO/+M99MHF+mqTw+008Qa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qwnsAAAADdAAAADwAAAAAAAAAAAAAAAACYAgAAZHJzL2Rvd25y&#10;ZXYueG1sUEsFBgAAAAAEAAQA9QAAAIUDAAAAAA==&#10;" fillcolor="white [3201]" strokecolor="black [3213]" strokeweight=".25pt">
                          <v:shadow color="#868686"/>
                        </v:oval>
                      </v:group>
                    </v:group>
                    <v:group id="Group 1147" o:spid="_x0000_s1272" style="position:absolute;left:5164;top:3419;width:3682;height:900" coordorigin="5164,3419"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H3CMQAAADdAAAADwAAAGRycy9kb3ducmV2LnhtbERPS2vCQBC+F/oflin0&#10;VjdRIhJdRYKVHkKhKoi3ITsmwexsyG7z+PfdQqG3+fies9mNphE9da62rCCeRSCIC6trLhVczu9v&#10;KxDOI2tsLJOCiRzsts9PG0y1HfiL+pMvRQhhl6KCyvs2ldIVFRl0M9sSB+5uO4M+wK6UusMhhJtG&#10;zqNoKQ3WHBoqbCmrqHicvo2C44DDfhEf+vxxz6bbOfm85jEp9foy7tcgPI3+X/zn/tBhfhIt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lH3CMQAAADdAAAA&#10;DwAAAAAAAAAAAAAAAACqAgAAZHJzL2Rvd25yZXYueG1sUEsFBgAAAAAEAAQA+gAAAJsDAAAAAA==&#10;">
                      <v:group id="Group 1148" o:spid="_x0000_s1273" style="position:absolute;left:5164;top:3419;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group id="Group 1149" o:spid="_x0000_s1274"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G4ccAAADdAAAADwAAAGRycy9kb3ducmV2LnhtbESPT2vCQBDF7wW/wzKC&#10;t7pJi0VSNyJSiwcpVAultyE7+YPZ2ZBdk/jtO4dCbzO8N+/9ZrOdXKsG6kPj2UC6TEARF942XBn4&#10;uhwe16BCRLbYeiYDdwqwzWcPG8ysH/mThnOslIRwyNBAHWOXaR2KmhyGpe+IRSt97zDK2lfa9jhK&#10;uGv1U5K8aIcNS0ONHe1rKq7nmzPwPuK4e07fhtO13N9/Lqu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G4ccAAADd&#10;AAAADwAAAAAAAAAAAAAAAACqAgAAZHJzL2Rvd25yZXYueG1sUEsFBgAAAAAEAAQA+gAAAJ4DAAAA&#10;AA==&#10;">
                          <v:oval id="Oval 1150" o:spid="_x0000_s127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NKcEA&#10;AADdAAAADwAAAGRycy9kb3ducmV2LnhtbERP24rCMBB9F/Yfwizsm6YKXlqNsgjrqk/ePmBoxqbY&#10;TEoTa/fvN4Lg2xzOdRarzlaipcaXjhUMBwkI4tzpkgsFl/NPfwbCB2SNlWNS8EceVsuP3gIz7R58&#10;pPYUChFD2GeowIRQZ1L63JBFP3A1ceSurrEYImwKqRt8xHBbyVGSTKTFkmODwZrWhvLb6W4VePe7&#10;TnfDzWa7NyM5LdN22h1apb4+u+85iEBdeItf7q2O88dJCs9v4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yzSnBAAAA3QAAAA8AAAAAAAAAAAAAAAAAmAIAAGRycy9kb3du&#10;cmV2LnhtbFBLBQYAAAAABAAEAPUAAACGAwAAAAA=&#10;" fillcolor="#548dd4 [1951]" strokecolor="black [3213]" strokeweight=".25pt">
                            <v:shadow color="#868686"/>
                          </v:oval>
                          <v:oval id="Oval 1151" o:spid="_x0000_s127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F28QA&#10;AADdAAAADwAAAGRycy9kb3ducmV2LnhtbESPQWvCQBCF7wX/wzKCt7qJotjUVUQQerFgWu/T3WkS&#10;zM6G7Nak/75zKHib4b1575vtfvStulMfm8AG8nkGitgG13Bl4PPj9LwBFROywzYwGfilCPvd5GmL&#10;hQsDX+hepkpJCMcCDdQpdYXW0dbkMc5DRyzad+g9Jln7SrseBwn3rV5k2Vp7bFgaauzoWJO9lT/e&#10;ALbv68G+rE62PI9XOues+WtpzGw6Hl5BJRrTw/x//eYEf5ULv3wjI+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hdvEAAAA3QAAAA8AAAAAAAAAAAAAAAAAmAIAAGRycy9k&#10;b3ducmV2LnhtbFBLBQYAAAAABAAEAPUAAACJAwAAAAA=&#10;" fillcolor="white [3201]" strokecolor="black [3213]" strokeweight=".25pt">
                            <v:shadow color="#868686"/>
                          </v:oval>
                        </v:group>
                        <v:group id="Group 1152" o:spid="_x0000_s1277"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H5ocQAAADdAAAADwAAAGRycy9kb3ducmV2LnhtbERPS2vCQBC+F/oflhF6&#10;q5ttUSS6EZFWehDBB5TehuyYhGRnQ3ZN4r/vCoXe5uN7zmo92kb01PnKsQY1TUAQ585UXGi4nD9f&#10;FyB8QDbYOCYNd/Kwzp6fVpgaN/CR+lMoRAxhn6KGMoQ2ldLnJVn0U9cSR+7qOoshwq6QpsMhhttG&#10;viXJXFqsODaU2NK2pLw+3ayG3YDD5l199Pv6ur3/nGeH770irV8m42YJItAY/sV/7i8T58+U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GH5ocQAAADdAAAA&#10;DwAAAAAAAAAAAAAAAACqAgAAZHJzL2Rvd25yZXYueG1sUEsFBgAAAAAEAAQA+gAAAJsDAAAAAA==&#10;">
                          <v:group id="Group 1153" o:spid="_x0000_s1278"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oval id="Oval 1154" o:spid="_x0000_s127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HsMA&#10;AADdAAAADwAAAGRycy9kb3ducmV2LnhtbERPS2rDMBDdB3oHMYXsGtkJqRs3simBfJpVm/YAgzW1&#10;TK2RsVTHuX0UKGQ3j/eddTnaVgzU+8axgnSWgCCunG64VvD9tX16AeEDssbWMSm4kIeyeJisMdfu&#10;zJ80nEItYgj7HBWYELpcSl8ZsuhnriOO3I/rLYYI+1rqHs8x3LZyniTP0mLDscFgRxtD1e/pzyrw&#10;br9Zvae73eFo5jJrVkM2fgxKTR/Ht1cQgcZwF/+7DzrOX6YLuH0TT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NsHsMAAADdAAAADwAAAAAAAAAAAAAAAACYAgAAZHJzL2Rv&#10;d25yZXYueG1sUEsFBgAAAAAEAAQA9QAAAIgDAAAAAA==&#10;" fillcolor="#548dd4 [1951]" strokecolor="black [3213]" strokeweight=".25pt">
                              <v:shadow color="#868686"/>
                            </v:oval>
                            <v:oval id="Oval 1155" o:spid="_x0000_s128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2MIA&#10;AADdAAAADwAAAGRycy9kb3ducmV2LnhtbERPTWvCQBC9F/wPywje6ia1hpq6CVIQvFhotPdxd5oE&#10;s7Mhu5r033cLhd7m8T5nW062E3cafOtYQbpMQBBrZ1quFZxP+8cXED4gG+wck4Jv8lAWs4ct5saN&#10;/EH3KtQihrDPUUETQp9L6XVDFv3S9cSR+3KDxRDhUEsz4BjDbSefkiSTFluODQ329NaQvlY3qwC7&#10;92zUm/VeV8fpk44pS76slFrMp90riEBT+Bf/uQ8mzl+nz/D7TTxB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4PYwgAAAN0AAAAPAAAAAAAAAAAAAAAAAJgCAABkcnMvZG93&#10;bnJldi54bWxQSwUGAAAAAAQABAD1AAAAhwMAAAAA&#10;" fillcolor="white [3201]" strokecolor="black [3213]" strokeweight=".25pt">
                              <v:shadow color="#868686"/>
                            </v:oval>
                          </v:group>
                          <v:group id="Group 1156" o:spid="_x0000_s1281"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r/osQAAADdAAAADwAAAGRycy9kb3ducmV2LnhtbERPS2vCQBC+C/6HZYTe&#10;dJOWFImuImJLD6HQRCi9DdkxCWZnQ3abx7/vFgq9zcf3nP1xMq0YqHeNZQXxJgJBXFrdcKXgWrys&#10;tyCcR9bYWiYFMzk4HpaLPabajvxBQ+4rEULYpaig9r5LpXRlTQbdxnbEgbvZ3qAPsK+k7nEM4aaV&#10;j1H0LA02HBpq7OhcU3nPv42C1xHH01N8GbL77Tx/Fcn7ZxaTUg+r6bQD4Wny/+I/95sO85M4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1r/osQAAADdAAAA&#10;DwAAAAAAAAAAAAAAAACqAgAAZHJzL2Rvd25yZXYueG1sUEsFBgAAAAAEAAQA+gAAAJsDAAAAAA==&#10;">
                            <v:oval id="Oval 1157" o:spid="_x0000_s128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PhsIA&#10;AADdAAAADwAAAGRycy9kb3ducmV2LnhtbERP24rCMBB9F/Yfwiz4pmkFda1GWQQv65OrfsDQjE3Z&#10;ZlKaWOvfG2HBtzmc6yxWna1ES40vHStIhwkI4tzpkgsFl/Nm8AXCB2SNlWNS8CAPq+VHb4GZdnf+&#10;pfYUChFD2GeowIRQZ1L63JBFP3Q1ceSurrEYImwKqRu8x3BbyVGSTKTFkmODwZrWhvK/080q8G63&#10;nv2k2+3+YEZyWs7aaXdslep/dt9zEIG68Bb/u/c6zh+nE3h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tM+GwgAAAN0AAAAPAAAAAAAAAAAAAAAAAJgCAABkcnMvZG93&#10;bnJldi54bWxQSwUGAAAAAAQABAD1AAAAhwMAAAAA&#10;" fillcolor="#548dd4 [1951]" strokecolor="black [3213]" strokeweight=".25pt">
                              <v:shadow color="#868686"/>
                            </v:oval>
                            <v:oval id="Oval 1158" o:spid="_x0000_s128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dr8EA&#10;AADdAAAADwAAAGRycy9kb3ducmV2LnhtbERPTWvCQBC9C/6HZQRvZhNFa6OrSEHoxYJpex93p0kw&#10;OxuyW5P+e1coeJvH+5ztfrCNuFHna8cKsiQFQaydqblU8PV5nK1B+IBssHFMCv7Iw343Hm0xN67n&#10;M92KUIoYwj5HBVUIbS6l1xVZ9IlriSP34zqLIcKulKbDPobbRs7TdCUt1hwbKmzprSJ9LX6tAmw+&#10;Vr1+XR51cRq+6ZSx5MtCqelkOGxABBrCU/zvfjdx/jJ7gcc38QS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9Ha/BAAAA3QAAAA8AAAAAAAAAAAAAAAAAmAIAAGRycy9kb3du&#10;cmV2LnhtbFBLBQYAAAAABAAEAPUAAACGAwAAAAA=&#10;" fillcolor="white [3201]" strokecolor="black [3213]" strokeweight=".25pt">
                              <v:shadow color="#868686"/>
                            </v:oval>
                          </v:group>
                          <v:group id="Group 1159" o:spid="_x0000_s1284"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tQPMcAAADdAAAADwAAAGRycy9kb3ducmV2LnhtbESPT2vCQBDF7wW/wzKC&#10;t7pJi0VSNyJSiwcpVAultyE7+YPZ2ZBdk/jtO4dCbzO8N+/9ZrOdXKsG6kPj2UC6TEARF942XBn4&#10;uhwe16BCRLbYeiYDdwqwzWcPG8ysH/mThnOslIRwyNBAHWOXaR2KmhyGpe+IRSt97zDK2lfa9jhK&#10;uGv1U5K8aIcNS0ONHe1rKq7nmzPwPuK4e07fhtO13N9/Lqu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tQPMcAAADd&#10;AAAADwAAAAAAAAAAAAAAAACqAgAAZHJzL2Rvd25yZXYueG1sUEsFBgAAAAAEAAQA+gAAAJ4DAAAA&#10;AA==&#10;">
                            <v:oval id="Oval 1160" o:spid="_x0000_s128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b9MMA&#10;AADdAAAADwAAAGRycy9kb3ducmV2LnhtbERPzWrCQBC+C77DMkJvuonQalI3QQSt9dRqH2DITrOh&#10;2dmQ3cb49m6h4G0+vt/ZlKNtxUC9bxwrSBcJCOLK6YZrBV+X/XwNwgdkja1jUnAjD2UxnWww1+7K&#10;nzScQy1iCPscFZgQulxKXxmy6BeuI47ct+sthgj7WuoerzHctnKZJC/SYsOxwWBHO0PVz/nXKvDu&#10;bZe9p4fD8WSWctVkw2r8GJR6mo3bVxCBxvAQ/7uPOs5/TjP4+yae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tb9MMAAADdAAAADwAAAAAAAAAAAAAAAACYAgAAZHJzL2Rv&#10;d25yZXYueG1sUEsFBgAAAAAEAAQA9QAAAIgDAAAAAA==&#10;" fillcolor="#548dd4 [1951]" strokecolor="black [3213]" strokeweight=".25pt">
                              <v:shadow color="#868686"/>
                            </v:oval>
                            <v:oval id="Oval 1161" o:spid="_x0000_s128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ZsMA&#10;AADdAAAADwAAAGRycy9kb3ducmV2LnhtbESPQWvCQBCF74L/YRmhN91oUWzqKqUgeFEw2vt0d5qE&#10;ZmdDdjXpv+8cBG8zvDfvfbPZDb5Rd+piHdjAfJaBIrbB1VwauF720zWomJAdNoHJwB9F2G3How3m&#10;LvR8pnuRSiUhHHM0UKXU5lpHW5HHOAstsWg/ofOYZO1K7TrsJdw3epFlK+2xZmmosKXPiuxvcfMG&#10;sDmtevu23NviOHzRcc6av1+NeZkMH++gEg3paX5cH5zgLxfCL9/ICH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PZsMAAADdAAAADwAAAAAAAAAAAAAAAACYAgAAZHJzL2Rv&#10;d25yZXYueG1sUEsFBgAAAAAEAAQA9QAAAIgDAAAAAA==&#10;" fillcolor="white [3201]" strokecolor="black [3213]" strokeweight=".25pt">
                              <v:shadow color="#868686"/>
                            </v:oval>
                          </v:group>
                          <v:group id="Group 1162" o:spid="_x0000_s1287"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oval id="Oval 1163" o:spid="_x0000_s1288"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OMMA&#10;AADdAAAADwAAAGRycy9kb3ducmV2LnhtbERPzWrCQBC+C32HZQq96cZAm5q6hhKojZ7U9gGG7JgN&#10;ZmdDdhvTt+8WBG/z8f3OuphsJ0YafOtYwXKRgCCunW65UfD99TF/BeEDssbOMSn4JQ/F5mG2xly7&#10;Kx9pPIVGxBD2OSowIfS5lL42ZNEvXE8cubMbLIYIh0bqAa8x3HYyTZIXabHl2GCwp9JQfTn9WAXe&#10;fZar3XK7rfYmlVm7GrPpMCr19Di9v4EINIW7+OaudJz/nK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OMMAAADdAAAADwAAAAAAAAAAAAAAAACYAgAAZHJzL2Rv&#10;d25yZXYueG1sUEsFBgAAAAAEAAQA9QAAAIgDAAAAAA==&#10;" fillcolor="#548dd4 [1951]" strokecolor="black [3213]" strokeweight=".25pt">
                              <v:shadow color="#868686"/>
                            </v:oval>
                            <v:oval id="Oval 1164" o:spid="_x0000_s1289"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EcEA&#10;AADdAAAADwAAAGRycy9kb3ducmV2LnhtbERPTWvCQBC9F/wPywi91Y2GiEZXKQWhlxSMeh93p0lo&#10;djZkt0n677uFgrd5vM/ZHyfbioF63zhWsFwkIIi1Mw1XCq6X08sGhA/IBlvHpOCHPBwPs6c95saN&#10;fKahDJWIIexzVFCH0OVSel2TRb9wHXHkPl1vMUTYV9L0OMZw28pVkqylxYZjQ40dvdWkv8pvqwDb&#10;j/Wot9lJl8V0o2LJku+pUs/z6XUHItAUHuJ/97uJ87NVCn/fxB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0RHBAAAA3QAAAA8AAAAAAAAAAAAAAAAAmAIAAGRycy9kb3du&#10;cmV2LnhtbFBLBQYAAAAABAAEAPUAAACGAwAAAAA=&#10;" fillcolor="white [3201]" strokecolor="black [3213]" strokeweight=".25pt">
                              <v:shadow color="#868686"/>
                            </v:oval>
                          </v:group>
                          <v:group id="Group 1165" o:spid="_x0000_s1290"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qQhMUAAADdAAAADwAAAGRycy9kb3ducmV2LnhtbERPTWvCQBC9F/wPywi9&#10;NZvYpkjMKiJWPIRCVSi9DdkxCWZnQ3abxH/fLRR6m8f7nHwzmVYM1LvGsoIkikEQl1Y3XCm4nN+e&#10;liCcR9bYWiYFd3KwWc8ecsy0HfmDhpOvRAhhl6GC2vsuk9KVNRl0ke2IA3e1vUEfYF9J3eMYwk0r&#10;F3H8Kg02HBpq7GhXU3k7fRsFhxHH7XOyH4rbdXf/Oqfvn0VCSj3Op+0K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6kITFAAAA3QAA&#10;AA8AAAAAAAAAAAAAAAAAqgIAAGRycy9kb3ducmV2LnhtbFBLBQYAAAAABAAEAPoAAACcAwAAAAA=&#10;">
                            <v:oval id="Oval 1166" o:spid="_x0000_s129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bTMEA&#10;AADdAAAADwAAAGRycy9kb3ducmV2LnhtbERPzYrCMBC+C/sOYRb2pqkFda1GWQRd9eSqDzA0Y1O2&#10;mZQm1vr2RhC8zcf3O/NlZyvRUuNLxwqGgwQEce50yYWC82nd/wbhA7LGyjEpuJOH5eKjN8dMuxv/&#10;UXsMhYgh7DNUYEKoMyl9bsiiH7iaOHIX11gMETaF1A3eYritZJokY2mx5NhgsKaVofz/eLUKvPtd&#10;TXfDzWa7N6mclNN20h1apb4+u58ZiEBdeItf7q2O80fpC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Km0zBAAAA3QAAAA8AAAAAAAAAAAAAAAAAmAIAAGRycy9kb3du&#10;cmV2LnhtbFBLBQYAAAAABAAEAPUAAACGAwAAAAA=&#10;" fillcolor="#548dd4 [1951]" strokecolor="black [3213]" strokeweight=".25pt">
                              <v:shadow color="#868686"/>
                            </v:oval>
                            <v:oval id="Oval 1167" o:spid="_x0000_s129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yicAA&#10;AADdAAAADwAAAGRycy9kb3ducmV2LnhtbERPTYvCMBC9C/sfwix401QXi1ajLIKwFxeseh+TsS3b&#10;TEoTbf33G0HwNo/3OatNb2txp9ZXjhVMxgkIYu1MxYWC03E3moPwAdlg7ZgUPMjDZv0xWGFmXMcH&#10;uuehEDGEfYYKyhCaTEqvS7Lox64hjtzVtRZDhG0hTYtdDLe1nCZJKi1WHBtKbGhbkv7Lb1YB1r9p&#10;pxeznc73/Zn2E5Z8+VJq+Nl/L0EE6sNb/HL/mDh/Nk3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51yicAAAADdAAAADwAAAAAAAAAAAAAAAACYAgAAZHJzL2Rvd25y&#10;ZXYueG1sUEsFBgAAAAAEAAQA9QAAAIUDAAAAAA==&#10;" fillcolor="white [3201]" strokecolor="black [3213]" strokeweight=".25pt">
                              <v:shadow color="#868686"/>
                            </v:oval>
                          </v:group>
                          <v:group id="Group 1168" o:spid="_x0000_s1293"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oval id="Oval 1169" o:spid="_x0000_s129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0sUA&#10;AADdAAAADwAAAGRycy9kb3ducmV2LnhtbESPQW/CMAyF75P4D5En7TZSKm1AISCEBIOdgO0HWI1p&#10;qjVO1YTS/fv5gLSbrff83uflevCN6qmLdWADk3EGirgMtubKwPfX7nUGKiZki01gMvBLEdar0dMS&#10;CxvufKb+kiolIRwLNOBSagutY+nIYxyHlli0a+g8Jlm7StsO7xLuG51n2bv2WLM0OGxp66j8udy8&#10;gRg+tvPjZL8/fLpcT+t5Px1OvTEvz8NmASrRkP7Nj+uDFfy3X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zTSxQAAAN0AAAAPAAAAAAAAAAAAAAAAAJgCAABkcnMv&#10;ZG93bnJldi54bWxQSwUGAAAAAAQABAD1AAAAigMAAAAA&#10;" fillcolor="#548dd4 [1951]" strokecolor="black [3213]" strokeweight=".25pt">
                              <v:shadow color="#868686"/>
                            </v:oval>
                            <v:oval id="Oval 1170" o:spid="_x0000_s129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m+8AA&#10;AADdAAAADwAAAGRycy9kb3ducmV2LnhtbERPTYvCMBC9C/sfwix401RFsdUoiyB4ccHq3meTsS3b&#10;TEoTbf33G0HwNo/3Oettb2txp9ZXjhVMxgkIYu1MxYWCy3k/WoLwAdlg7ZgUPMjDdvMxWGNmXMcn&#10;uuehEDGEfYYKyhCaTEqvS7Lox64hjtzVtRZDhG0hTYtdDLe1nCbJQlqsODaU2NCuJP2X36wCrL8X&#10;nU7ne50f+x86Tljy70yp4Wf/tQIRqA9v8ct9MHH+fJrC85t4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Lm+8AAAADdAAAADwAAAAAAAAAAAAAAAACYAgAAZHJzL2Rvd25y&#10;ZXYueG1sUEsFBgAAAAAEAAQA9QAAAIUDAAAAAA==&#10;" fillcolor="white [3201]" strokecolor="black [3213]" strokeweight=".25pt">
                              <v:shadow color="#868686"/>
                            </v:oval>
                          </v:group>
                          <v:group id="Group 1171" o:spid="_x0000_s1296"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oval id="Oval 1172" o:spid="_x0000_s129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ksMA&#10;AADdAAAADwAAAGRycy9kb3ducmV2LnhtbERPS2rDMBDdB3oHMYXsGtkJqRs3simBfJpVm/YAgzW1&#10;TK2RsVTHuX0UKGQ3j/eddTnaVgzU+8axgnSWgCCunG64VvD9tX16AeEDssbWMSm4kIeyeJisMdfu&#10;zJ80nEItYgj7HBWYELpcSl8ZsuhnriOO3I/rLYYI+1rqHs8x3LZyniTP0mLDscFgRxtD1e/pzyrw&#10;br9Zvae73eFo5jJrVkM2fgxKTR/Ht1cQgcZwF/+7DzrOXy5SuH0TT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gLksMAAADdAAAADwAAAAAAAAAAAAAAAACYAgAAZHJzL2Rv&#10;d25yZXYueG1sUEsFBgAAAAAEAAQA9QAAAIgDAAAAAA==&#10;" fillcolor="#548dd4 [1951]" strokecolor="black [3213]" strokeweight=".25pt">
                              <v:shadow color="#868686"/>
                            </v:oval>
                            <v:oval id="Oval 1173" o:spid="_x0000_s129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V8EA&#10;AADdAAAADwAAAGRycy9kb3ducmV2LnhtbERPTWvCQBC9F/wPywi91Y2GiEZXKQWhlxSMeh93p0lo&#10;djZkt0n677uFgrd5vM/ZHyfbioF63zhWsFwkIIi1Mw1XCq6X08sGhA/IBlvHpOCHPBwPs6c95saN&#10;fKahDJWIIexzVFCH0OVSel2TRb9wHXHkPl1vMUTYV9L0OMZw28pVkqylxYZjQ40dvdWkv8pvqwDb&#10;j/Wot9lJl8V0o2LJku+pUs/z6XUHItAUHuJ/97uJ87N0BX/fxB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4lfBAAAA3QAAAA8AAAAAAAAAAAAAAAAAmAIAAGRycy9kb3du&#10;cmV2LnhtbFBLBQYAAAAABAAEAPUAAACGAwAAAAA=&#10;" fillcolor="white [3201]" strokecolor="black [3213]" strokeweight=".25pt">
                              <v:shadow color="#868686"/>
                            </v:oval>
                          </v:group>
                        </v:group>
                        <v:group id="Group 1174" o:spid="_x0000_s1299"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oval id="Oval 1175" o:spid="_x0000_s130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CsMA&#10;AADdAAAADwAAAGRycy9kb3ducmV2LnhtbERPS27CMBDdV+IO1iB1RxwoLRAwCCHxaVct5QCjeIgj&#10;4nEUmxBujyshdTdP7zuLVWcr0VLjS8cKhkkKgjh3uuRCwel3O5iC8AFZY+WYFNzJw2rZe1lgpt2N&#10;f6g9hkLEEPYZKjAh1JmUPjdk0SeuJo7c2TUWQ4RNIXWDtxhuKzlK0w9pseTYYLCmjaH8crxaBd7t&#10;N7PP4W53+DIjOSln7aT7bpV67XfrOYhAXfgXP90HHee/v43h7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oCsMAAADdAAAADwAAAAAAAAAAAAAAAACYAgAAZHJzL2Rv&#10;d25yZXYueG1sUEsFBgAAAAAEAAQA9QAAAIgDAAAAAA==&#10;" fillcolor="#548dd4 [1951]" strokecolor="black [3213]" strokeweight=".25pt">
                            <v:shadow color="#868686"/>
                          </v:oval>
                          <v:oval id="Oval 1176" o:spid="_x0000_s130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6I8IA&#10;AADdAAAADwAAAGRycy9kb3ducmV2LnhtbERPTWvDMAy9F/YfjAa7NU5XErY0bhmDQi8ZLO3umq0m&#10;YbEcYrfJ/v1cKOymx/tUuZttL640+s6xglWSgiDWznTcKDgd98sXED4gG+wdk4Jf8rDbPixKLIyb&#10;+JOudWhEDGFfoII2hKGQ0uuWLPrEDcSRO7vRYohwbKQZcYrhtpfPaZpLix3HhhYHem9J/9QXqwD7&#10;j3zSr9le19X8RdWKJX+vlXp6nN82IALN4V98dx9MnJ+tM7h9E0+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nojwgAAAN0AAAAPAAAAAAAAAAAAAAAAAJgCAABkcnMvZG93&#10;bnJldi54bWxQSwUGAAAAAAQABAD1AAAAhwMAAAAA&#10;" fillcolor="white [3201]" strokecolor="black [3213]" strokeweight=".25pt">
                            <v:shadow color="#868686"/>
                          </v:oval>
                        </v:group>
                      </v:group>
                      <v:group id="Group 1177" o:spid="_x0000_s1302" style="position:absolute;left:5412;top:3563;width:3146;height:612" coordorigin="5412,3563" coordsize="314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09tcQAAADdAAAADwAAAGRycy9kb3ducmV2LnhtbERPTWuDQBC9F/oflin0&#10;1qw2KMVmIxLa0kMIxBRKb4M7UYk7K+5Wzb/PBgK5zeN9ziqfTSdGGlxrWUG8iEAQV1a3XCv4OXy+&#10;vIFwHlljZ5kUnMlBvn58WGGm7cR7GktfixDCLkMFjfd9JqWrGjLoFrYnDtzRDgZ9gEMt9YBTCDed&#10;fI2iVBpsOTQ02NOmoepU/hsFXxNOxTL+GLen4+b8d0h2v9uYlHp+mot3EJ5mfxff3N86zE+WK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D09tcQAAADdAAAA&#10;DwAAAAAAAAAAAAAAAACqAgAAZHJzL2Rvd25yZXYueG1sUEsFBgAAAAAEAAQA+gAAAJsDAAAAAA==&#10;">
                        <v:shape id="AutoShape 1178" o:spid="_x0000_s1303" type="#_x0000_t32" style="position:absolute;left:5412;top:3786;width:223;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oPqcQAAADdAAAADwAAAGRycy9kb3ducmV2LnhtbERPTWsCMRC9F/wPYQQvpWa1aMvWKKsg&#10;VMGD2t6nm+kmuJmsm6jbf28Khd7m8T5ntuhcLa7UButZwWiYgSAuvbZcKfg4rp9eQYSIrLH2TAp+&#10;KMBi3nuYYa79jfd0PcRKpBAOOSowMTa5lKE05DAMfUOcuG/fOowJtpXULd5SuKvlOMum0qHl1GCw&#10;oZWh8nS4OAW7zWhZfBm72e7PdjdZF/WlevxUatDvijcQkbr4L/5zv+s0f/L8A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yg+pxAAAAN0AAAAPAAAAAAAAAAAA&#10;AAAAAKECAABkcnMvZG93bnJldi54bWxQSwUGAAAAAAQABAD5AAAAkgMAAAAA&#10;"/>
                        <v:shape id="AutoShape 1179" o:spid="_x0000_s1304" type="#_x0000_t32" style="position:absolute;left:5839;top:3786;width:266;height:1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dNZsYAAADdAAAADwAAAGRycy9kb3ducmV2LnhtbESPQWvDMAyF74P9B6PBLqN1srFS0rpl&#10;DAqlh8HaHHoUtpqExnJme2n276fDYDeJ9/Tep/V28r0aKaYusIFyXoAitsF13BioT7vZElTKyA77&#10;wGTghxJsN/d3a6xcuPEnjcfcKAnhVKGBNueh0jrZljymeRiIRbuE6DHLGhvtIt4k3Pf6uSgW2mPH&#10;0tDiQO8t2evx2xvoDvVHPT595WiXh/Icy3Q699aYx4fpbQUq05T/zX/Xeyf4ry+CK9/ICHr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nTWbGAAAA3QAAAA8AAAAAAAAA&#10;AAAAAAAAoQIAAGRycy9kb3ducmV2LnhtbFBLBQYAAAAABAAEAPkAAACUAwAAAAA=&#10;"/>
                        <v:shape id="AutoShape 1180" o:spid="_x0000_s1305" type="#_x0000_t32" style="position:absolute;left:5881;top:3684;width:863;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o/cQAAADdAAAADwAAAGRycy9kb3ducmV2LnhtbERPTWvCQBC9C/0PywheRDexVDR1lVIo&#10;iIdCYw4eh91pEszOprvbGP99t1DobR7vc3aH0XZiIB9axwryZQaCWDvTcq2gOr8tNiBCRDbYOSYF&#10;dwpw2D9MdlgYd+MPGspYixTCoUAFTYx9IWXQDVkMS9cTJ+7TeYsxQV9L4/GWwm0nV1m2lhZbTg0N&#10;9vTakL6W31ZBe6req2H+Fb3enPKLz8P50mmlZtPx5RlEpDH+i//cR5PmPz1u4febd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a+j9xAAAAN0AAAAPAAAAAAAAAAAA&#10;AAAAAKECAABkcnMvZG93bnJldi54bWxQSwUGAAAAAAQABAD5AAAAkgMAAAAA&#10;"/>
                        <v:shape id="AutoShape 1181" o:spid="_x0000_s1306" type="#_x0000_t32" style="position:absolute;left:5839;top:4165;width:451;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koMcAAADdAAAADwAAAGRycy9kb3ducmV2LnhtbESPT0sDMRDF74LfIUzBi7TZipWyNi2r&#10;ULBCD/3jfdyMm9DNZN2k7frtnYPgbYb35r3fLFZDaNWF+uQjG5hOClDEdbSeGwPHw3o8B5UyssU2&#10;Mhn4oQSr5e3NAksbr7yjyz43SkI4lWjA5dyVWqfaUcA0iR2xaF+xD5hl7Rtte7xKeGj1Q1E86YCe&#10;pcFhR6+O6tP+HAxsN9OX6tP5zfvu229n66o9N/cfxtyNhuoZVKYh/5v/rt+s4M8ehV++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JeSgxwAAAN0AAAAPAAAAAAAA&#10;AAAAAAAAAKECAABkcnMvZG93bnJldi54bWxQSwUGAAAAAAQABAD5AAAAlQMAAAAA&#10;"/>
                        <v:shape id="AutoShape 1182" o:spid="_x0000_s1307" type="#_x0000_t32" style="position:absolute;left:6579;top:4119;width:347;height: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uXhsMAAADdAAAADwAAAGRycy9kb3ducmV2LnhtbERPTWsCMRC9F/wPYYReSs2u2CKrUUpB&#10;EA8FdQ8eh2TcXdxM1iSu23/fCEJv83ifs1wPthU9+dA4VpBPMhDE2pmGKwXlcfM+BxEissHWMSn4&#10;pQDr1ehliYVxd95Tf4iVSCEcClRQx9gVUgZdk8UwcR1x4s7OW4wJ+koaj/cUbls5zbJPabHh1FBj&#10;R9816cvhZhU0u/Kn7N+u0ev5Lj/5PBxPrVbqdTx8LUBEGuK/+OnemjT/Y5bD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bl4bDAAAA3QAAAA8AAAAAAAAAAAAA&#10;AAAAoQIAAGRycy9kb3ducmV2LnhtbFBLBQYAAAAABAAEAPkAAACRAwAAAAA=&#10;"/>
                        <v:shape id="AutoShape 1183" o:spid="_x0000_s1308" type="#_x0000_t32" style="position:absolute;left:6537;top:3786;width:249;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kJ8cMAAADdAAAADwAAAGRycy9kb3ducmV2LnhtbERPTWsCMRC9F/ofwhS8FM2uWJGtUaQg&#10;iIeCugePQzLuLt1M1iRd13/fCEJv83ifs1wPthU9+dA4VpBPMhDE2pmGKwXlaTtegAgR2WDrmBTc&#10;KcB69fqyxMK4Gx+oP8ZKpBAOBSqoY+wKKYOuyWKYuI44cRfnLcYEfSWNx1sKt62cZtlcWmw4NdTY&#10;0VdN+uf4axU0+/K77N+v0evFPj/7PJzOrVZq9DZsPkFEGuK/+OnemTT/YzaFxzfp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JCfHDAAAA3QAAAA8AAAAAAAAAAAAA&#10;AAAAoQIAAGRycy9kb3ducmV2LnhtbFBLBQYAAAAABAAEAPkAAACRAwAAAAA=&#10;"/>
                        <v:shape id="AutoShape 1184" o:spid="_x0000_s1309" type="#_x0000_t32" style="position:absolute;left:6310;top:3582;width:47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d618QAAADdAAAADwAAAGRycy9kb3ducmV2LnhtbERPTWsCMRC9C/6HMEIvUrO2WspqlLUg&#10;VMGDtr2Pm+kmdDNZN1G3/74pCN7m8T5nvuxcLS7UButZwXiUgSAuvbZcKfj8WD++gggRWWPtmRT8&#10;UoDlot+bY679lfd0OcRKpBAOOSowMTa5lKE05DCMfEOcuG/fOowJtpXULV5TuKvlU5a9SIeWU4PB&#10;ht4MlT+Hs1Ow24xXxdHYzXZ/srvpuqjP1fBLqYdBV8xAROriXXxzv+s0fzp5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93rXxAAAAN0AAAAPAAAAAAAAAAAA&#10;AAAAAKECAABkcnMvZG93bnJldi54bWxQSwUGAAAAAAQABAD5AAAAkgMAAAAA&#10;"/>
                        <v:shape id="AutoShape 1185" o:spid="_x0000_s1310" type="#_x0000_t32" style="position:absolute;left:7216;top:4119;width:11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7io8QAAADdAAAADwAAAGRycy9kb3ducmV2LnhtbERPS2sCMRC+F/wPYQq9FM1atMjWKKsg&#10;VMGDr/u4mW5CN5N1E3X7702h0Nt8fM+ZzjtXixu1wXpWMBxkIIhLry1XCo6HVX8CIkRkjbVnUvBD&#10;Aeaz3tMUc+3vvKPbPlYihXDIUYGJscmlDKUhh2HgG+LEffnWYUywraRu8Z7CXS3fsuxdOrScGgw2&#10;tDRUfu+vTsF2PVwUZ2PXm93Fbseror5WryelXp674gNEpC7+i//cnzrNH49G8PtNOk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HuKjxAAAAN0AAAAPAAAAAAAAAAAA&#10;AAAAAKECAABkcnMvZG93bnJldi54bWxQSwUGAAAAAAQABAD5AAAAkgMAAAAA&#10;"/>
                        <v:shape id="AutoShape 1186" o:spid="_x0000_s1311" type="#_x0000_t32" style="position:absolute;left:7174;top:3740;width:440;height: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CRhcMAAADdAAAADwAAAGRycy9kb3ducmV2LnhtbERPTWsCMRC9C/6HMEIvotktKrIaRQqF&#10;4kGo7sHjkIy7i5vJmqTr9t83hUJv83ifs90PthU9+dA4VpDPMxDE2pmGKwXl5X22BhEissHWMSn4&#10;pgD73Xi0xcK4J39Sf46VSCEcClRQx9gVUgZdk8Uwdx1x4m7OW4wJ+koaj88Ublv5mmUrabHh1FBj&#10;R2816fv5yypojuWp7KeP6PX6mF99Hi7XViv1MhkOGxCRhvgv/nN/mDR/uVjC7zfpB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gkYXDAAAA3QAAAA8AAAAAAAAAAAAA&#10;AAAAoQIAAGRycy9kb3ducmV2LnhtbFBLBQYAAAAABAAEAPkAAACRAwAAAAA=&#10;"/>
                        <v:shape id="AutoShape 1187" o:spid="_x0000_s1312" type="#_x0000_t32" style="position:absolute;left:7903;top:3740;width:470;height: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DZT8QAAADdAAAADwAAAGRycy9kb3ducmV2LnhtbERPS2sCMRC+F/ofwhR6KZq1VJGtUbaC&#10;UAUPvu7jZroJ3UzWTdT13xuh0Nt8fM+ZzDpXiwu1wXpWMOhnIIhLry1XCva7RW8MIkRkjbVnUnCj&#10;ALPp89MEc+2vvKHLNlYihXDIUYGJscmlDKUhh6HvG+LE/fjWYUywraRu8ZrCXS3fs2wkHVpODQYb&#10;mhsqf7dnp2C9HHwVR2OXq83JroeLoj5XbwelXl+64hNEpC7+i//c3zrNH36M4PFNOk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NlPxAAAAN0AAAAPAAAAAAAAAAAA&#10;AAAAAKECAABkcnMvZG93bnJldi54bWxQSwUGAAAAAAQABAD5AAAAkgMAAAAA&#10;"/>
                        <v:shape id="AutoShape 1188" o:spid="_x0000_s1313" type="#_x0000_t32" style="position:absolute;left:7861;top:3563;width:697;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6qacQAAADdAAAADwAAAGRycy9kb3ducmV2LnhtbERPTWsCMRC9F/ofwgi9FM1usSpbo5SC&#10;UDwI1T14HJLp7uJmsk3iuv33RhC8zeN9znI92Fb05EPjWEE+yUAQa2carhSUh814ASJEZIOtY1Lw&#10;TwHWq+enJRbGXfiH+n2sRArhUKCCOsaukDLomiyGieuIE/frvMWYoK+k8XhJ4baVb1k2kxYbTg01&#10;dvRVkz7tz1ZBsy13Zf/6F71ebPOjz8Ph2GqlXkbD5weISEN8iO/ub5Pmv0/nc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vqppxAAAAN0AAAAPAAAAAAAAAAAA&#10;AAAAAKECAABkcnMvZG93bnJldi54bWxQSwUGAAAAAAQABAD5AAAAkgMAAAAA&#10;"/>
                      </v:group>
                    </v:group>
                    <v:group id="Group 1189" o:spid="_x0000_s1314" style="position:absolute;left:5164;top:2162;width:3682;height:900" coordorigin="5164,3419"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group id="Group 1190" o:spid="_x0000_s1315" style="position:absolute;left:5164;top:3419;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TausQAAADdAAAADwAAAGRycy9kb3ducmV2LnhtbERPTWvCQBC9C/0PyxR6&#10;003aWmrqKiJVPIhgFMTbkB2TYHY2ZLdJ/PddQfA2j/c503lvKtFS40rLCuJRBII4s7rkXMHxsBp+&#10;g3AeWWNlmRTcyMF89jKYYqJtx3tqU5+LEMIuQQWF93UipcsKMuhGtiYO3MU2Bn2ATS51g10IN5V8&#10;j6IvabDk0FBgTcuCsmv6ZxSsO+wWH/Fvu71elrfzYbw7bWNS6u21X/yA8NT7p/jh3ugwf/w5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aTausQAAADdAAAA&#10;DwAAAAAAAAAAAAAAAACqAgAAZHJzL2Rvd25yZXYueG1sUEsFBgAAAAAEAAQA+gAAAJsDAAAAAA==&#10;">
                        <v:group id="Group 1191" o:spid="_x0000_s1316"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oval id="Oval 1192" o:spid="_x0000_s131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uMsEA&#10;AADdAAAADwAAAGRycy9kb3ducmV2LnhtbERP24rCMBB9F/yHMIJvmlbw1jWKCF52n9TdDxia2abY&#10;TEoTa/17Iyzs2xzOdVabzlaipcaXjhWk4wQEce50yYWCn+/9aAHCB2SNlWNS8CQPm3W/t8JMuwdf&#10;qL2GQsQQ9hkqMCHUmZQ+N2TRj11NHLlf11gMETaF1A0+Yrit5CRJZtJiybHBYE07Q/ntercKvDvu&#10;lp/p4XD6MhM5L5ftvDu3Sg0H3fYDRKAu/Iv/3Ccd50+nKby/iS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37jLBAAAA3QAAAA8AAAAAAAAAAAAAAAAAmAIAAGRycy9kb3du&#10;cmV2LnhtbFBLBQYAAAAABAAEAPUAAACGAwAAAAA=&#10;" fillcolor="#548dd4 [1951]" strokecolor="black [3213]" strokeweight=".25pt">
                            <v:shadow color="#868686"/>
                          </v:oval>
                          <v:oval id="Oval 1193" o:spid="_x0000_s131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H98IA&#10;AADdAAAADwAAAGRycy9kb3ducmV2LnhtbERPTWvDMAy9D/ofjAq7LU5bErY0bimDQi8pLNvumq0m&#10;obEcYq/J/n09GOymx/tUuZ9tL240+s6xglWSgiDWznTcKPh4Pz49g/AB2WDvmBT8kIf9bvFQYmHc&#10;xG90q0MjYgj7AhW0IQyFlF63ZNEnbiCO3MWNFkOEYyPNiFMMt71cp2kuLXYcG1oc6LUlfa2/rQLs&#10;z/mkX7Kjrqv5k6oVS/7aKPW4nA9bEIHm8C/+c59MnJ9la/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oAf3wgAAAN0AAAAPAAAAAAAAAAAAAAAAAJgCAABkcnMvZG93&#10;bnJldi54bWxQSwUGAAAAAAQABAD1AAAAhwMAAAAA&#10;" fillcolor="white [3201]" strokecolor="black [3213]" strokeweight=".25pt">
                            <v:shadow color="#868686"/>
                          </v:oval>
                        </v:group>
                        <v:group id="Group 1194" o:spid="_x0000_s1319"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group id="Group 1195" o:spid="_x0000_s1320"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oval id="Oval 1196" o:spid="_x0000_s132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cEA&#10;AADdAAAADwAAAGRycy9kb3ducmV2LnhtbERPzYrCMBC+C/sOYRb2pqlCda1GWQRd9eSqDzA0Y1O2&#10;mZQm1vr2RhC8zcf3O/NlZyvRUuNLxwqGgwQEce50yYWC82nd/wbhA7LGyjEpuJOH5eKjN8dMuxv/&#10;UXsMhYgh7DNUYEKoMyl9bsiiH7iaOHIX11gMETaF1A3eYrit5ChJxtJiybHBYE0rQ/n/8WoVePe7&#10;mu6Gm812b0ZyUk7bSXdolfr67H5mIAJ14S1+ubc6zk/TF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M6DHBAAAA3QAAAA8AAAAAAAAAAAAAAAAAmAIAAGRycy9kb3du&#10;cmV2LnhtbFBLBQYAAAAABAAEAPUAAACGAwAAAAA=&#10;" fillcolor="#548dd4 [1951]" strokecolor="black [3213]" strokeweight=".25pt">
                              <v:shadow color="#868686"/>
                            </v:oval>
                            <v:oval id="Oval 1197" o:spid="_x0000_s132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B9MEA&#10;AADdAAAADwAAAGRycy9kb3ducmV2LnhtbERPTWvCQBC9F/wPywi91Y0tCRpdpRQCvSg06n3cHZNg&#10;djZkt0n6791Cobd5vM/Z7ifbioF63zhWsFwkIIi1Mw1XCs6n4mUFwgdkg61jUvBDHva72dMWc+NG&#10;/qKhDJWIIexzVFCH0OVSel2TRb9wHXHkbq63GCLsK2l6HGO4beVrkmTSYsOxocaOPmrS9/LbKsD2&#10;mI16nRa6PEwXOixZ8vVNqef59L4BEWgK/+I/96eJ89M0g99v4gl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bAfTBAAAA3QAAAA8AAAAAAAAAAAAAAAAAmAIAAGRycy9kb3du&#10;cmV2LnhtbFBLBQYAAAAABAAEAPUAAACGAwAAAAA=&#10;" fillcolor="white [3201]" strokecolor="black [3213]" strokeweight=".25pt">
                              <v:shadow color="#868686"/>
                            </v:oval>
                          </v:group>
                          <v:group id="Group 1198" o:spid="_x0000_s1323"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59jsQAAADdAAAADwAAAGRycy9kb3ducmV2LnhtbERPS2vCQBC+F/wPywi9&#10;1U0sqRJdRUTFgxR8gHgbsmMSzM6G7JrEf98tFHqbj+8582VvKtFS40rLCuJRBII4s7rkXMHlvP2Y&#10;gnAeWWNlmRS8yMFyMXibY6ptx0dqTz4XIYRdigoK7+tUSpcVZNCNbE0cuLttDPoAm1zqBrsQbio5&#10;jqIvabDk0FBgTeuCssfpaRTsOuxWn/GmPTzu69ftnHxfDzEp9T7sVzMQnnr/L/5z73WYnyQ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59jsQAAADdAAAA&#10;DwAAAAAAAAAAAAAAAACqAgAAZHJzL2Rvd25yZXYueG1sUEsFBgAAAAAEAAQA+gAAAJsDAAAAAA==&#10;">
                            <v:oval id="Oval 1199" o:spid="_x0000_s132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1Hr8UA&#10;AADdAAAADwAAAGRycy9kb3ducmV2LnhtbESPQW/CMAyF70j8h8hIu0EKEjA6AkJIMMYJ2H6A1XhN&#10;tcapmqx0/x4fJnGz9Z7f+7ze9r5WHbWxCmxgOslAERfBVlwa+Po8jF9BxYRssQ5MBv4ownYzHKwx&#10;t+HOV+puqVQSwjFHAy6lJtc6Fo48xkloiEX7Dq3HJGtbatviXcJ9rWdZttAeK5YGhw3tHRU/t19v&#10;IIb3/epjejyezm6ml9WqW/aXzpiXUb97A5WoT0/z//XJCv58LrjyjYy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UevxQAAAN0AAAAPAAAAAAAAAAAAAAAAAJgCAABkcnMv&#10;ZG93bnJldi54bWxQSwUGAAAAAAQABAD1AAAAigMAAAAA&#10;" fillcolor="#548dd4 [1951]" strokecolor="black [3213]" strokeweight=".25pt">
                              <v:shadow color="#868686"/>
                            </v:oval>
                            <v:oval id="Oval 1200" o:spid="_x0000_s132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VhsAA&#10;AADdAAAADwAAAGRycy9kb3ducmV2LnhtbERPTYvCMBC9C/6HMII3TVUqa9coIgheFLa699lkbIvN&#10;pDTR1n9vFhb2No/3Oettb2vxpNZXjhXMpgkIYu1MxYWC6+Uw+QDhA7LB2jEpeJGH7WY4WGNmXMdf&#10;9MxDIWII+wwVlCE0mZRel2TRT11DHLmbay2GCNtCmha7GG5rOU+SpbRYcWwosaF9SfqeP6wCrM/L&#10;Tq/Sg85P/TedZiz5Z6HUeNTvPkEE6sO/+M99NHF+mq7g95t4gt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SVhsAAAADdAAAADwAAAAAAAAAAAAAAAACYAgAAZHJzL2Rvd25y&#10;ZXYueG1sUEsFBgAAAAAEAAQA9QAAAIUDAAAAAA==&#10;" fillcolor="white [3201]" strokecolor="black [3213]" strokeweight=".25pt">
                              <v:shadow color="#868686"/>
                            </v:oval>
                          </v:group>
                          <v:group id="Group 1201" o:spid="_x0000_s1326"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ysvR8cAAADd&#10;AAAADwAAAAAAAAAAAAAAAACqAgAAZHJzL2Rvd25yZXYueG1sUEsFBgAAAAAEAAQA+gAAAJ4DAAAA&#10;AA==&#10;">
                            <v:oval id="Oval 1202" o:spid="_x0000_s132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kj8IA&#10;AADdAAAADwAAAGRycy9kb3ducmV2LnhtbERP24rCMBB9F/Yfwiz4pmkFda1GWQQv65OrfsDQjE3Z&#10;ZlKaWOvfG2HBtzmc6yxWna1ES40vHStIhwkI4tzpkgsFl/Nm8AXCB2SNlWNS8CAPq+VHb4GZdnf+&#10;pfYUChFD2GeowIRQZ1L63JBFP3Q1ceSurrEYImwKqRu8x3BbyVGSTKTFkmODwZrWhvK/080q8G63&#10;nv2k2+3+YEZyWs7aaXdslep/dt9zEIG68Bb/u/c6zh9PUnh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ySPwgAAAN0AAAAPAAAAAAAAAAAAAAAAAJgCAABkcnMvZG93&#10;bnJldi54bWxQSwUGAAAAAAQABAD1AAAAhwMAAAAA&#10;" fillcolor="#548dd4 [1951]" strokecolor="black [3213]" strokeweight=".25pt">
                              <v:shadow color="#868686"/>
                            </v:oval>
                            <v:oval id="Oval 1203" o:spid="_x0000_s132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zNSsAA&#10;AADdAAAADwAAAGRycy9kb3ducmV2LnhtbERPTYvCMBC9C/sfwix401QXi1ajLIKwFxeseh+TsS3b&#10;TEoTbf33G0HwNo/3OatNb2txp9ZXjhVMxgkIYu1MxYWC03E3moPwAdlg7ZgUPMjDZv0xWGFmXMcH&#10;uuehEDGEfYYKyhCaTEqvS7Lox64hjtzVtRZDhG0hTYtdDLe1nCZJKi1WHBtKbGhbkv7Lb1YB1r9p&#10;pxeznc73/Zn2E5Z8+VJq+Nl/L0EE6sNb/HL/mDh/lk7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szNSsAAAADdAAAADwAAAAAAAAAAAAAAAACYAgAAZHJzL2Rvd25y&#10;ZXYueG1sUEsFBgAAAAAEAAQA9QAAAIUDAAAAAA==&#10;" fillcolor="white [3201]" strokecolor="black [3213]" strokeweight=".25pt">
                              <v:shadow color="#868686"/>
                            </v:oval>
                          </v:group>
                          <v:group id="Group 1204" o:spid="_x0000_s1329"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oval id="Oval 1205" o:spid="_x0000_s133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HF8EA&#10;AADdAAAADwAAAGRycy9kb3ducmV2LnhtbERP24rCMBB9F/yHMIJva6p4rUYRYV13n9bLBwzN2BSb&#10;SWmytfv3RhB8m8O5zmrT2lI0VPvCsYLhIAFBnDldcK7gcv78mIPwAVlj6ZgU/JOHzbrbWWGq3Z2P&#10;1JxCLmII+xQVmBCqVEqfGbLoB64ijtzV1RZDhHUudY33GG5LOUqSqbRYcGwwWNHOUHY7/VkF3n3t&#10;Ft/D/f7wY0ZyViyaWfvbKNXvtdsliEBteItf7oOO8yfTMTy/iS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hxfBAAAA3QAAAA8AAAAAAAAAAAAAAAAAmAIAAGRycy9kb3du&#10;cmV2LnhtbFBLBQYAAAAABAAEAPUAAACGAwAAAAA=&#10;" fillcolor="#548dd4 [1951]" strokecolor="black [3213]" strokeweight=".25pt">
                              <v:shadow color="#868686"/>
                            </v:oval>
                            <v:oval id="Oval 1206" o:spid="_x0000_s133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VVPsEA&#10;AADdAAAADwAAAGRycy9kb3ducmV2LnhtbERPTWvCQBC9F/wPywi91Y0tCRpdpRQCvSg06n3cHZNg&#10;djZkt0n6791Cobd5vM/Z7ifbioF63zhWsFwkIIi1Mw1XCs6n4mUFwgdkg61jUvBDHva72dMWc+NG&#10;/qKhDJWIIexzVFCH0OVSel2TRb9wHXHkbq63GCLsK2l6HGO4beVrkmTSYsOxocaOPmrS9/LbKsD2&#10;mI16nRa6PEwXOixZ8vVNqef59L4BEWgK/+I/96eJ89Mshd9v4gl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VT7BAAAA3QAAAA8AAAAAAAAAAAAAAAAAmAIAAGRycy9kb3du&#10;cmV2LnhtbFBLBQYAAAAABAAEAPUAAACGAwAAAAA=&#10;" fillcolor="white [3201]" strokecolor="black [3213]" strokeweight=".25pt">
                              <v:shadow color="#868686"/>
                            </v:oval>
                          </v:group>
                          <v:group id="Group 1207" o:spid="_x0000_s1332"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4SqMMAAADdAAAADwAAAGRycy9kb3ducmV2LnhtbERPTYvCMBC9L/gfwgh7&#10;W9MqFqlGEXFlDyKsCuJtaMa22ExKk23rvzeCsLd5vM9ZrHpTiZYaV1pWEI8iEMSZ1SXnCs6n768Z&#10;COeRNVaWScGDHKyWg48Fptp2/Evt0ecihLBLUUHhfZ1K6bKCDLqRrYkDd7ONQR9gk0vdYBfCTSXH&#10;UZRIgyWHhgJr2hSU3Y9/RsGuw249ibft/n7bPK6n6eGyj0mpz2G/noPw1Pt/8dv9o8P8aZL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hKowwAAAN0AAAAP&#10;AAAAAAAAAAAAAAAAAKoCAABkcnMvZG93bnJldi54bWxQSwUGAAAAAAQABAD6AAAAmgMAAAAA&#10;">
                            <v:oval id="Oval 1208" o:spid="_x0000_s1333"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ZYMMA&#10;AADdAAAADwAAAGRycy9kb3ducmV2LnhtbERPzWrCQBC+F3yHZYTemk2EGk2zERFqtSe1fYAhO80G&#10;s7Mhu43p23cLQm/z8f1OuZlsJ0YafOtYQZakIIhrp1tuFHx+vD6tQPiArLFzTAp+yMOmmj2UWGh3&#10;4zONl9CIGMK+QAUmhL6Q0teGLPrE9cSR+3KDxRDh0Eg94C2G204u0nQpLbYcGwz2tDNUXy/fVoF3&#10;b7v1MdvvD+9mIfN2PebTaVTqcT5tX0AEmsK/+O4+6Dj/eZnD3zfxBF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4ZYMMAAADdAAAADwAAAAAAAAAAAAAAAACYAgAAZHJzL2Rv&#10;d25yZXYueG1sUEsFBgAAAAAEAAQA9QAAAIgDAAAAAA==&#10;" fillcolor="#548dd4 [1951]" strokecolor="black [3213]" strokeweight=".25pt">
                              <v:shadow color="#868686"/>
                            </v:oval>
                            <v:oval id="Oval 1209" o:spid="_x0000_s1334"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T6oMQA&#10;AADdAAAADwAAAGRycy9kb3ducmV2LnhtbESPQWvCQBCF7wX/wzKCt7qxYrCpq0hB6EXBtN6nu9Mk&#10;mJ0N2a1J/33nIHib4b1575vNbvStulEfm8AGFvMMFLENruHKwNfn4XkNKiZkh21gMvBHEXbbydMG&#10;CxcGPtOtTJWSEI4FGqhT6gqto63JY5yHjli0n9B7TLL2lXY9DhLuW/2SZbn22LA01NjRe032Wv56&#10;A9ie8sG+rg62PI4XOi5Y8/fSmNl03L+BSjSmh/l+/eEEf5ULrnwjI+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qDEAAAA3QAAAA8AAAAAAAAAAAAAAAAAmAIAAGRycy9k&#10;b3ducmV2LnhtbFBLBQYAAAAABAAEAPUAAACJAwAAAAA=&#10;" fillcolor="white [3201]" strokecolor="black [3213]" strokeweight=".25pt">
                              <v:shadow color="#868686"/>
                            </v:oval>
                          </v:group>
                          <v:group id="Group 1210" o:spid="_x0000_s1335"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G2sUAAADdAAAADwAAAGRycy9kb3ducmV2LnhtbERPS2vCQBC+F/wPyxS8&#10;1U2UhJq6ikiVHkKhKpTehuyYBLOzIbvN4993C4Xe5uN7zmY3mkb01LnasoJ4EYEgLqyuuVRwvRyf&#10;nkE4j6yxsUwKJnKw284eNphpO/AH9WdfihDCLkMFlfdtJqUrKjLoFrYlDtzNdgZ9gF0pdYdDCDeN&#10;XEZRKg3WHBoqbOlQUXE/fxsFpwGH/Sp+7fP77TB9XZL3zzwmpeaP4/4FhKfR/4v/3G86zE/SN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4RhtrFAAAA3QAA&#10;AA8AAAAAAAAAAAAAAAAAqgIAAGRycy9kb3ducmV2LnhtbFBLBQYAAAAABAAEAPoAAACcAwAAAAA=&#10;">
                            <v:oval id="Oval 1211" o:spid="_x0000_s1336"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XycUA&#10;AADdAAAADwAAAGRycy9kb3ducmV2LnhtbESPQW/CMAyF75P4D5En7TZSkEahEBBCGoOdgO0HWI1p&#10;qjVO1WSl+/f4gLSbrff83ufVZvCN6qmLdWADk3EGirgMtubKwPfX++scVEzIFpvAZOCPImzWo6cV&#10;Fjbc+Ez9JVVKQjgWaMCl1BZax9KRxzgOLbFo19B5TLJ2lbYd3iTcN3qaZTPtsWZpcNjSzlH5c/n1&#10;BmL42C2Ok/3+8OmmOq8XfT6cemNenoftElSiIf2bH9cHK/hvufDLNzKCX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hfJxQAAAN0AAAAPAAAAAAAAAAAAAAAAAJgCAABkcnMv&#10;ZG93bnJldi54bWxQSwUGAAAAAAQABAD1AAAAigMAAAAA&#10;" fillcolor="#548dd4 [1951]" strokecolor="black [3213]" strokeweight=".25pt">
                              <v:shadow color="#868686"/>
                            </v:oval>
                            <v:oval id="Oval 1212" o:spid="_x0000_s1337"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fF4MEA&#10;AADdAAAADwAAAGRycy9kb3ducmV2LnhtbERPTWvCQBC9C/6HZQRvZhNFa6OrSEHoxYJpex93p0kw&#10;OxuyW5P+e1coeJvH+5ztfrCNuFHna8cKsiQFQaydqblU8PV5nK1B+IBssHFMCv7Iw343Hm0xN67n&#10;M92KUIoYwj5HBVUIbS6l1xVZ9IlriSP34zqLIcKulKbDPobbRs7TdCUt1hwbKmzprSJ9LX6tAmw+&#10;Vr1+XR51cRq+6ZSx5MtCqelkOGxABBrCU/zvfjdx/vIlg8c38QS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HxeDBAAAA3QAAAA8AAAAAAAAAAAAAAAAAmAIAAGRycy9kb3du&#10;cmV2LnhtbFBLBQYAAAAABAAEAPUAAACGAwAAAAA=&#10;" fillcolor="white [3201]" strokecolor="black [3213]" strokeweight=".25pt">
                              <v:shadow color="#868686"/>
                            </v:oval>
                          </v:group>
                          <v:group id="Group 1213" o:spid="_x0000_s1338"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oval id="Oval 1214" o:spid="_x0000_s133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JvsIA&#10;AADdAAAADwAAAGRycy9kb3ducmV2LnhtbERP24rCMBB9X/Afwgj7pqkua7UaRYR11SdvHzA0Y1Ns&#10;JqWJtfv3mwVh3+ZwrrNYdbYSLTW+dKxgNExAEOdOl1wouF6+BlMQPiBrrByTgh/ysFr23haYaffk&#10;E7XnUIgYwj5DBSaEOpPS54Ys+qGriSN3c43FEGFTSN3gM4bbSo6TZCItlhwbDNa0MZTfzw+rwLvv&#10;zWw/2m53BzOWaTlr0+7YKvXe79ZzEIG68C9+uXc6zv9MP+Dvm3i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Im+wgAAAN0AAAAPAAAAAAAAAAAAAAAAAJgCAABkcnMvZG93&#10;bnJldi54bWxQSwUGAAAAAAQABAD1AAAAhwMAAAAA&#10;" fillcolor="#548dd4 [1951]" strokecolor="black [3213]" strokeweight=".25pt">
                              <v:shadow color="#868686"/>
                            </v:oval>
                            <v:oval id="Oval 1215" o:spid="_x0000_s134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meMEA&#10;AADdAAAADwAAAGRycy9kb3ducmV2LnhtbERPS2vCQBC+F/oflil4q5vUd5pViiB4sWDU+7g7TUKz&#10;syG7NfHfdwsFb/PxPSffDLYRN+p87VhBOk5AEGtnai4VnE+71yUIH5ANNo5JwZ08bNbPTzlmxvV8&#10;pFsRShFD2GeooAqhzaT0uiKLfuxa4sh9uc5iiLArpemwj+G2kW9JMpcWa44NFba0rUh/Fz9WATaf&#10;816vZjtdHIYLHVKWfJ0oNXoZPt5BBBrCQ/zv3ps4f7aYwt838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wZnjBAAAA3QAAAA8AAAAAAAAAAAAAAAAAmAIAAGRycy9kb3du&#10;cmV2LnhtbFBLBQYAAAAABAAEAPUAAACGAwAAAAA=&#10;" fillcolor="white [3201]" strokecolor="black [3213]" strokeweight=".25pt">
                              <v:shadow color="#868686"/>
                            </v:oval>
                          </v:group>
                        </v:group>
                        <v:group id="Group 1216" o:spid="_x0000_s1341"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UaAsQAAADdAAAADwAAAGRycy9kb3ducmV2LnhtbERPS2vCQBC+F/wPywi9&#10;1U0sqRJdRUTFgxR8gHgbsmMSzM6G7JrEf98tFHqbj+8582VvKtFS40rLCuJRBII4s7rkXMHlvP2Y&#10;gnAeWWNlmRS8yMFyMXibY6ptx0dqTz4XIYRdigoK7+tUSpcVZNCNbE0cuLttDPoAm1zqBrsQbio5&#10;jqIvabDk0FBgTeuCssfpaRTsOuxWn/GmPTzu69ftnHx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UaAsQAAADdAAAA&#10;DwAAAAAAAAAAAAAAAACqAgAAZHJzL2Rvd25yZXYueG1sUEsFBgAAAAAEAAQA+gAAAJsDAAAAAA==&#10;">
                          <v:oval id="Oval 1217" o:spid="_x0000_s134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sqJsMA&#10;AADdAAAADwAAAGRycy9kb3ducmV2LnhtbERPzWrCQBC+F3yHZYTemk2EGk2zERFqtSe1fYAhO80G&#10;s7Mhu43p23cLQm/z8f1OuZlsJ0YafOtYQZakIIhrp1tuFHx+vD6tQPiArLFzTAp+yMOmmj2UWGh3&#10;4zONl9CIGMK+QAUmhL6Q0teGLPrE9cSR+3KDxRDh0Eg94C2G204u0nQpLbYcGwz2tDNUXy/fVoF3&#10;b7v1MdvvD+9mIfN2PebTaVTqcT5tX0AEmsK/+O4+6Dj/OV/C3zfxBF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sqJsMAAADdAAAADwAAAAAAAAAAAAAAAACYAgAAZHJzL2Rv&#10;d25yZXYueG1sUEsFBgAAAAAEAAQA9QAAAIgDAAAAAA==&#10;" fillcolor="#548dd4 [1951]" strokecolor="black [3213]" strokeweight=".25pt">
                            <v:shadow color="#868686"/>
                          </v:oval>
                          <v:oval id="Oval 1218" o:spid="_x0000_s134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4D8IA&#10;AADdAAAADwAAAGRycy9kb3ducmV2LnhtbERP32vCMBB+H+x/CDfY25q6oZ2dUYYg+OLAur3fkrMt&#10;ay4libb+90YY+HYf389brEbbiTP50DpWMMlyEMTamZZrBd+Hzcs7iBCRDXaOScGFAqyWjw8LLI0b&#10;eE/nKtYihXAoUUETY19KGXRDFkPmeuLEHZ23GBP0tTQehxRuO/ma5zNpseXU0GBP64b0X3WyCrD7&#10;mg16Pt3oajf+0G7Ckn/flHp+Gj8/QEQa4138796aNH9aFHD7Jp0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vgPwgAAAN0AAAAPAAAAAAAAAAAAAAAAAJgCAABkcnMvZG93&#10;bnJldi54bWxQSwUGAAAAAAQABAD1AAAAhwMAAAAA&#10;" fillcolor="white [3201]" strokecolor="black [3213]" strokeweight=".25pt">
                            <v:shadow color="#868686"/>
                          </v:oval>
                        </v:group>
                      </v:group>
                      <v:group id="Group 1219" o:spid="_x0000_s1344" style="position:absolute;left:5412;top:3563;width:3146;height:612" coordorigin="5412,3563" coordsize="314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S1nMcAAADdAAAADwAAAGRycy9kb3ducmV2LnhtbESPQWvCQBCF70L/wzIF&#10;b7pJi21JXUWkFQ9SaCyItyE7JsHsbMhuk/jvnUOhtxnem/e+Wa5H16ieulB7NpDOE1DEhbc1lwZ+&#10;jp+zN1AhIltsPJOBGwVYrx4mS8ysH/ib+jyWSkI4ZGigirHNtA5FRQ7D3LfEol185zDK2pXadjhI&#10;uGv0U5K8aIc1S0OFLW0rKq75rzOwG3DYPKcf/eF62d7Ox8XX6ZCSMdPHcfMOKtIY/81/13sr+ItX&#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IS1nMcAAADd&#10;AAAADwAAAAAAAAAAAAAAAACqAgAAZHJzL2Rvd25yZXYueG1sUEsFBgAAAAAEAAQA+gAAAJ4DAAAA&#10;AA==&#10;">
                        <v:shape id="AutoShape 1220" o:spid="_x0000_s1345" type="#_x0000_t32" style="position:absolute;left:5412;top:3786;width:223;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OHgMQAAADdAAAADwAAAGRycy9kb3ducmV2LnhtbERPTWsCMRC9F/wPYQQvpWYV1HZrlFUQ&#10;quBBbe/TzXQT3EzWTdTtv28Khd7m8T5nvuxcLW7UButZwWiYgSAuvbZcKXg/bZ6eQYSIrLH2TAq+&#10;KcBy0XuYY679nQ90O8ZKpBAOOSowMTa5lKE05DAMfUOcuC/fOowJtpXULd5TuKvlOMum0qHl1GCw&#10;obWh8ny8OgX77WhVfBq73R0udj/ZFPW1evxQatDvilcQkbr4L/5zv+k0fzJ7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c4eAxAAAAN0AAAAPAAAAAAAAAAAA&#10;AAAAAKECAABkcnMvZG93bnJldi54bWxQSwUGAAAAAAQABAD5AAAAkgMAAAAA&#10;"/>
                        <v:shape id="AutoShape 1221" o:spid="_x0000_s1346" type="#_x0000_t32" style="position:absolute;left:5839;top:3786;width:266;height:1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6Ih8YAAADdAAAADwAAAGRycy9kb3ducmV2LnhtbESPQWvDMAyF74P9B6NCL2N1UtgIWd1S&#10;BoPSw2BtDj0KW0vCYjmz3TT799NhsJvEe3rv02Y3+0FNFFMf2EC5KkAR2+B6bg0057fHClTKyA6H&#10;wGTghxLstvd3G6xduPEHTafcKgnhVKOBLuex1jrZjjymVRiJRfsM0WOWNbbaRbxJuB/0uiietcee&#10;paHDkV47sl+nqzfQH5v3Znr4ztFWx/ISy3S+DNaY5WLev4DKNOd/89/1wQn+UyX8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uiIfGAAAA3QAAAA8AAAAAAAAA&#10;AAAAAAAAoQIAAGRycy9kb3ducmV2LnhtbFBLBQYAAAAABAAEAPkAAACUAwAAAAA=&#10;"/>
                        <v:shape id="AutoShape 1222" o:spid="_x0000_s1347" type="#_x0000_t32" style="position:absolute;left:5881;top:3684;width:863;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ItHMMAAADdAAAADwAAAGRycy9kb3ducmV2LnhtbERPTWvCQBC9F/wPywheim4iKCF1lSIU&#10;xEOhmoPHYXeahGZn4+42xn/fLQje5vE+Z7MbbScG8qF1rCBfZCCItTMt1wqq88e8ABEissHOMSm4&#10;U4DddvKywdK4G3/RcIq1SCEcSlTQxNiXUgbdkMWwcD1x4r6dtxgT9LU0Hm8p3HZymWVrabHl1NBg&#10;T/uG9M/p1ypoj9VnNbxeo9fFMb/4PJwvnVZqNh3f30BEGuNT/HAfTJq/KnL4/yad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iLRzDAAAA3QAAAA8AAAAAAAAAAAAA&#10;AAAAoQIAAGRycy9kb3ducmV2LnhtbFBLBQYAAAAABAAEAPkAAACRAwAAAAA=&#10;"/>
                        <v:shape id="AutoShape 1223" o:spid="_x0000_s1348" type="#_x0000_t32" style="position:absolute;left:5839;top:4165;width:451;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l1sMAAADdAAAADwAAAGRycy9kb3ducmV2LnhtbERPTWsCMRC9C/6HMEIvUrMKFtkaZRWE&#10;WvCg1ft0M90EN5N1E3X7741Q6G0e73Pmy87V4kZtsJ4VjEcZCOLSa8uVguPX5nUGIkRkjbVnUvBL&#10;AZaLfm+OufZ33tPtECuRQjjkqMDE2ORShtKQwzDyDXHifnzrMCbYVlK3eE/hrpaTLHuTDi2nBoMN&#10;rQ2V58PVKdhtx6vi29jt5/5id9NNUV+r4Umpl0FXvIOI1MV/8Z/7Q6f509kEnt+kE+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CZdbDAAAA3QAAAA8AAAAAAAAAAAAA&#10;AAAAoQIAAGRycy9kb3ducmV2LnhtbFBLBQYAAAAABAAEAPkAAACRAwAAAAA=&#10;"/>
                        <v:shape id="AutoShape 1224" o:spid="_x0000_s1349" type="#_x0000_t32" style="position:absolute;left:6579;top:4119;width:347;height: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wW8MMAAADdAAAADwAAAGRycy9kb3ducmV2LnhtbERPTWvCQBC9F/wPywi9lLqJ0hKiq5RC&#10;QTwI1Rw8DrtjEszOxt1tTP+9KxR6m8f7nNVmtJ0YyIfWsYJ8loEg1s60XCuojl+vBYgQkQ12jknB&#10;LwXYrCdPKyyNu/E3DYdYixTCoUQFTYx9KWXQDVkMM9cTJ+7svMWYoK+l8XhL4baT8yx7lxZbTg0N&#10;9vTZkL4cfqyCdlftq+HlGr0udvnJ5+F46rRSz9PxYwki0hj/xX/urUnz34o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8FvDDAAAA3QAAAA8AAAAAAAAAAAAA&#10;AAAAoQIAAGRycy9kb3ducmV2LnhtbFBLBQYAAAAABAAEAPkAAACRAwAAAAA=&#10;"/>
                        <v:shape id="AutoShape 1225" o:spid="_x0000_s1350" type="#_x0000_t32" style="position:absolute;left:6537;top:3786;width:249;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WOhMMAAADdAAAADwAAAGRycy9kb3ducmV2LnhtbERPTWvCQBC9F/wPywi9lLqJ2BKiq5RC&#10;QTwI1Rw8DrtjEszOxt1tTP+9KxR6m8f7nNVmtJ0YyIfWsYJ8loEg1s60XCuojl+vBYgQkQ12jknB&#10;LwXYrCdPKyyNu/E3DYdYixTCoUQFTYx9KWXQDVkMM9cTJ+7svMWYoK+l8XhL4baT8yx7lxZbTg0N&#10;9vTZkL4cfqyCdlftq+HlGr0udvnJ5+F46rRSz9PxYwki0hj/xX/urUnz34o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VjoTDAAAA3QAAAA8AAAAAAAAAAAAA&#10;AAAAoQIAAGRycy9kb3ducmV2LnhtbFBLBQYAAAAABAAEAPkAAACRAwAAAAA=&#10;"/>
                        <v:shape id="AutoShape 1226" o:spid="_x0000_s1351" type="#_x0000_t32" style="position:absolute;left:6310;top:3582;width:47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9osQAAADdAAAADwAAAGRycy9kb3ducmV2LnhtbERPTWsCMRC9F/ofwhR6KZq1sCKrUbYF&#10;oQoetPU+bsZNcDPZbqKu/74pCN7m8T5ntuhdIy7UBetZwWiYgSCuvLZcK/j5Xg4mIEJE1th4JgU3&#10;CrCYPz/NsND+ylu67GItUgiHAhWYGNtCylAZchiGviVO3NF3DmOCXS11h9cU7hr5nmVj6dByajDY&#10;0qeh6rQ7OwWb1eijPBi7Wm9/7SZfls25ftsr9frSl1MQkfr4EN/dXzrNzyc5/H+TTp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2ixAAAAN0AAAAPAAAAAAAAAAAA&#10;AAAAAKECAABkcnMvZG93bnJldi54bWxQSwUGAAAAAAQABAD5AAAAkgMAAAAA&#10;"/>
                        <v:shape id="AutoShape 1227" o:spid="_x0000_s1352" type="#_x0000_t32" style="position:absolute;left:7216;top:4119;width:11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lj1cMAAADdAAAADwAAAGRycy9kb3ducmV2LnhtbERPTWsCMRC9C/6HMEIvUrMKimyNsgqC&#10;Fjxo9T7dTDfBzWTdRN3++6ZQ6G0e73MWq87V4kFtsJ4VjEcZCOLSa8uVgvPH9nUOIkRkjbVnUvBN&#10;AVbLfm+BufZPPtLjFCuRQjjkqMDE2ORShtKQwzDyDXHivnzrMCbYVlK3+EzhrpaTLJtJh5ZTg8GG&#10;NobK6+nuFBz243Xxaez+/Xizh+m2qO/V8KLUy6Ar3kBE6uK/+M+902n+dD6D32/SCX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5Y9XDAAAA3QAAAA8AAAAAAAAAAAAA&#10;AAAAoQIAAGRycy9kb3ducmV2LnhtbFBLBQYAAAAABAAEAPkAAACRAwAAAAA=&#10;"/>
                        <v:shape id="AutoShape 1228" o:spid="_x0000_s1353" type="#_x0000_t32" style="position:absolute;left:7174;top:3740;width:440;height: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cQ88MAAADdAAAADwAAAGRycy9kb3ducmV2LnhtbERPTWvCQBC9F/wPywi9lLqJYBuiq5RC&#10;QTwI1Rw8DrtjEszOxt1tTP+9KxR6m8f7nNVmtJ0YyIfWsYJ8loEg1s60XCuojl+vBYgQkQ12jknB&#10;LwXYrCdPKyyNu/E3DYdYixTCoUQFTYx9KWXQDVkMM9cTJ+7svMWYoK+l8XhL4baT8yx7kxZbTg0N&#10;9vTZkL4cfqyCdlftq+HlGr0udvnJ5+F46rRSz9PxYwki0hj/xX/urUnzF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HEPPDAAAA3QAAAA8AAAAAAAAAAAAA&#10;AAAAoQIAAGRycy9kb3ducmV2LnhtbFBLBQYAAAAABAAEAPkAAACRAwAAAAA=&#10;"/>
                        <v:shape id="AutoShape 1229" o:spid="_x0000_s1354" type="#_x0000_t32" style="position:absolute;left:7903;top:3740;width:470;height: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SPMcAAADdAAAADwAAAGRycy9kb3ducmV2LnhtbESPQWsCMRCF70L/Q5hCL1KzFiyyGmUt&#10;CLXgQdvex810E7qZrJuo23/fORR6m+G9ee+b5XoIrbpSn3xkA9NJAYq4jtZzY+Djffs4B5UyssU2&#10;Mhn4oQTr1d1oiaWNNz7Q9ZgbJSGcSjTgcu5KrVPtKGCaxI5YtK/YB8yy9o22Pd4kPLT6qSiedUDP&#10;0uCwoxdH9ffxEgzsd9NNdXJ+93Y4+/1sW7WXZvxpzMP9UC1AZRryv/nv+tUK/mwuuPKNj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6lI8xwAAAN0AAAAPAAAAAAAA&#10;AAAAAAAAAKECAABkcnMvZG93bnJldi54bWxQSwUGAAAAAAQABAD5AAAAlQMAAAAA&#10;"/>
                        <v:shape id="AutoShape 1230" o:spid="_x0000_s1355" type="#_x0000_t32" style="position:absolute;left:7861;top:3563;width:697;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QhGsMAAADdAAAADwAAAGRycy9kb3ducmV2LnhtbERPTWvCQBC9F/wPywi9lLqJYEmjq5RC&#10;QTwI1Rw8DrtjEszOxt1tTP+9KxR6m8f7nNVmtJ0YyIfWsYJ8loEg1s60XCuojl+vBYgQkQ12jknB&#10;LwXYrCdPKyyNu/E3DYdYixTCoUQFTYx9KWXQDVkMM9cTJ+7svMWYoK+l8XhL4baT8yx7kxZbTg0N&#10;9vTZkL4cfqyCdlftq+HlGr0udvnJ5+F46rRSz9PxYwki0hj/xX/urUnzF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UIRrDAAAA3QAAAA8AAAAAAAAAAAAA&#10;AAAAoQIAAGRycy9kb3ducmV2LnhtbFBLBQYAAAAABAAEAPkAAACRAwAAAAA=&#10;"/>
                      </v:group>
                    </v:group>
                    <v:oval id="Oval 1231" o:spid="_x0000_s1356" style="position:absolute;left:6847;top:2063;width:2146;height:1223;rotation:-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6RkscA&#10;AADdAAAADwAAAGRycy9kb3ducmV2LnhtbESPQUvDQBCF74L/YRnBm9korWjabRElWIqHGltKb0N2&#10;zAazsyG7NvHfOwfB2zzmfW/eLNeT79SZhtgGNnCb5aCI62BbbgzsP8qbB1AxIVvsApOBH4qwXl1e&#10;LLGwYeR3OlepURLCsUADLqW+0DrWjjzGLPTEsvsMg8ckcmi0HXCUcN/puzy/1x5blgsOe3p2VH9V&#10;315qHKMLL7O6HLevb+V2dyqr2elgzPXV9LQAlWhK/+Y/emOFmz9Kf/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ekZLHAAAA3QAAAA8AAAAAAAAAAAAAAAAAmAIAAGRy&#10;cy9kb3ducmV2LnhtbFBLBQYAAAAABAAEAPUAAACMAwAAAAA=&#10;" filled="f">
                      <v:stroke dashstyle="longDash"/>
                    </v:oval>
                  </v:group>
                  <v:oval id="Oval 1232" o:spid="_x0000_s1357" style="position:absolute;left:4997;top:1841;width:2111;height:1365;rotation:-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0CccA&#10;AADdAAAADwAAAGRycy9kb3ducmV2LnhtbESPQWvCQBCF7wX/wzJCb3WjaGlTVymVoIgHmyrF25Ad&#10;s8HsbMhuTfz3bqHQ2wzvfW/ezJe9rcWVWl85VjAeJSCIC6crLhUcvrKnFxA+IGusHZOCG3lYLgYP&#10;c0y16/iTrnkoRQxhn6ICE0KTSukLQxb9yDXEUTu71mKIa1tK3WIXw20tJ0nyLC1WHC8YbOjDUHHJ&#10;f2ys8e2NW02LrNuud9l2f8ry6emo1OOwf38DEagP/+Y/eqMjN3sdw+83cQS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SNAnHAAAA3QAAAA8AAAAAAAAAAAAAAAAAmAIAAGRy&#10;cy9kb3ducmV2LnhtbFBLBQYAAAAABAAEAPUAAACMAwAAAAA=&#10;" filled="f">
                    <v:stroke dashstyle="longDash"/>
                  </v:oval>
                </v:group>
                <v:shape id="Text Box 1233" o:spid="_x0000_s1358" type="#_x0000_t202" style="position:absolute;left:34698;top:3165;width:13454;height:6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Ei8EA&#10;AADdAAAADwAAAGRycy9kb3ducmV2LnhtbERP24rCMBB9F/yHMAu+iE0VL2vXKKug+OrlA6bN2JZt&#10;JqXJ2vr3RhB8m8O5zmrTmUrcqXGlZQXjKAZBnFldcq7getmPvkE4j6yxskwKHuRgs+73Vpho2/KJ&#10;7mefixDCLkEFhfd1IqXLCjLoIlsTB+5mG4M+wCaXusE2hJtKTuJ4Lg2WHBoKrGlXUPZ3/jcKbsd2&#10;OFu26cFfF6fpfIvlIrUPpQZf3e8PCE+d/4jf7qMO82fLC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RIvBAAAA3QAAAA8AAAAAAAAAAAAAAAAAmAIAAGRycy9kb3du&#10;cmV2LnhtbFBLBQYAAAAABAAEAPUAAACGAwAAAAA=&#10;" stroked="f">
                  <v:textbox>
                    <w:txbxContent>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Text Box 1234" o:spid="_x0000_s1359" type="#_x0000_t202" style="position:absolute;left:34698;top:12952;width:13454;height:6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hEMIA&#10;AADdAAAADwAAAGRycy9kb3ducmV2LnhtbERPzYrCMBC+L/gOYQQvi6a6q9WuUXTBxavaBxibsS3b&#10;TEoTbX17Iwje5uP7neW6M5W4UeNKywrGowgEcWZ1ybmC9LQbzkE4j6yxskwK7uRgvep9LDHRtuUD&#10;3Y4+FyGEXYIKCu/rREqXFWTQjWxNHLiLbQz6AJtc6gbbEG4qOYmimTRYcmgosKbfgrL/49UouOzb&#10;z+miPf/5ND58z7ZYxmd7V2rQ7zY/IDx1/i1+ufc6zJ8uvu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eEQwgAAAN0AAAAPAAAAAAAAAAAAAAAAAJgCAABkcnMvZG93&#10;bnJldi54bWxQSwUGAAAAAAQABAD1AAAAhwMAAAAA&#10;" stroked="f">
                  <v:textbox>
                    <w:txbxContent>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Text Box 1235" o:spid="_x0000_s1360" type="#_x0000_t202" style="position:absolute;left:34698;top:22635;width:13454;height:6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5ZMAA&#10;AADdAAAADwAAAGRycy9kb3ducmV2LnhtbERPy6rCMBDdC/5DGOFuRFMvPqtRvBcUt1U/YGzGtthM&#10;ShNt/XsjCO7mcJ6z2rSmFA+qXWFZwWgYgSBOrS44U3A+7QZzEM4jaywtk4InOdisu50Vxto2nNDj&#10;6DMRQtjFqCD3voqldGlOBt3QVsSBu9raoA+wzqSusQnhppS/UTSVBgsODTlW9J9TejvejYLroelP&#10;Fs1l78+zZDz9w2J2sU+lfnrtdgnCU+u/4o/7oMP8yWIM72/C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R5ZMAAAADdAAAADwAAAAAAAAAAAAAAAACYAgAAZHJzL2Rvd25y&#10;ZXYueG1sUEsFBgAAAAAEAAQA9QAAAIUDAAAAAA==&#10;" stroked="f">
                  <v:textbox>
                    <w:txbxContent>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643456" w:rsidRPr="00E233D7" w:rsidRDefault="00643456"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anchory="line"/>
              </v:group>
            </w:pict>
          </mc:Fallback>
        </mc:AlternateContent>
      </w:r>
      <w:r>
        <w:rPr>
          <w:noProof/>
          <w:lang w:eastAsia="pt-PT"/>
        </w:rPr>
        <mc:AlternateContent>
          <mc:Choice Requires="wps">
            <w:drawing>
              <wp:inline distT="0" distB="0" distL="0" distR="0">
                <wp:extent cx="4969510" cy="3108960"/>
                <wp:effectExtent l="0" t="0" r="0" b="0"/>
                <wp:docPr id="1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69510" cy="310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391.3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" filled="f" stroked="f">
                <o:lock v:ext="edit" aspectratio="t"/>
                <w10:anchorlock/>
              </v:rect>
            </w:pict>
          </mc:Fallback>
        </mc:AlternateConten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Heading3"/>
        <w:rPr>
          <w:lang w:val="en-GB"/>
        </w:rPr>
      </w:pPr>
      <w:bookmarkStart w:id="305" w:name="_Ref397993968"/>
      <w:bookmarkStart w:id="306" w:name="_Toc398077924"/>
      <w:r w:rsidRPr="00E41144">
        <w:rPr>
          <w:lang w:val="en-GB"/>
        </w:rPr>
        <w:t>Ontolog</w:t>
      </w:r>
      <w:r w:rsidR="00DD3E7B" w:rsidRPr="00E41144">
        <w:rPr>
          <w:lang w:val="en-GB"/>
        </w:rPr>
        <w:t>ic</w:t>
      </w:r>
      <w:r w:rsidRPr="00E41144">
        <w:rPr>
          <w:lang w:val="en-GB"/>
        </w:rPr>
        <w:t xml:space="preserve"> </w:t>
      </w:r>
      <w:r w:rsidR="00BE366A" w:rsidRPr="00E41144">
        <w:rPr>
          <w:lang w:val="en-GB"/>
        </w:rPr>
        <w:t>management challenge</w:t>
      </w:r>
      <w:bookmarkEnd w:id="305"/>
      <w:bookmarkEnd w:id="306"/>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compulsory in an ontology.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an ontology,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rsidR="00A44CDF" w:rsidRPr="00E41144" w:rsidRDefault="00DD3E7B" w:rsidP="00E233D7">
      <w:pPr>
        <w:pStyle w:val="Heading2"/>
        <w:rPr>
          <w:lang w:val="en-GB"/>
        </w:rPr>
      </w:pPr>
      <w:bookmarkStart w:id="307" w:name="_Toc398077925"/>
      <w:r w:rsidRPr="00E41144">
        <w:rPr>
          <w:lang w:val="en-GB"/>
        </w:rPr>
        <w:t xml:space="preserve">The E-COGNOS </w:t>
      </w:r>
      <w:r w:rsidR="000A3A45" w:rsidRPr="00E41144">
        <w:rPr>
          <w:lang w:val="en-GB"/>
        </w:rPr>
        <w:t>Ontology</w:t>
      </w:r>
      <w:bookmarkEnd w:id="307"/>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952F22" w:rsidP="008D59CC">
      <w:pPr>
        <w:jc w:val="center"/>
        <w:rPr>
          <w:lang w:val="en-GB"/>
        </w:rPr>
      </w:pPr>
      <w:r>
        <w:rPr>
          <w:noProof/>
          <w:lang w:eastAsia="pt-PT"/>
        </w:rPr>
        <mc:AlternateContent>
          <mc:Choice Requires="wps">
            <w:drawing>
              <wp:anchor distT="0" distB="0" distL="114300" distR="114300" simplePos="0" relativeHeight="251695104" behindDoc="0" locked="0" layoutInCell="1" allowOverlap="1">
                <wp:simplePos x="0" y="0"/>
                <wp:positionH relativeFrom="column">
                  <wp:posOffset>-46355</wp:posOffset>
                </wp:positionH>
                <wp:positionV relativeFrom="paragraph">
                  <wp:posOffset>2147570</wp:posOffset>
                </wp:positionV>
                <wp:extent cx="5483860" cy="298450"/>
                <wp:effectExtent l="1270" t="4445" r="1270" b="1905"/>
                <wp:wrapNone/>
                <wp:docPr id="1467" name="Text Box 1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8D59CC" w:rsidRDefault="00643456" w:rsidP="008D59CC">
                            <w:pPr>
                              <w:pStyle w:val="Caption"/>
                              <w:rPr>
                                <w:sz w:val="20"/>
                                <w:lang w:val="en-GB"/>
                              </w:rPr>
                            </w:pPr>
                            <w:bookmarkStart w:id="308" w:name="_Ref397907909"/>
                            <w:bookmarkStart w:id="309" w:name="_Toc398077954"/>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308"/>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3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89" o:spid="_x0000_s1361" type="#_x0000_t202" style="position:absolute;left:0;text-align:left;margin-left:-3.65pt;margin-top:169.1pt;width:431.8pt;height: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" stroked="f">
                <v:textbox style="mso-fit-shape-to-text:t" inset="0,0,0,0">
                  <w:txbxContent>
                    <w:p w:rsidR="00643456" w:rsidRPr="008D59CC" w:rsidRDefault="00643456" w:rsidP="008D59CC">
                      <w:pPr>
                        <w:pStyle w:val="Caption"/>
                        <w:rPr>
                          <w:sz w:val="20"/>
                          <w:lang w:val="en-GB"/>
                        </w:rPr>
                      </w:pPr>
                      <w:bookmarkStart w:id="310" w:name="_Ref397907909"/>
                      <w:bookmarkStart w:id="311" w:name="_Toc398077954"/>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310"/>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311"/>
                    </w:p>
                  </w:txbxContent>
                </v:textbox>
              </v:shape>
            </w:pict>
          </mc:Fallback>
        </mc:AlternateContent>
      </w:r>
      <w:r>
        <w:rPr>
          <w:noProof/>
          <w:lang w:eastAsia="pt-PT"/>
        </w:rPr>
        <mc:AlternateContent>
          <mc:Choice Requires="wpc">
            <w:drawing>
              <wp:inline distT="0" distB="0" distL="0" distR="0">
                <wp:extent cx="2392045" cy="2090420"/>
                <wp:effectExtent l="0" t="0" r="0" b="0"/>
                <wp:docPr id="1475" name="Canvas 14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55" name="AutoShape 1477"/>
                        <wps:cNvSpPr>
                          <a:spLocks noChangeArrowheads="1"/>
                        </wps:cNvSpPr>
                        <wps:spPr bwMode="auto">
                          <a:xfrm>
                            <a:off x="634578" y="56255"/>
                            <a:ext cx="891860" cy="293274"/>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Root</w:t>
                              </w:r>
                            </w:p>
                          </w:txbxContent>
                        </wps:txbx>
                        <wps:bodyPr rot="0" vert="horz" wrap="square" lIns="91440" tIns="45720" rIns="91440" bIns="45720" anchor="t" anchorCtr="0" upright="1">
                          <a:noAutofit/>
                        </wps:bodyPr>
                      </wps:wsp>
                      <wps:wsp>
                        <wps:cNvPr id="1456" name="AutoShape 1478"/>
                        <wps:cNvSpPr>
                          <a:spLocks noChangeArrowheads="1"/>
                        </wps:cNvSpPr>
                        <wps:spPr bwMode="auto">
                          <a:xfrm>
                            <a:off x="1212149" y="465788"/>
                            <a:ext cx="892610" cy="29327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Actor</w:t>
                              </w:r>
                            </w:p>
                          </w:txbxContent>
                        </wps:txbx>
                        <wps:bodyPr rot="0" vert="horz" wrap="square" lIns="91440" tIns="45720" rIns="91440" bIns="45720" anchor="t" anchorCtr="0" upright="1">
                          <a:noAutofit/>
                        </wps:bodyPr>
                      </wps:wsp>
                      <wps:wsp>
                        <wps:cNvPr id="1457" name="AutoShape 1479"/>
                        <wps:cNvSpPr>
                          <a:spLocks noChangeArrowheads="1"/>
                        </wps:cNvSpPr>
                        <wps:spPr bwMode="auto">
                          <a:xfrm>
                            <a:off x="62258" y="465788"/>
                            <a:ext cx="891860" cy="29327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Project</w:t>
                              </w:r>
                            </w:p>
                          </w:txbxContent>
                        </wps:txbx>
                        <wps:bodyPr rot="0" vert="horz" wrap="square" lIns="91440" tIns="45720" rIns="91440" bIns="45720" anchor="t" anchorCtr="0" upright="1">
                          <a:noAutofit/>
                        </wps:bodyPr>
                      </wps:wsp>
                      <wps:wsp>
                        <wps:cNvPr id="1458" name="AutoShape 1480"/>
                        <wps:cNvSpPr>
                          <a:spLocks noChangeArrowheads="1"/>
                        </wps:cNvSpPr>
                        <wps:spPr bwMode="auto">
                          <a:xfrm>
                            <a:off x="62258" y="900823"/>
                            <a:ext cx="89186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Resources</w:t>
                              </w:r>
                            </w:p>
                          </w:txbxContent>
                        </wps:txbx>
                        <wps:bodyPr rot="0" vert="horz" wrap="square" lIns="91440" tIns="45720" rIns="91440" bIns="45720" anchor="t" anchorCtr="0" upright="1">
                          <a:noAutofit/>
                        </wps:bodyPr>
                      </wps:wsp>
                      <wps:wsp>
                        <wps:cNvPr id="1459" name="AutoShape 1481"/>
                        <wps:cNvSpPr>
                          <a:spLocks noChangeArrowheads="1"/>
                        </wps:cNvSpPr>
                        <wps:spPr bwMode="auto">
                          <a:xfrm>
                            <a:off x="1212149" y="900823"/>
                            <a:ext cx="89261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Product</w:t>
                              </w:r>
                            </w:p>
                          </w:txbxContent>
                        </wps:txbx>
                        <wps:bodyPr rot="0" vert="horz" wrap="square" lIns="91440" tIns="45720" rIns="91440" bIns="45720" anchor="t" anchorCtr="0" upright="1">
                          <a:noAutofit/>
                        </wps:bodyPr>
                      </wps:wsp>
                      <wps:wsp>
                        <wps:cNvPr id="1460" name="AutoShape 1482"/>
                        <wps:cNvSpPr>
                          <a:spLocks noChangeArrowheads="1"/>
                        </wps:cNvSpPr>
                        <wps:spPr bwMode="auto">
                          <a:xfrm>
                            <a:off x="62258" y="1338859"/>
                            <a:ext cx="89186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Process</w:t>
                              </w:r>
                            </w:p>
                          </w:txbxContent>
                        </wps:txbx>
                        <wps:bodyPr rot="0" vert="horz" wrap="square" lIns="91440" tIns="45720" rIns="91440" bIns="45720" anchor="t" anchorCtr="0" upright="1">
                          <a:noAutofit/>
                        </wps:bodyPr>
                      </wps:wsp>
                      <wps:wsp>
                        <wps:cNvPr id="1461" name="AutoShape 1483"/>
                        <wps:cNvSpPr>
                          <a:spLocks noChangeArrowheads="1"/>
                        </wps:cNvSpPr>
                        <wps:spPr bwMode="auto">
                          <a:xfrm>
                            <a:off x="1193397" y="1338859"/>
                            <a:ext cx="1119888"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sidRPr="001830FD">
                                <w:rPr>
                                  <w:sz w:val="20"/>
                                  <w:szCs w:val="20"/>
                                </w:rPr>
                                <w:t>Technical Topics</w:t>
                              </w:r>
                            </w:p>
                          </w:txbxContent>
                        </wps:txbx>
                        <wps:bodyPr rot="0" vert="horz" wrap="square" lIns="91440" tIns="45720" rIns="91440" bIns="45720" anchor="t" anchorCtr="0" upright="1">
                          <a:noAutofit/>
                        </wps:bodyPr>
                      </wps:wsp>
                      <wps:wsp>
                        <wps:cNvPr id="1462" name="AutoShape 1484"/>
                        <wps:cNvSpPr>
                          <a:spLocks noChangeArrowheads="1"/>
                        </wps:cNvSpPr>
                        <wps:spPr bwMode="auto">
                          <a:xfrm>
                            <a:off x="516064" y="1742392"/>
                            <a:ext cx="1119138"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643456" w:rsidRPr="001830FD" w:rsidRDefault="00643456" w:rsidP="008D59CC">
                              <w:pPr>
                                <w:jc w:val="center"/>
                                <w:rPr>
                                  <w:sz w:val="20"/>
                                  <w:szCs w:val="20"/>
                                </w:rPr>
                              </w:pPr>
                              <w:r>
                                <w:rPr>
                                  <w:sz w:val="20"/>
                                  <w:szCs w:val="20"/>
                                </w:rPr>
                                <w:t>Related Domains</w:t>
                              </w:r>
                            </w:p>
                          </w:txbxContent>
                        </wps:txbx>
                        <wps:bodyPr rot="0" vert="horz" wrap="square" lIns="91440" tIns="45720" rIns="91440" bIns="45720" anchor="t" anchorCtr="0" upright="1">
                          <a:noAutofit/>
                        </wps:bodyPr>
                      </wps:wsp>
                      <wps:wsp>
                        <wps:cNvPr id="1463" name="AutoShape 1485"/>
                        <wps:cNvCnPr>
                          <a:cxnSpLocks noChangeShapeType="1"/>
                          <a:stCxn id="1455" idx="2"/>
                          <a:endCxn id="1462" idx="0"/>
                        </wps:cNvCnPr>
                        <wps:spPr bwMode="auto">
                          <a:xfrm flipH="1">
                            <a:off x="1075633" y="368280"/>
                            <a:ext cx="5251" cy="1355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4" name="AutoShape 1486"/>
                        <wps:cNvCnPr>
                          <a:cxnSpLocks noChangeShapeType="1"/>
                          <a:stCxn id="1456" idx="1"/>
                          <a:endCxn id="1457" idx="3"/>
                        </wps:cNvCnPr>
                        <wps:spPr bwMode="auto">
                          <a:xfrm flipH="1">
                            <a:off x="973620" y="612800"/>
                            <a:ext cx="219777"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5" name="AutoShape 1487"/>
                        <wps:cNvCnPr>
                          <a:cxnSpLocks noChangeShapeType="1"/>
                          <a:stCxn id="1459" idx="1"/>
                          <a:endCxn id="1458" idx="3"/>
                        </wps:cNvCnPr>
                        <wps:spPr bwMode="auto">
                          <a:xfrm flipH="1">
                            <a:off x="973620" y="1048585"/>
                            <a:ext cx="219777"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6" name="AutoShape 1488"/>
                        <wps:cNvCnPr>
                          <a:cxnSpLocks noChangeShapeType="1"/>
                          <a:stCxn id="1461" idx="1"/>
                          <a:endCxn id="1460" idx="3"/>
                        </wps:cNvCnPr>
                        <wps:spPr bwMode="auto">
                          <a:xfrm flipH="1">
                            <a:off x="973620" y="1485871"/>
                            <a:ext cx="200275"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475" o:spid="_x0000_s1362" editas="canvas" style="width:188.35pt;height:164.6pt;mso-position-horizontal-relative:char;mso-position-vertical-relative:line" coordsize="23920,2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">
                <v:shape id="_x0000_s1363" type="#_x0000_t75" style="position:absolute;width:23920;height:20904;visibility:visible;mso-wrap-style:square">
                  <v:fill o:detectmouseclick="t"/>
                  <v:path o:connecttype="none"/>
                </v:shape>
                <v:roundrect id="AutoShape 1477" o:spid="_x0000_s1364" style="position:absolute;left:6345;top:562;width:8919;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ydcIA&#10;AADdAAAADwAAAGRycy9kb3ducmV2LnhtbERPTWvCQBC9C/0PyxS86abF2JK6CaUgCD2IMYceh+w0&#10;mzY7G3a3Gv99VxC8zeN9zqaa7CBO5EPvWMHTMgNB3Drdc6egOW4XryBCRNY4OCYFFwpQlQ+zDRba&#10;nflApzp2IoVwKFCBiXEspAytIYth6UbixH07bzEm6DupPZ5TuB3kc5atpcWeU4PBkT4Mtb/1n1XQ&#10;fXL+JU3djy9+2P3Uhptmz0rNH6f3NxCRpngX39w7neav8hyu36QT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S3J1wgAAAN0AAAAPAAAAAAAAAAAAAAAAAJgCAABkcnMvZG93&#10;bnJldi54bWxQSwUGAAAAAAQABAD1AAAAhwMAAAAA&#10;" fillcolor="#4f81bd [3204]" strokecolor="#f2f2f2 [3041]" strokeweight="3pt">
                  <v:shadow on="t" color="#243f60 [1604]" opacity=".5" offset="1pt"/>
                  <v:textbox>
                    <w:txbxContent>
                      <w:p w:rsidR="00643456" w:rsidRPr="001830FD" w:rsidRDefault="00643456" w:rsidP="008D59CC">
                        <w:pPr>
                          <w:jc w:val="center"/>
                          <w:rPr>
                            <w:sz w:val="20"/>
                            <w:szCs w:val="20"/>
                          </w:rPr>
                        </w:pPr>
                        <w:r w:rsidRPr="001830FD">
                          <w:rPr>
                            <w:sz w:val="20"/>
                            <w:szCs w:val="20"/>
                          </w:rPr>
                          <w:t>Root</w:t>
                        </w:r>
                      </w:p>
                    </w:txbxContent>
                  </v:textbox>
                </v:roundrect>
                <v:roundrect id="AutoShape 1478" o:spid="_x0000_s1365" style="position:absolute;left:12121;top:4657;width:8926;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e3sMA&#10;AADdAAAADwAAAGRycy9kb3ducmV2LnhtbERPTWvCQBC9F/wPywi91Y2lDRpdxZYWexKMQvA2ZMds&#10;MDubZrcx/ffdguBtHu9zluvBNqKnzteOFUwnCQji0umaKwXHw+fTDIQPyBobx6TglzysV6OHJWba&#10;XXlPfR4qEUPYZ6jAhNBmUvrSkEU/cS1x5M6usxgi7CqpO7zGcNvI5yRJpcWaY4PBlt4NlZf8xyr4&#10;Ns0+HU79xw5pHt6KosBttVXqcTxsFiACDeEuvrm/dJz/8prC/zfx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we3sMAAADdAAAADwAAAAAAAAAAAAAAAACYAgAAZHJzL2Rv&#10;d25yZXYueG1sUEsFBgAAAAAEAAQA9QAAAIgDAAAAAA==&#10;" fillcolor="#4bacc6 [3208]" strokecolor="#f2f2f2 [3041]" strokeweight="3pt">
                  <v:shadow on="t" color="#205867 [1608]" opacity=".5" offset="1pt"/>
                  <v:textbox>
                    <w:txbxContent>
                      <w:p w:rsidR="00643456" w:rsidRPr="001830FD" w:rsidRDefault="00643456" w:rsidP="008D59CC">
                        <w:pPr>
                          <w:jc w:val="center"/>
                          <w:rPr>
                            <w:sz w:val="20"/>
                            <w:szCs w:val="20"/>
                          </w:rPr>
                        </w:pPr>
                        <w:r w:rsidRPr="001830FD">
                          <w:rPr>
                            <w:sz w:val="20"/>
                            <w:szCs w:val="20"/>
                          </w:rPr>
                          <w:t>Actor</w:t>
                        </w:r>
                      </w:p>
                    </w:txbxContent>
                  </v:textbox>
                </v:roundrect>
                <v:roundrect id="AutoShape 1479" o:spid="_x0000_s1366" style="position:absolute;left:622;top:4657;width:8919;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7RcMA&#10;AADdAAAADwAAAGRycy9kb3ducmV2LnhtbERPTWvCQBC9C/6HZYTedKNUW6Or2KLYU0FbCN6G7JgN&#10;ZmfT7DbGf+8Khd7m8T5nue5sJVpqfOlYwXiUgCDOnS65UPD9tRu+gvABWWPlmBTcyMN61e8tMdXu&#10;ygdqj6EQMYR9igpMCHUqpc8NWfQjVxNH7uwaiyHCppC6wWsMt5WcJMlMWiw5Nhis6d1Qfjn+WgU/&#10;pjrMulO7/USah7csy3Bf7JV6GnSbBYhAXfgX/7k/dJz/PH2B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C7RcMAAADdAAAADwAAAAAAAAAAAAAAAACYAgAAZHJzL2Rv&#10;d25yZXYueG1sUEsFBgAAAAAEAAQA9QAAAIgDAAAAAA==&#10;" fillcolor="#4bacc6 [3208]" strokecolor="#f2f2f2 [3041]" strokeweight="3pt">
                  <v:shadow on="t" color="#205867 [1608]" opacity=".5" offset="1pt"/>
                  <v:textbox>
                    <w:txbxContent>
                      <w:p w:rsidR="00643456" w:rsidRPr="001830FD" w:rsidRDefault="00643456" w:rsidP="008D59CC">
                        <w:pPr>
                          <w:jc w:val="center"/>
                          <w:rPr>
                            <w:sz w:val="20"/>
                            <w:szCs w:val="20"/>
                          </w:rPr>
                        </w:pPr>
                        <w:r w:rsidRPr="001830FD">
                          <w:rPr>
                            <w:sz w:val="20"/>
                            <w:szCs w:val="20"/>
                          </w:rPr>
                          <w:t>Project</w:t>
                        </w:r>
                      </w:p>
                    </w:txbxContent>
                  </v:textbox>
                </v:roundrect>
                <v:roundrect id="AutoShape 1480" o:spid="_x0000_s1367" style="position:absolute;left:622;top:9008;width:891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8vN8YA&#10;AADdAAAADwAAAGRycy9kb3ducmV2LnhtbESPQWvCQBCF74L/YRnBm24qVtrUVbS06KmgLYTehuw0&#10;G5qdjdltTP+9cyj0NsN789436+3gG9VTF+vABu7mGSjiMtiaKwMf76+zB1AxIVtsApOBX4qw3YxH&#10;a8xtuPKJ+nOqlIRwzNGAS6nNtY6lI49xHlpi0b5C5zHJ2lXadniVcN/oRZattMeapcFhS8+Oyu/z&#10;jzdwcc1pNXz2L29Ij2lfFAUeqoMx08mwewKVaEj/5r/roxX85b3gyjcygt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8vN8YAAADdAAAADwAAAAAAAAAAAAAAAACYAgAAZHJz&#10;L2Rvd25yZXYueG1sUEsFBgAAAAAEAAQA9QAAAIsDAAAAAA==&#10;" fillcolor="#4bacc6 [3208]" strokecolor="#f2f2f2 [3041]" strokeweight="3pt">
                  <v:shadow on="t" color="#205867 [1608]" opacity=".5" offset="1pt"/>
                  <v:textbox>
                    <w:txbxContent>
                      <w:p w:rsidR="00643456" w:rsidRPr="001830FD" w:rsidRDefault="00643456" w:rsidP="008D59CC">
                        <w:pPr>
                          <w:jc w:val="center"/>
                          <w:rPr>
                            <w:sz w:val="20"/>
                            <w:szCs w:val="20"/>
                          </w:rPr>
                        </w:pPr>
                        <w:r w:rsidRPr="001830FD">
                          <w:rPr>
                            <w:sz w:val="20"/>
                            <w:szCs w:val="20"/>
                          </w:rPr>
                          <w:t>Resources</w:t>
                        </w:r>
                      </w:p>
                    </w:txbxContent>
                  </v:textbox>
                </v:roundrect>
                <v:roundrect id="AutoShape 1481" o:spid="_x0000_s1368" style="position:absolute;left:12121;top:9008;width:8926;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KrMMA&#10;AADdAAAADwAAAGRycy9kb3ducmV2LnhtbERPS2vCQBC+F/wPywje6saiUqOr2KLYU8EHBG9DdswG&#10;s7Npdo3x37uFQm/z8T1nsepsJVpqfOlYwWiYgCDOnS65UHA6bl/fQfiArLFyTAoe5GG17L0sMNXu&#10;zntqD6EQMYR9igpMCHUqpc8NWfRDVxNH7uIaiyHCppC6wXsMt5V8S5KptFhybDBY06eh/Hq4WQU/&#10;ptpPu3O7+UaahY8sy3BX7JQa9Lv1HESgLvyL/9xfOs4fT2bw+00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OKrMMAAADdAAAADwAAAAAAAAAAAAAAAACYAgAAZHJzL2Rv&#10;d25yZXYueG1sUEsFBgAAAAAEAAQA9QAAAIgDAAAAAA==&#10;" fillcolor="#4bacc6 [3208]" strokecolor="#f2f2f2 [3041]" strokeweight="3pt">
                  <v:shadow on="t" color="#205867 [1608]" opacity=".5" offset="1pt"/>
                  <v:textbox>
                    <w:txbxContent>
                      <w:p w:rsidR="00643456" w:rsidRPr="001830FD" w:rsidRDefault="00643456" w:rsidP="008D59CC">
                        <w:pPr>
                          <w:jc w:val="center"/>
                          <w:rPr>
                            <w:sz w:val="20"/>
                            <w:szCs w:val="20"/>
                          </w:rPr>
                        </w:pPr>
                        <w:r w:rsidRPr="001830FD">
                          <w:rPr>
                            <w:sz w:val="20"/>
                            <w:szCs w:val="20"/>
                          </w:rPr>
                          <w:t>Product</w:t>
                        </w:r>
                      </w:p>
                    </w:txbxContent>
                  </v:textbox>
                </v:roundrect>
                <v:roundrect id="AutoShape 1482" o:spid="_x0000_s1369" style="position:absolute;left:622;top:13388;width:891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pjMYA&#10;AADdAAAADwAAAGRycy9kb3ducmV2LnhtbESPT2vDMAzF74V9B6PBbq2zMsKa1i1b2ehOg/6B0JuI&#10;1Tg0lrPYS7NvPx0Gu0m8p/d+Wm1G36qB+tgENvA4y0ARV8E2XBs4Hd+nz6BiQrbYBiYDPxRhs76b&#10;rLCw4cZ7Gg6pVhLCsUADLqWu0DpWjjzGWeiIRbuE3mOSta+17fEm4b7V8yzLtceGpcFhR1tH1fXw&#10;7Q18uXafj+fh7RNpkV7LssRdvTPm4X58WYJKNKZ/89/1hxX8p1z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XpjMYAAADdAAAADwAAAAAAAAAAAAAAAACYAgAAZHJz&#10;L2Rvd25yZXYueG1sUEsFBgAAAAAEAAQA9QAAAIsDAAAAAA==&#10;" fillcolor="#4bacc6 [3208]" strokecolor="#f2f2f2 [3041]" strokeweight="3pt">
                  <v:shadow on="t" color="#205867 [1608]" opacity=".5" offset="1pt"/>
                  <v:textbox>
                    <w:txbxContent>
                      <w:p w:rsidR="00643456" w:rsidRPr="001830FD" w:rsidRDefault="00643456" w:rsidP="008D59CC">
                        <w:pPr>
                          <w:jc w:val="center"/>
                          <w:rPr>
                            <w:sz w:val="20"/>
                            <w:szCs w:val="20"/>
                          </w:rPr>
                        </w:pPr>
                        <w:r w:rsidRPr="001830FD">
                          <w:rPr>
                            <w:sz w:val="20"/>
                            <w:szCs w:val="20"/>
                          </w:rPr>
                          <w:t>Process</w:t>
                        </w:r>
                      </w:p>
                    </w:txbxContent>
                  </v:textbox>
                </v:roundrect>
                <v:roundrect id="AutoShape 1483" o:spid="_x0000_s1370" style="position:absolute;left:11933;top:13388;width:1119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MF8IA&#10;AADdAAAADwAAAGRycy9kb3ducmV2LnhtbERPTWvCQBC9C/0PyxR6040iQVNXqaLoqaAWQm9DdpoN&#10;zc7G7BrTf+8WBG/zeJ+zWPW2Fh21vnKsYDxKQBAXTldcKvg674YzED4ga6wdk4I/8rBavgwWmGl3&#10;4yN1p1CKGMI+QwUmhCaT0heGLPqRa4gj9+NaiyHCtpS6xVsMt7WcJEkqLVYcGww2tDFU/J6uVsHF&#10;1Me0/+62n0jzsM7zHPflXqm31/7jHUSgPjzFD/dBx/nTdAz/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UwXwgAAAN0AAAAPAAAAAAAAAAAAAAAAAJgCAABkcnMvZG93&#10;bnJldi54bWxQSwUGAAAAAAQABAD1AAAAhwMAAAAA&#10;" fillcolor="#4bacc6 [3208]" strokecolor="#f2f2f2 [3041]" strokeweight="3pt">
                  <v:shadow on="t" color="#205867 [1608]" opacity=".5" offset="1pt"/>
                  <v:textbox>
                    <w:txbxContent>
                      <w:p w:rsidR="00643456" w:rsidRPr="001830FD" w:rsidRDefault="00643456" w:rsidP="008D59CC">
                        <w:pPr>
                          <w:jc w:val="center"/>
                          <w:rPr>
                            <w:sz w:val="20"/>
                            <w:szCs w:val="20"/>
                          </w:rPr>
                        </w:pPr>
                        <w:r w:rsidRPr="001830FD">
                          <w:rPr>
                            <w:sz w:val="20"/>
                            <w:szCs w:val="20"/>
                          </w:rPr>
                          <w:t>Technical Topics</w:t>
                        </w:r>
                      </w:p>
                    </w:txbxContent>
                  </v:textbox>
                </v:roundrect>
                <v:roundrect id="AutoShape 1484" o:spid="_x0000_s1371" style="position:absolute;left:5160;top:17423;width:11192;height:29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SYMIA&#10;AADdAAAADwAAAGRycy9kb3ducmV2LnhtbERPTWvCQBC9F/oflhG81Y0iQVNXsVKxJ0EthN6G7DQb&#10;zM7G7DbGf98VBG/zeJ+zWPW2Fh21vnKsYDxKQBAXTldcKvg+bd9mIHxA1lg7JgU38rBavr4sMNPu&#10;ygfqjqEUMYR9hgpMCE0mpS8MWfQj1xBH7te1FkOEbSl1i9cYbms5SZJUWqw4NhhsaGOoOB//rIKL&#10;qQ9p/9N97pHm4SPPc9yVO6WGg379DiJQH57ih/tLx/nTdAL3b+IJ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JgwgAAAN0AAAAPAAAAAAAAAAAAAAAAAJgCAABkcnMvZG93&#10;bnJldi54bWxQSwUGAAAAAAQABAD1AAAAhwMAAAAA&#10;" fillcolor="#4bacc6 [3208]" strokecolor="#f2f2f2 [3041]" strokeweight="3pt">
                  <v:shadow on="t" color="#205867 [1608]" opacity=".5" offset="1pt"/>
                  <v:textbox>
                    <w:txbxContent>
                      <w:p w:rsidR="00643456" w:rsidRPr="001830FD" w:rsidRDefault="00643456" w:rsidP="008D59CC">
                        <w:pPr>
                          <w:jc w:val="center"/>
                          <w:rPr>
                            <w:sz w:val="20"/>
                            <w:szCs w:val="20"/>
                          </w:rPr>
                        </w:pPr>
                        <w:r>
                          <w:rPr>
                            <w:sz w:val="20"/>
                            <w:szCs w:val="20"/>
                          </w:rPr>
                          <w:t>Related Domains</w:t>
                        </w:r>
                      </w:p>
                    </w:txbxContent>
                  </v:textbox>
                </v:roundrect>
                <v:shape id="AutoShape 1485" o:spid="_x0000_s1372" type="#_x0000_t32" style="position:absolute;left:10756;top:3682;width:52;height:13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H/l8MAAADdAAAADwAAAGRycy9kb3ducmV2LnhtbERPTWsCMRC9F/wPYYReimZXi8hqlFIo&#10;iAehugePQzLuLm4ma5Ku239vhEJv83ifs94OthU9+dA4VpBPMxDE2pmGKwXl6WuyBBEissHWMSn4&#10;pQDbzehljYVxd/6m/hgrkUI4FKigjrErpAy6Joth6jrixF2ctxgT9JU0Hu8p3LZylmULabHh1FBj&#10;R5816evxxypo9uWh7N9u0evlPj/7PJzOrVbqdTx8rEBEGuK/+M+9M2n++2I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R/5fDAAAA3QAAAA8AAAAAAAAAAAAA&#10;AAAAoQIAAGRycy9kb3ducmV2LnhtbFBLBQYAAAAABAAEAPkAAACRAwAAAAA=&#10;"/>
                <v:shape id="AutoShape 1486" o:spid="_x0000_s1373" type="#_x0000_t32" style="position:absolute;left:9736;top:6128;width:2197;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n48MAAADdAAAADwAAAGRycy9kb3ducmV2LnhtbERPTYvCMBC9C/6HMMJeRNOKiFSjLMKC&#10;eFhY7cHjkIxt2WZSk2zt/vvNguBtHu9ztvvBtqInHxrHCvJ5BoJYO9NwpaC8fMzWIEJENtg6JgW/&#10;FGC/G4+2WBj34C/qz7ESKYRDgQrqGLtCyqBrshjmriNO3M15izFBX0nj8ZHCbSsXWbaSFhtODTV2&#10;dKhJf59/rILmVH6W/fQevV6f8qvPw+XaaqXeJsP7BkSkIb7ET/fRpPnL1RL+v0kn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4Z+PDAAAA3QAAAA8AAAAAAAAAAAAA&#10;AAAAoQIAAGRycy9kb3ducmV2LnhtbFBLBQYAAAAABAAEAPkAAACRAwAAAAA=&#10;"/>
                <v:shape id="AutoShape 1487" o:spid="_x0000_s1374" type="#_x0000_t32" style="position:absolute;left:9736;top:10485;width:2197;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CeMMAAADdAAAADwAAAGRycy9kb3ducmV2LnhtbERPTWsCMRC9F/wPYYReimZXrMhqlFIo&#10;iAehugePQzLuLm4ma5Ku239vhEJv83ifs94OthU9+dA4VpBPMxDE2pmGKwXl6WuyBBEissHWMSn4&#10;pQDbzehljYVxd/6m/hgrkUI4FKigjrErpAy6Joth6jrixF2ctxgT9JU0Hu8p3LZylmULabHh1FBj&#10;R5816evxxypo9uWh7N9u0evlPj/7PJzOrVbqdTx8rEBEGuK/+M+9M2n+fPE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0wnjDAAAA3QAAAA8AAAAAAAAAAAAA&#10;AAAAoQIAAGRycy9kb3ducmV2LnhtbFBLBQYAAAAABAAEAPkAAACRAwAAAAA=&#10;"/>
                <v:shape id="AutoShape 1488" o:spid="_x0000_s1375" type="#_x0000_t32" style="position:absolute;left:9736;top:14858;width:2002;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cD8MAAADdAAAADwAAAGRycy9kb3ducmV2LnhtbERPTWvCQBC9C/6HZQpepG4iJUjqKqVQ&#10;EA9CNQePw+40Cc3Oxt01pv++Kwje5vE+Z70dbScG8qF1rCBfZCCItTMt1wqq09frCkSIyAY7x6Tg&#10;jwJsN9PJGkvjbvxNwzHWIoVwKFFBE2NfShl0QxbDwvXEiftx3mJM0NfSeLylcNvJZZYV0mLLqaHB&#10;nj4b0r/Hq1XQ7qtDNcwv0evVPj/7PJzOnVZq9jJ+vIOINMan+OHemTT/rSjg/k06QW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mXA/DAAAA3QAAAA8AAAAAAAAAAAAA&#10;AAAAoQIAAGRycy9kb3ducmV2LnhtbFBLBQYAAAAABAAEAPkAAACRAwAAAAA=&#10;"/>
                <w10:anchorlock/>
              </v:group>
            </w:pict>
          </mc:Fallback>
        </mc:AlternateConten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8A1BA0">
        <w:fldChar w:fldCharType="begin"/>
      </w:r>
      <w:r w:rsidR="008A1BA0" w:rsidRPr="008A1BA0">
        <w:rPr>
          <w:lang w:val="en-US"/>
        </w:rPr>
        <w:instrText xml:space="preserve"> REF _Ref397907909  \* MERGEFORMAT </w:instrText>
      </w:r>
      <w:r w:rsidR="008A1BA0">
        <w:fldChar w:fldCharType="separate"/>
      </w:r>
      <w:r w:rsidR="00E41144" w:rsidRPr="00E63D95">
        <w:rPr>
          <w:lang w:val="en-GB"/>
        </w:rPr>
        <w:t xml:space="preserve">Figure </w:t>
      </w:r>
      <w:r w:rsidR="00E41144" w:rsidRPr="00E63D95">
        <w:rPr>
          <w:noProof/>
          <w:lang w:val="en-GB"/>
        </w:rPr>
        <w:t>4.3</w:t>
      </w:r>
      <w:r w:rsidR="008A1BA0">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r w:rsidR="009A2BAC" w:rsidRPr="00E41144">
        <w:rPr>
          <w:lang w:val="en-GB"/>
        </w:rPr>
        <w:t>domain represent</w:t>
      </w:r>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Heading1"/>
        <w:rPr>
          <w:lang w:val="en-GB"/>
        </w:rPr>
      </w:pPr>
      <w:bookmarkStart w:id="312" w:name="_Toc398077926"/>
      <w:r w:rsidRPr="00E41144">
        <w:rPr>
          <w:lang w:val="en-GB"/>
        </w:rPr>
        <w:lastRenderedPageBreak/>
        <w:t>Design and Implementation</w:t>
      </w:r>
      <w:bookmarkEnd w:id="312"/>
    </w:p>
    <w:p w:rsidR="00286B31" w:rsidRPr="00E41144" w:rsidRDefault="00295FB7" w:rsidP="00295FB7">
      <w:pPr>
        <w:rPr>
          <w:lang w:val="en-GB"/>
        </w:rPr>
      </w:pPr>
      <w:r w:rsidRPr="00E41144">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E41144" w:rsidRDefault="004F2C9F" w:rsidP="00C30260">
      <w:pPr>
        <w:pStyle w:val="Heading2"/>
        <w:rPr>
          <w:lang w:val="en-GB"/>
        </w:rPr>
      </w:pPr>
      <w:bookmarkStart w:id="313" w:name="_Toc398077927"/>
      <w:r w:rsidRPr="00E41144">
        <w:rPr>
          <w:lang w:val="en-GB"/>
        </w:rPr>
        <w:t>Tools and Technologies</w:t>
      </w:r>
      <w:bookmarkEnd w:id="313"/>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8A1BA0">
        <w:fldChar w:fldCharType="begin"/>
      </w:r>
      <w:r w:rsidR="008A1BA0" w:rsidRPr="008A1BA0">
        <w:rPr>
          <w:lang w:val="en-US"/>
        </w:rPr>
        <w:instrText xml:space="preserve"> REF _Ref396430526 \h  \* MERGEFORMAT </w:instrText>
      </w:r>
      <w:r w:rsidR="008A1BA0">
        <w:fldChar w:fldCharType="separate"/>
      </w:r>
      <w:r w:rsidR="00E41144" w:rsidRPr="00E63D95">
        <w:rPr>
          <w:lang w:val="en-GB"/>
        </w:rPr>
        <w:t xml:space="preserve">Figure </w:t>
      </w:r>
      <w:r w:rsidR="00E41144" w:rsidRPr="00E63D95">
        <w:rPr>
          <w:noProof/>
          <w:lang w:val="en-GB"/>
        </w:rPr>
        <w:t>5.1</w:t>
      </w:r>
      <w:r w:rsidR="008A1BA0">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952F22" w:rsidP="00A859C8">
      <w:pPr>
        <w:jc w:val="center"/>
        <w:rPr>
          <w:lang w:val="en-GB"/>
        </w:rPr>
      </w:pPr>
      <w:r>
        <w:rPr>
          <w:noProof/>
          <w:lang w:eastAsia="pt-PT"/>
        </w:rPr>
        <mc:AlternateContent>
          <mc:Choice Requires="wpg">
            <w:drawing>
              <wp:inline distT="0" distB="0" distL="0" distR="0">
                <wp:extent cx="3638550" cy="3971290"/>
                <wp:effectExtent l="0" t="0" r="0" b="635"/>
                <wp:docPr id="220" name="Group 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3971290"/>
                          <a:chOff x="3087" y="4832"/>
                          <a:chExt cx="5730" cy="6254"/>
                        </a:xfrm>
                      </wpg:grpSpPr>
                      <pic:pic xmlns:pic="http://schemas.openxmlformats.org/drawingml/2006/picture">
                        <pic:nvPicPr>
                          <pic:cNvPr id="221" name="Picture 10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700" y="8089"/>
                            <a:ext cx="2956" cy="14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 name="Picture 10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087" y="7026"/>
                            <a:ext cx="2803" cy="2794"/>
                          </a:xfrm>
                          <a:prstGeom prst="rect">
                            <a:avLst/>
                          </a:prstGeom>
                          <a:noFill/>
                          <a:extLst>
                            <a:ext uri="{909E8E84-426E-40DD-AFC4-6F175D3DCCD1}">
                              <a14:hiddenFill xmlns:a14="http://schemas.microsoft.com/office/drawing/2010/main">
                                <a:solidFill>
                                  <a:srgbClr val="FFFFFF"/>
                                </a:solidFill>
                              </a14:hiddenFill>
                            </a:ext>
                          </a:extLst>
                        </pic:spPr>
                      </pic:pic>
                      <wps:wsp>
                        <wps:cNvPr id="223" name="AutoShape 1049"/>
                        <wps:cNvSpPr>
                          <a:spLocks noChangeAspect="1" noChangeArrowheads="1" noTextEdit="1"/>
                        </wps:cNvSpPr>
                        <wps:spPr bwMode="auto">
                          <a:xfrm>
                            <a:off x="3087" y="4832"/>
                            <a:ext cx="5730" cy="62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0" name="Picture 10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665" y="4832"/>
                            <a:ext cx="1122" cy="6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 name="Picture 10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238" y="4935"/>
                            <a:ext cx="769" cy="7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2" name="Picture 10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932" y="5225"/>
                            <a:ext cx="463"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3" name="Picture 10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74" y="5027"/>
                            <a:ext cx="652" cy="4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4" name="Picture 10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442" y="5794"/>
                            <a:ext cx="777" cy="6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5" name="Picture 10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326" y="7699"/>
                            <a:ext cx="633" cy="4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6" name="Picture 10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807" y="6141"/>
                            <a:ext cx="2083" cy="12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7" name="Picture 10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654" y="9587"/>
                            <a:ext cx="4377" cy="1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8" name="Picture 10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224" y="4832"/>
                            <a:ext cx="1441"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9" name="Picture 10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47" y="7440"/>
                            <a:ext cx="1538" cy="5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0" name="Picture 10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329" y="6664"/>
                            <a:ext cx="1787" cy="6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1" name="Picture 10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326" y="5637"/>
                            <a:ext cx="1441" cy="1027"/>
                          </a:xfrm>
                          <a:prstGeom prst="rect">
                            <a:avLst/>
                          </a:prstGeom>
                          <a:noFill/>
                          <a:extLst>
                            <a:ext uri="{909E8E84-426E-40DD-AFC4-6F175D3DCCD1}">
                              <a14:hiddenFill xmlns:a14="http://schemas.microsoft.com/office/drawing/2010/main">
                                <a:solidFill>
                                  <a:srgbClr val="FFFFFF"/>
                                </a:solidFill>
                              </a14:hiddenFill>
                            </a:ext>
                          </a:extLst>
                        </pic:spPr>
                      </pic:pic>
                      <wps:wsp>
                        <wps:cNvPr id="1453" name="Text Box 1062"/>
                        <wps:cNvSpPr txBox="1">
                          <a:spLocks noChangeArrowheads="1"/>
                        </wps:cNvSpPr>
                        <wps:spPr bwMode="auto">
                          <a:xfrm>
                            <a:off x="3310" y="6065"/>
                            <a:ext cx="1290"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490899" w:rsidRDefault="00643456" w:rsidP="00A859C8">
                              <w:pPr>
                                <w:spacing w:line="480" w:lineRule="auto"/>
                                <w:rPr>
                                  <w:rFonts w:ascii="Arial" w:hAnsi="Arial"/>
                                  <w:b/>
                                  <w:sz w:val="16"/>
                                </w:rPr>
                              </w:pPr>
                              <w:r w:rsidRPr="00490899">
                                <w:rPr>
                                  <w:rFonts w:ascii="Arial" w:hAnsi="Arial"/>
                                  <w:b/>
                                  <w:sz w:val="16"/>
                                </w:rPr>
                                <w:t>XPATH/XSLT</w:t>
                              </w:r>
                            </w:p>
                          </w:txbxContent>
                        </wps:txbx>
                        <wps:bodyPr rot="0" vert="horz" wrap="square" lIns="91440" tIns="45720" rIns="91440" bIns="45720" anchor="t" anchorCtr="0" upright="1">
                          <a:noAutofit/>
                        </wps:bodyPr>
                      </wps:wsp>
                      <pic:pic xmlns:pic="http://schemas.openxmlformats.org/drawingml/2006/picture">
                        <pic:nvPicPr>
                          <pic:cNvPr id="1454" name="Picture 1063" descr="groovy-logo-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087" y="7026"/>
                            <a:ext cx="960" cy="4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046" o:spid="_x0000_s1376" style="width:286.5pt;height:312.7pt;mso-position-horizontal-relative:char;mso-position-vertical-relative:line" coordorigin="3087,4832" coordsize="5730,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">
                <v:shape id="Picture 1047" o:spid="_x0000_s1377" type="#_x0000_t75" style="position:absolute;left:5700;top:8089;width:2956;height:1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6bzDAAAA3AAAAA8AAABkcnMvZG93bnJldi54bWxEj0+LwjAUxO/CfofwFrzZtF3RtRpFhAVv&#10;4h/2/GiebbV5KU20dT/9RhA8DjPzG2ax6k0t7tS6yrKCJIpBEOdWV1woOB1/Rt8gnEfWWFsmBQ9y&#10;sFp+DBaYadvxnu4HX4gAYZehgtL7JpPS5SUZdJFtiIN3tq1BH2RbSN1iF+CmlmkcT6TBisNCiQ1t&#10;Ssqvh5tRMKXOfd3SAh+T/PcvmY0vbtdflBp+9us5CE+9f4df7a1WkKYJPM+EI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pvMMAAADcAAAADwAAAAAAAAAAAAAAAACf&#10;AgAAZHJzL2Rvd25yZXYueG1sUEsFBgAAAAAEAAQA9wAAAI8DAAAAAA==&#10;">
                  <v:imagedata r:id="rId55" o:title=""/>
                </v:shape>
                <v:shape id="Picture 1048" o:spid="_x0000_s1378" type="#_x0000_t75" style="position:absolute;left:3087;top:7026;width:2803;height:2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BmrXFAAAA3AAAAA8AAABkcnMvZG93bnJldi54bWxEj91qwkAUhO8LfYflFLyRujEXpcZspIg/&#10;LQWhaR/gkD1mQ7NnY3bV6NO7BaGXw8x8w+SLwbbiRL1vHCuYThIQxJXTDdcKfr7Xz68gfEDW2Dom&#10;BRfysCgeH3LMtDvzF53KUIsIYZ+hAhNCl0npK0MW/cR1xNHbu95iiLKvpe7xHOG2lWmSvEiLDccF&#10;gx0tDVW/5dFGymW3+iyN3Vg5O+B19rEdU7dVavQ0vM1BBBrCf/jeftcK0jSFvzPxCMj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wZq1xQAAANwAAAAPAAAAAAAAAAAAAAAA&#10;AJ8CAABkcnMvZG93bnJldi54bWxQSwUGAAAAAAQABAD3AAAAkQMAAAAA&#10;">
                  <v:imagedata r:id="rId56" o:title=""/>
                </v:shape>
                <v:rect id="AutoShape 1049" o:spid="_x0000_s1379" style="position:absolute;left:3087;top:4832;width:5730;height:6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4ecUA&#10;AADcAAAADwAAAGRycy9kb3ducmV2LnhtbESP3WrCQBSE7wu+w3KE3hTdmEK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Dh5xQAAANwAAAAPAAAAAAAAAAAAAAAAAJgCAABkcnMv&#10;ZG93bnJldi54bWxQSwUGAAAAAAQABAD1AAAAigMAAAAA&#10;" filled="f" stroked="f">
                  <o:lock v:ext="edit" aspectratio="t" text="t"/>
                </v:rect>
                <v:shape id="Picture 1050" o:spid="_x0000_s1380" type="#_x0000_t75" style="position:absolute;left:7665;top:4832;width:1122;height: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43TrFAAAA3QAAAA8AAABkcnMvZG93bnJldi54bWxEj0FrAjEQhe+F/ocwhd5qtmWRsjVKKa0U&#10;xYNbf8CwGXejm8mSRF3/vXMQepvhvXnvm9li9L06U0wusIHXSQGKuAnWcWtg9/fz8g4qZWSLfWAy&#10;cKUEi/njwwwrGy68pXOdWyUhnCo00OU8VFqnpiOPaRIGYtH2IXrMssZW24gXCfe9fiuKqfboWBo6&#10;HOiro+ZYn7wBN117+t6Vq31f67hZu3TgZWPM89P4+QEq05j/zffrXyv4ZSn88o2Mo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eN06xQAAAN0AAAAPAAAAAAAAAAAAAAAA&#10;AJ8CAABkcnMvZG93bnJldi54bWxQSwUGAAAAAAQABAD3AAAAkQMAAAAA&#10;">
                  <v:imagedata r:id="rId57" o:title=""/>
                </v:shape>
                <v:shape id="Picture 1051" o:spid="_x0000_s1381" type="#_x0000_t75" style="position:absolute;left:3238;top:4935;width:769;height: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BzbEAAAA3QAAAA8AAABkcnMvZG93bnJldi54bWxET01rwkAQvQv9D8sUejO7KVJK6ipSsUSo&#10;hyZa8DZkxyQ0OxuyW43/3i0UvM3jfc58OdpOnGnwrWMNaaJAEFfOtFxr2Jeb6SsIH5ANdo5Jw5U8&#10;LBcPkzlmxl34i85FqEUMYZ+hhiaEPpPSVw1Z9InriSN3coPFEOFQSzPgJYbbTj4r9SItthwbGuzp&#10;vaHqp/i1GtSOt5/H4rTO+3xMVflxKPk71frpcVy9gQg0hrv4352bOH82S+Hvm3iC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BzbEAAAA3QAAAA8AAAAAAAAAAAAAAAAA&#10;nwIAAGRycy9kb3ducmV2LnhtbFBLBQYAAAAABAAEAPcAAACQAwAAAAA=&#10;">
                  <v:imagedata r:id="rId58" o:title=""/>
                </v:shape>
                <v:shape id="Picture 1052" o:spid="_x0000_s1382" type="#_x0000_t75" style="position:absolute;left:3932;top:5225;width:463;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oV3DAAAA3QAAAA8AAABkcnMvZG93bnJldi54bWxET01rwkAQvQv9D8sIvenGILWkriKFlop4&#10;MIbS45CdJqHZ2ZDZxvTfuwXB2zze56y3o2vVQL00ng0s5gko4tLbhisDxflt9gxKArLF1jMZ+COB&#10;7eZhssbM+gufaMhDpWIIS4YG6hC6TGspa3Ioc98RR+7b9w5DhH2lbY+XGO5anSbJk3bYcGyosaPX&#10;msqf/NcZ8DsrgxxXku8/90P55d4PpyI15nE67l5ABRrDXXxzf9g4f7lM4f+beILe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6hXcMAAADdAAAADwAAAAAAAAAAAAAAAACf&#10;AgAAZHJzL2Rvd25yZXYueG1sUEsFBgAAAAAEAAQA9wAAAI8DAAAAAA==&#10;">
                  <v:imagedata r:id="rId59" o:title=""/>
                </v:shape>
                <v:shape id="Picture 1053" o:spid="_x0000_s1383" type="#_x0000_t75" style="position:absolute;left:4674;top:5027;width:652;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0MAjDAAAA3QAAAA8AAABkcnMvZG93bnJldi54bWxET0trAjEQvhf8D2GE3mrWB0VWo7hSYaGH&#10;UhW8Dptxs5pMlk3qbv99Uyj0Nh/fc9bbwVnxoC40nhVMJxkI4srrhmsF59PhZQkiRGSN1jMp+KYA&#10;283oaY259j1/0uMYa5FCOOSowMTY5lKGypDDMPEtceKuvnMYE+xqqTvsU7izcpZlr9Jhw6nBYEt7&#10;Q9X9+OUU7MqB7Ln8uJr+vbnJwhZvl1Ao9TwedisQkYb4L/5zlzrNXyzm8PtNOkF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QwCMMAAADdAAAADwAAAAAAAAAAAAAAAACf&#10;AgAAZHJzL2Rvd25yZXYueG1sUEsFBgAAAAAEAAQA9wAAAI8DAAAAAA==&#10;">
                  <v:imagedata r:id="rId60" o:title=""/>
                </v:shape>
                <v:shape id="Picture 1054" o:spid="_x0000_s1384" type="#_x0000_t75" style="position:absolute;left:7442;top:5794;width:777;height: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M62bEAAAA3QAAAA8AAABkcnMvZG93bnJldi54bWxET0trwkAQvgv+h2WE3pqNbfCRuoqUBnrQ&#10;g1Hv0+w0Cc3OprtbTf99Vyh4m4/vOavNYDpxIedbywqmSQqCuLK65VrB6Vg8LkD4gKyxs0wKfsnD&#10;Zj0erTDX9soHupShFjGEfY4KmhD6XEpfNWTQJ7YnjtyndQZDhK6W2uE1hptOPqXpTBpsOTY02NNr&#10;Q9VX+WMUPO/O6WDn/vxRTGX7/bZd9gXulXqYDNsXEIGGcBf/u991nJ9lGdy+iSf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M62bEAAAA3QAAAA8AAAAAAAAAAAAAAAAA&#10;nwIAAGRycy9kb3ducmV2LnhtbFBLBQYAAAAABAAEAPcAAACQAwAAAAA=&#10;">
                  <v:imagedata r:id="rId61" o:title=""/>
                </v:shape>
                <v:shape id="Picture 1055" o:spid="_x0000_s1385" type="#_x0000_t75" style="position:absolute;left:5326;top:7699;width:633;height: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N5Y7EAAAA3QAAAA8AAABkcnMvZG93bnJldi54bWxET01rwkAQvQv9D8sUvEjdNKi0qatEQfBQ&#10;EY0Xb0N2TEKzsyG7Jum/7xYEb/N4n7NcD6YWHbWusqzgfRqBIM6trrhQcMl2bx8gnEfWWFsmBb/k&#10;YL16GS0x0bbnE3VnX4gQwi5BBaX3TSKly0sy6Ka2IQ7czbYGfYBtIXWLfQg3tYyjaCENVhwaSmxo&#10;W1L+c74bBf2hu35Pbts4azZ59nlMU9rHvVLj1yH9AuFp8E/xw73XYf5sNof/b8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N5Y7EAAAA3QAAAA8AAAAAAAAAAAAAAAAA&#10;nwIAAGRycy9kb3ducmV2LnhtbFBLBQYAAAAABAAEAPcAAACQAwAAAAA=&#10;">
                  <v:imagedata r:id="rId62" o:title=""/>
                </v:shape>
                <v:shape id="Picture 1056" o:spid="_x0000_s1386" type="#_x0000_t75" style="position:absolute;left:3807;top:6141;width:2083;height:1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5ttDDAAAA3QAAAA8AAABkcnMvZG93bnJldi54bWxET02LwjAQvS/4H8II3tZUKbJ0jSJLBUUQ&#10;7Ophb0Mzpt1tJqWJWv+9EYS9zeN9znzZ20ZcqfO1YwWTcQKCuHS6ZqPg+L1+/wDhA7LGxjEpuJOH&#10;5WLwNsdMuxsf6FoEI2II+wwVVCG0mZS+rMiiH7uWOHJn11kMEXZG6g5vMdw2cpokM2mx5thQYUtf&#10;FZV/xcUqMOZnez61p7w/pr+62FO+Sne5UqNhv/oEEagP/+KXe6Pj/DSdwfObeIJ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bm20MMAAADdAAAADwAAAAAAAAAAAAAAAACf&#10;AgAAZHJzL2Rvd25yZXYueG1sUEsFBgAAAAAEAAQA9wAAAI8DAAAAAA==&#10;">
                  <v:imagedata r:id="rId63" o:title=""/>
                </v:shape>
                <v:shape id="Picture 1057" o:spid="_x0000_s1387" type="#_x0000_t75" style="position:absolute;left:3654;top:9587;width:4377;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cnbDAAAA3QAAAA8AAABkcnMvZG93bnJldi54bWxET01rwkAQvQv+h2WE3nRjCKlGVxGhrdCT&#10;RvA6ZMckmJ2Nu1tN/323UOhtHu9z1tvBdOJBzreWFcxnCQjiyuqWawXn8m26AOEDssbOMin4Jg/b&#10;zXi0xkLbJx/pcQq1iCHsC1TQhNAXUvqqIYN+ZnviyF2tMxgidLXUDp8x3HQyTZJcGmw5NjTY076h&#10;6nb6Mgoyl5vybtpjXp6X6eVyeP/43KdKvUyG3QpEoCH8i//cBx3nZ9kr/H4TT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UJydsMAAADdAAAADwAAAAAAAAAAAAAAAACf&#10;AgAAZHJzL2Rvd25yZXYueG1sUEsFBgAAAAAEAAQA9wAAAI8DAAAAAA==&#10;">
                  <v:imagedata r:id="rId64" o:title=""/>
                </v:shape>
                <v:shape id="Picture 1058" o:spid="_x0000_s1388" type="#_x0000_t75" style="position:absolute;left:6224;top:4832;width:1441;height: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em3IAAAA3QAAAA8AAABkcnMvZG93bnJldi54bWxEj09rwkAQxe9Cv8MygjfdKFIkuootFAtF&#10;pP4Db9PsNAnNzobsGtN++s5B8DbDe/PebxarzlWqpSaUng2MRwko4szbknMDx8PbcAYqRGSLlWcy&#10;8EsBVsun3gJT62/8Se0+5kpCOKRooIixTrUOWUEOw8jXxKJ9+8ZhlLXJtW3wJuGu0pMkedYOS5aG&#10;Amt6LSj72V+dgV17mnz8bdx2XX9tN7tze8n9y8WYQb9bz0FF6uLDfL9+t4I/nQqufCMj6O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kHptyAAAAN0AAAAPAAAAAAAAAAAA&#10;AAAAAJ8CAABkcnMvZG93bnJldi54bWxQSwUGAAAAAAQABAD3AAAAlAMAAAAA&#10;">
                  <v:imagedata r:id="rId65" o:title=""/>
                </v:shape>
                <v:shape id="Picture 1059" o:spid="_x0000_s1389" type="#_x0000_t75" style="position:absolute;left:7047;top:7440;width:1538;height: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R51/EAAAA3QAAAA8AAABkcnMvZG93bnJldi54bWxEj81uwjAQhO+V+g7WVuJWnFSogYCJKBKI&#10;Y/l5gCVeEqvxOordkLw9rlSJ265mvtnZVTHYRvTUeeNYQTpNQBCXThuuFFzOu/c5CB+QNTaOScFI&#10;Hor168sKc+3ufKT+FCoRQ9jnqKAOoc2l9GVNFv3UtcRRu7nOYohrV0nd4T2G20Z+JMmntGg4Xqix&#10;pW1N5c/p18YafZXtNoM2++05bUbMzNf12yg1eRs2SxCBhvA0/9MHHbnZbAF/38QR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R51/EAAAA3QAAAA8AAAAAAAAAAAAAAAAA&#10;nwIAAGRycy9kb3ducmV2LnhtbFBLBQYAAAAABAAEAPcAAACQAwAAAAA=&#10;">
                  <v:imagedata r:id="rId66" o:title=""/>
                </v:shape>
                <v:shape id="Picture 1060" o:spid="_x0000_s1390" type="#_x0000_t75" style="position:absolute;left:6329;top:6664;width:1787;height: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MMLjIAAAA3QAAAA8AAABkcnMvZG93bnJldi54bWxEj09rwzAMxe+FfQejQW+ts5GVkdUtpazd&#10;Lj30D4zdtFhLwmLZxG6a7dNPh0JvEu/pvZ/my8G1qqcuNp4NPEwzUMSltw1XBk7HzeQZVEzIFlvP&#10;ZOCXIiwXd6M5FtZfeE/9IVVKQjgWaKBOKRRax7Imh3HqA7Fo375zmGTtKm07vEi4a/Vjls20w4al&#10;ocZA65rKn8PZGahe09t+l3+d8tV29/lxtGH91wdjxvfD6gVUoiHdzNfrdyv4+ZPwyzcygl7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jDC4yAAAAN0AAAAPAAAAAAAAAAAA&#10;AAAAAJ8CAABkcnMvZG93bnJldi54bWxQSwUGAAAAAAQABAD3AAAAlAMAAAAA&#10;">
                  <v:imagedata r:id="rId67" o:title=""/>
                </v:shape>
                <v:shape id="Picture 1061" o:spid="_x0000_s1391" type="#_x0000_t75" style="position:absolute;left:5326;top:5637;width:1441;height:1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s+LHAAAA3QAAAA8AAABkcnMvZG93bnJldi54bWxET99PwjAQfjfhf2iOxDfpQAQdFGJMDBoj&#10;sGmMvF3WY1tcr7OtMP97amLC2335ft582ZlGHMj52rKC4SABQVxYXXOp4P3t8eoWhA/IGhvLpOCX&#10;PCwXvYs5ptoeOaNDHkoRQ9inqKAKoU2l9EVFBv3AtsSR21tnMEToSqkdHmO4aeQoSSbSYM2xocKW&#10;HioqvvIfo+Buu7neyc96KlfZ99p9jLPX55dMqct+dz8DEagLZ/G/+0nH+eObIfx9E0+Qix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Ts+LHAAAA3QAAAA8AAAAAAAAAAAAA&#10;AAAAnwIAAGRycy9kb3ducmV2LnhtbFBLBQYAAAAABAAEAPcAAACTAwAAAAA=&#10;">
                  <v:imagedata r:id="rId68" o:title=""/>
                </v:shape>
                <v:shape id="Text Box 1062" o:spid="_x0000_s1392" type="#_x0000_t202" style="position:absolute;left:3310;top:6065;width:1290;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VUF8AA&#10;AADdAAAADwAAAGRycy9kb3ducmV2LnhtbERPy6rCMBDdX/AfwghuLpr61moU7wXFrY8PGJuxLTaT&#10;0kRb/94Igrs5nOcs140pxIMql1tW0O9FIIgTq3NOFZxP2+4MhPPIGgvLpOBJDtar1s8SY21rPtDj&#10;6FMRQtjFqCDzvoyldElGBl3PlsSBu9rKoA+wSqWusA7hppCDKJpIgzmHhgxL+s8ouR3vRsF1X/+O&#10;5/Vl58/Tw2jyh/n0Yp9KddrNZgHCU+O/4o97r8P80XgI72/CC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mVUF8AAAADdAAAADwAAAAAAAAAAAAAAAACYAgAAZHJzL2Rvd25y&#10;ZXYueG1sUEsFBgAAAAAEAAQA9QAAAIUDAAAAAA==&#10;" stroked="f">
                  <v:textbox>
                    <w:txbxContent>
                      <w:p w:rsidR="00643456" w:rsidRPr="00490899" w:rsidRDefault="00643456" w:rsidP="00A859C8">
                        <w:pPr>
                          <w:spacing w:line="480" w:lineRule="auto"/>
                          <w:rPr>
                            <w:rFonts w:ascii="Arial" w:hAnsi="Arial"/>
                            <w:b/>
                            <w:sz w:val="16"/>
                          </w:rPr>
                        </w:pPr>
                        <w:r w:rsidRPr="00490899">
                          <w:rPr>
                            <w:rFonts w:ascii="Arial" w:hAnsi="Arial"/>
                            <w:b/>
                            <w:sz w:val="16"/>
                          </w:rPr>
                          <w:t>XPATH/XSLT</w:t>
                        </w:r>
                      </w:p>
                    </w:txbxContent>
                  </v:textbox>
                </v:shape>
                <v:shape id="Picture 1063" o:spid="_x0000_s1393" type="#_x0000_t75" alt="groovy-logo-medium" style="position:absolute;left:3087;top:7026;width:960;height: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z7PDAAAA3QAAAA8AAABkcnMvZG93bnJldi54bWxET0trwkAQvgv9D8sUvJlN1ZaSZiOpIBZ6&#10;qoaeh+zk0WZnQ3aNsb++Kwje5uN7TrqZTCdGGlxrWcFTFIMgLq1uuVZQHHeLVxDOI2vsLJOCCznY&#10;ZA+zFBNtz/xF48HXIoSwS1BB432fSOnKhgy6yPbEgavsYNAHONRSD3gO4aaTyzh+kQZbDg0N9rRt&#10;qPw9nIyC6lPmf/n3HvfbYsWn96L6mVajUvPHKX8D4Wnyd/HN/aHD/PXzGq7fhBNk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PPs8MAAADdAAAADwAAAAAAAAAAAAAAAACf&#10;AgAAZHJzL2Rvd25yZXYueG1sUEsFBgAAAAAEAAQA9wAAAI8DAAAAAA==&#10;">
                  <v:imagedata r:id="rId69" o:title="groovy-logo-medium"/>
                </v:shape>
                <w10:anchorlock/>
              </v:group>
            </w:pict>
          </mc:Fallback>
        </mc:AlternateContent>
      </w:r>
      <w:r>
        <w:rPr>
          <w:noProof/>
          <w:lang w:eastAsia="pt-PT"/>
        </w:rPr>
        <mc:AlternateContent>
          <mc:Choice Requires="wps">
            <w:drawing>
              <wp:inline distT="0" distB="0" distL="0" distR="0">
                <wp:extent cx="3638550" cy="635"/>
                <wp:effectExtent l="0" t="0" r="0" b="0"/>
                <wp:docPr id="219"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A859C8" w:rsidRDefault="00643456" w:rsidP="0025465E">
                            <w:pPr>
                              <w:pStyle w:val="Caption"/>
                              <w:spacing w:before="0" w:after="0" w:line="360" w:lineRule="auto"/>
                              <w:rPr>
                                <w:lang w:val="en-GB"/>
                              </w:rPr>
                            </w:pPr>
                            <w:bookmarkStart w:id="314" w:name="_Ref396430526"/>
                            <w:bookmarkStart w:id="315" w:name="_Toc398077955"/>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314"/>
                            <w:r w:rsidRPr="00A859C8">
                              <w:rPr>
                                <w:lang w:val="en-GB"/>
                              </w:rPr>
                              <w:t xml:space="preserve"> - Tools and Technologies adopted</w:t>
                            </w:r>
                            <w:bookmarkEnd w:id="315"/>
                          </w:p>
                        </w:txbxContent>
                      </wps:txbx>
                      <wps:bodyPr rot="0" vert="horz" wrap="square" lIns="0" tIns="0" rIns="0" bIns="0" anchor="t" anchorCtr="0" upright="1">
                        <a:spAutoFit/>
                      </wps:bodyPr>
                    </wps:wsp>
                  </a:graphicData>
                </a:graphic>
              </wp:inline>
            </w:drawing>
          </mc:Choice>
          <mc:Fallback>
            <w:pict>
              <v:shape id="Text Box 1523" o:spid="_x0000_s1394"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" stroked="f">
                <v:textbox style="mso-fit-shape-to-text:t" inset="0,0,0,0">
                  <w:txbxContent>
                    <w:p w:rsidR="00643456" w:rsidRPr="00A859C8" w:rsidRDefault="00643456" w:rsidP="0025465E">
                      <w:pPr>
                        <w:pStyle w:val="Caption"/>
                        <w:spacing w:before="0" w:after="0" w:line="360" w:lineRule="auto"/>
                        <w:rPr>
                          <w:lang w:val="en-GB"/>
                        </w:rPr>
                      </w:pPr>
                      <w:bookmarkStart w:id="316" w:name="_Ref396430526"/>
                      <w:bookmarkStart w:id="317" w:name="_Toc398077955"/>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316"/>
                      <w:r w:rsidRPr="00A859C8">
                        <w:rPr>
                          <w:lang w:val="en-GB"/>
                        </w:rPr>
                        <w:t xml:space="preserve"> - Tools and Technologies adopted</w:t>
                      </w:r>
                      <w:bookmarkEnd w:id="317"/>
                    </w:p>
                  </w:txbxContent>
                </v:textbox>
                <w10:anchorlock/>
              </v:shape>
            </w:pict>
          </mc:Fallback>
        </mc:AlternateConten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w:t>
      </w:r>
      <w:r w:rsidRPr="00E41144">
        <w:rPr>
          <w:lang w:val="en-GB"/>
        </w:rPr>
        <w:lastRenderedPageBreak/>
        <w:t xml:space="preserve">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PHPMyAdmin web page.</w:t>
      </w:r>
    </w:p>
    <w:p w:rsidR="00CC54C7" w:rsidRPr="00E41144" w:rsidRDefault="00CC54C7" w:rsidP="002C2027">
      <w:pPr>
        <w:rPr>
          <w:lang w:val="en-GB"/>
        </w:rPr>
      </w:pPr>
      <w:r w:rsidRPr="00E41144">
        <w:rPr>
          <w:lang w:val="en-GB"/>
        </w:rPr>
        <w:tab/>
        <w:t xml:space="preserve">Rapidminer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FootnoteReference"/>
          <w:lang w:val="en-GB"/>
        </w:rPr>
        <w:footnoteReference w:id="6"/>
      </w:r>
      <w:r w:rsidR="00A92AE1" w:rsidRPr="00E41144">
        <w:rPr>
          <w:lang w:val="en-GB"/>
        </w:rPr>
        <w:t>, an agile and dynamic language for the JVM.</w:t>
      </w:r>
      <w:r w:rsidR="00936B53" w:rsidRPr="00E41144">
        <w:rPr>
          <w:lang w:val="en-GB"/>
        </w:rPr>
        <w:t xml:space="preserve"> to prepare the data for export. </w:t>
      </w:r>
      <w:r w:rsidR="00A859C8" w:rsidRPr="00E41144">
        <w:rPr>
          <w:rFonts w:eastAsia="Times New Roman"/>
          <w:lang w:val="en-GB"/>
        </w:rPr>
        <w:t xml:space="preserve">This script language integrates well with all existing Java classes and libraries in the Rapidminer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this was used to make the interface between rapidminer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318" w:name="OLE_LINK1"/>
      <w:bookmarkStart w:id="319" w:name="OLE_LINK2"/>
      <w:r w:rsidR="00D636D9" w:rsidRPr="00E41144">
        <w:rPr>
          <w:lang w:val="en-GB"/>
        </w:rPr>
        <w:t>JDBC</w:t>
      </w:r>
      <w:bookmarkEnd w:id="318"/>
      <w:bookmarkEnd w:id="319"/>
      <w:r w:rsidR="00D636D9" w:rsidRPr="00E41144">
        <w:rPr>
          <w:lang w:val="en-GB"/>
        </w:rPr>
        <w:t xml:space="preserve"> connections</w:t>
      </w:r>
      <w:r w:rsidR="00DD4311" w:rsidRPr="00E41144">
        <w:rPr>
          <w:lang w:val="en-GB"/>
        </w:rPr>
        <w:t xml:space="preserve"> (</w:t>
      </w:r>
      <w:r w:rsidR="008A1BA0">
        <w:fldChar w:fldCharType="begin"/>
      </w:r>
      <w:r w:rsidR="008A1BA0" w:rsidRPr="008A1BA0">
        <w:rPr>
          <w:lang w:val="en-US"/>
        </w:rPr>
        <w:instrText xml:space="preserve"> REF _Ref396430187 \h  \* MERGEFORMAT </w:instrText>
      </w:r>
      <w:r w:rsidR="008A1BA0">
        <w:fldChar w:fldCharType="separate"/>
      </w:r>
      <w:r w:rsidR="00E41144" w:rsidRPr="00E63D95">
        <w:rPr>
          <w:lang w:val="en-GB"/>
        </w:rPr>
        <w:t xml:space="preserve">Figure </w:t>
      </w:r>
      <w:r w:rsidR="00E41144" w:rsidRPr="00E63D95">
        <w:rPr>
          <w:noProof/>
          <w:lang w:val="en-GB"/>
        </w:rPr>
        <w:t>5.4</w:t>
      </w:r>
      <w:r w:rsidR="008A1BA0">
        <w:fldChar w:fldCharType="end"/>
      </w:r>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Heading2"/>
        <w:rPr>
          <w:lang w:val="en-GB"/>
        </w:rPr>
      </w:pPr>
      <w:bookmarkStart w:id="320" w:name="_Toc398077928"/>
      <w:r w:rsidRPr="00E41144">
        <w:rPr>
          <w:lang w:val="en-GB"/>
        </w:rPr>
        <w:t>Requirements</w:t>
      </w:r>
      <w:bookmarkEnd w:id="320"/>
    </w:p>
    <w:p w:rsidR="00FF5C7E" w:rsidRPr="00E41144" w:rsidRDefault="007913AE" w:rsidP="00FE5DA6">
      <w:pPr>
        <w:rPr>
          <w:lang w:val="en-GB"/>
        </w:rPr>
      </w:pPr>
      <w:r w:rsidRPr="00E41144">
        <w:rPr>
          <w:lang w:val="en-GB"/>
        </w:rPr>
        <w:t>As a proof of concept the system was developed based in requirements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w:t>
      </w:r>
      <w:r w:rsidR="000E28D5" w:rsidRPr="00E41144">
        <w:rPr>
          <w:lang w:val="en-GB"/>
        </w:rPr>
        <w:lastRenderedPageBreak/>
        <w:t xml:space="preserve">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r w:rsidR="009F6D83" w:rsidRPr="00E41144">
        <w:rPr>
          <w:lang w:val="en-GB"/>
        </w:rPr>
        <w:t>an</w:t>
      </w:r>
      <w:r w:rsidR="000E28D5" w:rsidRPr="00E41144">
        <w:rPr>
          <w:lang w:val="en-GB"/>
        </w:rPr>
        <w:t xml:space="preserve"> ontology.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25" type="#_x0000_t75" style="width:424.5pt;height:203.5pt" o:ole="">
            <v:imagedata r:id="rId70" o:title=""/>
          </v:shape>
          <o:OLEObject Type="Embed" ProgID="Visio.Drawing.11" ShapeID="_x0000_i1025" DrawAspect="Content" ObjectID="_1472385953" r:id="rId71"/>
        </w:object>
      </w:r>
    </w:p>
    <w:p w:rsidR="00FE5DA6" w:rsidRPr="00E41144" w:rsidRDefault="00FE5DA6" w:rsidP="00FE5DA6">
      <w:pPr>
        <w:pStyle w:val="Caption"/>
        <w:rPr>
          <w:lang w:val="en-GB"/>
        </w:rPr>
      </w:pPr>
      <w:bookmarkStart w:id="321" w:name="_Ref396690605"/>
      <w:bookmarkStart w:id="322" w:name="_Toc39807795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321"/>
      <w:r w:rsidRPr="00E41144">
        <w:rPr>
          <w:lang w:val="en-GB"/>
        </w:rPr>
        <w:t xml:space="preserve"> - System requirements</w:t>
      </w:r>
      <w:bookmarkEnd w:id="322"/>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Should allow </w:t>
      </w:r>
      <w:r w:rsidR="00FF5C7E" w:rsidRPr="00E41144">
        <w:rPr>
          <w:i/>
          <w:lang w:val="en-GB"/>
        </w:rPr>
        <w:t>system integration</w:t>
      </w:r>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lastRenderedPageBreak/>
        <w:tab/>
      </w:r>
      <w:r w:rsidR="009A23A4" w:rsidRPr="00E41144">
        <w:rPr>
          <w:i/>
          <w:lang w:val="en-GB"/>
        </w:rPr>
        <w:t>FP-Growth application</w:t>
      </w:r>
      <w:r w:rsidR="009A23A4" w:rsidRPr="00E41144">
        <w:rPr>
          <w:lang w:val="en-GB"/>
        </w:rPr>
        <w:t xml:space="preserve"> and </w:t>
      </w:r>
      <w:r w:rsidR="009A23A4" w:rsidRPr="00E41144">
        <w:rPr>
          <w:i/>
          <w:lang w:val="en-GB"/>
        </w:rPr>
        <w:t>Association Rule Discovery</w:t>
      </w:r>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is necessary for a user be able to visualize the rules and be able to select the best one for its intents. </w:t>
      </w:r>
      <w:r w:rsidR="009A23A4" w:rsidRPr="00E41144">
        <w:rPr>
          <w:i/>
          <w:lang w:val="en-GB"/>
        </w:rPr>
        <w:t>Rapidminer Integration</w:t>
      </w:r>
      <w:r w:rsidR="009A23A4" w:rsidRPr="00E41144">
        <w:rPr>
          <w:lang w:val="en-GB"/>
        </w:rPr>
        <w:t xml:space="preserve"> is the use of its API in order that Rapidminer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Heading2"/>
        <w:rPr>
          <w:lang w:val="en-GB"/>
        </w:rPr>
      </w:pPr>
      <w:bookmarkStart w:id="323" w:name="_Toc398077929"/>
      <w:r w:rsidRPr="00E41144">
        <w:rPr>
          <w:lang w:val="en-GB"/>
        </w:rPr>
        <w:t>Conceptual &amp; Technical Architectures</w:t>
      </w:r>
      <w:bookmarkEnd w:id="323"/>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Caption"/>
        <w:spacing w:line="360" w:lineRule="auto"/>
        <w:rPr>
          <w:sz w:val="20"/>
          <w:lang w:val="en-GB"/>
        </w:rPr>
      </w:pPr>
      <w:bookmarkStart w:id="324" w:name="_Ref397879437"/>
      <w:bookmarkStart w:id="325" w:name="_Toc39807795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324"/>
      <w:bookmarkEnd w:id="325"/>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w:t>
      </w:r>
      <w:r w:rsidR="008A04F5" w:rsidRPr="00E41144">
        <w:rPr>
          <w:lang w:val="en-GB"/>
        </w:rPr>
        <w:lastRenderedPageBreak/>
        <w:t>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r w:rsidR="001F2F8C" w:rsidRPr="00E41144">
        <w:rPr>
          <w:i/>
          <w:lang w:val="en-GB"/>
        </w:rPr>
        <w:t>rules_stemmed</w:t>
      </w:r>
      <w:r w:rsidR="001F2F8C" w:rsidRPr="00E41144">
        <w:rPr>
          <w:lang w:val="en-GB"/>
        </w:rPr>
        <w:t xml:space="preserve"> is the table that supports all the rule data that arrives from the rapidminer core and </w:t>
      </w:r>
      <w:r w:rsidR="001F2F8C" w:rsidRPr="00E41144">
        <w:rPr>
          <w:i/>
          <w:lang w:val="en-GB"/>
        </w:rPr>
        <w:t>stemmed_words</w:t>
      </w:r>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73"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Caption"/>
        <w:spacing w:line="360" w:lineRule="auto"/>
        <w:rPr>
          <w:sz w:val="20"/>
          <w:lang w:val="en-GB"/>
        </w:rPr>
      </w:pPr>
      <w:bookmarkStart w:id="326" w:name="_Ref396430187"/>
      <w:bookmarkStart w:id="327" w:name="_Ref396430156"/>
      <w:bookmarkStart w:id="328" w:name="_Toc39807795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326"/>
      <w:r w:rsidRPr="00E41144">
        <w:rPr>
          <w:sz w:val="20"/>
          <w:lang w:val="en-GB"/>
        </w:rPr>
        <w:t xml:space="preserve"> – Entity Relation Model</w:t>
      </w:r>
      <w:bookmarkEnd w:id="327"/>
      <w:bookmarkEnd w:id="328"/>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26" type="#_x0000_t75" style="width:205.35pt;height:169.65pt" o:ole="">
            <v:imagedata r:id="rId74" o:title=""/>
          </v:shape>
          <o:OLEObject Type="Embed" ProgID="Visio.Drawing.11" ShapeID="_x0000_i1026" DrawAspect="Content" ObjectID="_1472385954" r:id="rId75"/>
        </w:object>
      </w:r>
    </w:p>
    <w:p w:rsidR="00953DD5" w:rsidRPr="00E41144" w:rsidRDefault="00953DD5" w:rsidP="00953DD5">
      <w:pPr>
        <w:pStyle w:val="Caption"/>
        <w:spacing w:before="0"/>
        <w:rPr>
          <w:sz w:val="20"/>
          <w:lang w:val="en-GB"/>
        </w:rPr>
      </w:pPr>
      <w:bookmarkStart w:id="329" w:name="_Ref397881094"/>
      <w:bookmarkStart w:id="330" w:name="_Ref397881081"/>
      <w:bookmarkStart w:id="331" w:name="_Toc398077959"/>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329"/>
      <w:r w:rsidRPr="00E41144">
        <w:rPr>
          <w:sz w:val="20"/>
          <w:lang w:val="en-GB"/>
        </w:rPr>
        <w:t xml:space="preserve"> – Knowledge layer architecture</w:t>
      </w:r>
      <w:bookmarkEnd w:id="330"/>
      <w:bookmarkEnd w:id="331"/>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rtificial intelligent component where all the thinking, analysis and process is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8A1BA0">
        <w:fldChar w:fldCharType="begin"/>
      </w:r>
      <w:r w:rsidR="008A1BA0" w:rsidRPr="008A1BA0">
        <w:rPr>
          <w:lang w:val="en-US"/>
        </w:rPr>
        <w:instrText xml:space="preserve"> REF _Ref397881094  \* MERGEFORMAT </w:instrText>
      </w:r>
      <w:r w:rsidR="008A1BA0">
        <w:fldChar w:fldCharType="separate"/>
      </w:r>
      <w:r w:rsidR="00E41144" w:rsidRPr="00E63D95">
        <w:rPr>
          <w:lang w:val="en-GB"/>
        </w:rPr>
        <w:t xml:space="preserve">Figure </w:t>
      </w:r>
      <w:r w:rsidR="00E41144" w:rsidRPr="00E63D95">
        <w:rPr>
          <w:noProof/>
          <w:lang w:val="en-GB"/>
        </w:rPr>
        <w:t>5.5</w:t>
      </w:r>
      <w:r w:rsidR="008A1BA0">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The first core is the Rapidminer Core, is responsible to make all the steps from the unstructured data until the association rules discovery process</w:t>
      </w:r>
      <w:r w:rsidR="00B947F6" w:rsidRPr="00E41144">
        <w:rPr>
          <w:lang w:val="en-GB"/>
        </w:rPr>
        <w:t>. This element is connected to the server core by means of an API provided by Rapidminer</w:t>
      </w:r>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8A1BA0">
        <w:fldChar w:fldCharType="begin"/>
      </w:r>
      <w:r w:rsidR="008A1BA0" w:rsidRPr="008A1BA0">
        <w:rPr>
          <w:lang w:val="en-US"/>
        </w:rPr>
        <w:instrText xml:space="preserve"> REF _Ref397881556  \* MERGEFORMAT </w:instrText>
      </w:r>
      <w:r w:rsidR="008A1BA0">
        <w:fldChar w:fldCharType="separate"/>
      </w:r>
      <w:r w:rsidR="00E41144" w:rsidRPr="00E63D95">
        <w:rPr>
          <w:lang w:val="en-GB"/>
        </w:rPr>
        <w:t xml:space="preserve">Figure </w:t>
      </w:r>
      <w:r w:rsidR="00E41144" w:rsidRPr="00E63D95">
        <w:rPr>
          <w:noProof/>
          <w:lang w:val="en-GB"/>
        </w:rPr>
        <w:t>5.6</w:t>
      </w:r>
      <w:r w:rsidR="008A1BA0">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Frequent Itemset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sidRPr="00E41144">
        <w:rPr>
          <w:lang w:val="en-GB"/>
        </w:rPr>
        <w:t>capable</w:t>
      </w:r>
      <w:r w:rsidRPr="00E41144">
        <w:rPr>
          <w:lang w:val="en-GB"/>
        </w:rPr>
        <w:t xml:space="preserve"> to enrich the ontology with new knowledge. </w:t>
      </w:r>
    </w:p>
    <w:p w:rsidR="00953DD5" w:rsidRPr="00E41144" w:rsidRDefault="00952F22" w:rsidP="00953DD5">
      <w:pPr>
        <w:pStyle w:val="ListParagraph"/>
        <w:ind w:left="0"/>
        <w:jc w:val="center"/>
        <w:rPr>
          <w:lang w:val="en-GB"/>
        </w:rPr>
      </w:pPr>
      <w:r>
        <w:rPr>
          <w:noProof/>
          <w:lang w:eastAsia="pt-PT"/>
        </w:rPr>
        <w:lastRenderedPageBreak/>
        <mc:AlternateContent>
          <mc:Choice Requires="wps">
            <w:drawing>
              <wp:anchor distT="0" distB="0" distL="114300" distR="114300" simplePos="0" relativeHeight="251658240" behindDoc="1" locked="0" layoutInCell="1" allowOverlap="1">
                <wp:simplePos x="0" y="0"/>
                <wp:positionH relativeFrom="column">
                  <wp:posOffset>1352550</wp:posOffset>
                </wp:positionH>
                <wp:positionV relativeFrom="paragraph">
                  <wp:posOffset>2169160</wp:posOffset>
                </wp:positionV>
                <wp:extent cx="2690495" cy="298450"/>
                <wp:effectExtent l="0" t="0" r="0" b="0"/>
                <wp:wrapTight wrapText="bothSides">
                  <wp:wrapPolygon edited="0">
                    <wp:start x="-71" y="0"/>
                    <wp:lineTo x="-71" y="20911"/>
                    <wp:lineTo x="21600" y="20911"/>
                    <wp:lineTo x="21600" y="0"/>
                    <wp:lineTo x="-71" y="0"/>
                  </wp:wrapPolygon>
                </wp:wrapTight>
                <wp:docPr id="216" name="Text 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0495"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015C0B" w:rsidRDefault="00643456" w:rsidP="00953DD5">
                            <w:pPr>
                              <w:pStyle w:val="Caption"/>
                              <w:rPr>
                                <w:sz w:val="18"/>
                                <w:lang w:val="en-GB"/>
                              </w:rPr>
                            </w:pPr>
                            <w:bookmarkStart w:id="332" w:name="_Ref397881556"/>
                            <w:bookmarkStart w:id="333" w:name="_Toc398077961"/>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332"/>
                            <w:r w:rsidRPr="00015C0B">
                              <w:rPr>
                                <w:sz w:val="20"/>
                                <w:lang w:val="en-GB"/>
                              </w:rPr>
                              <w:t xml:space="preserve"> – Core Conceptual Architecture</w:t>
                            </w:r>
                            <w:bookmarkEnd w:id="3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3" o:spid="_x0000_s1395" type="#_x0000_t202" style="position:absolute;left:0;text-align:left;margin-left:106.5pt;margin-top:170.8pt;width:211.85pt;height: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XhgQIAAA0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" stroked="f">
                <v:textbox style="mso-fit-shape-to-text:t" inset="0,0,0,0">
                  <w:txbxContent>
                    <w:p w:rsidR="00643456" w:rsidRPr="00015C0B" w:rsidRDefault="00643456" w:rsidP="00953DD5">
                      <w:pPr>
                        <w:pStyle w:val="Caption"/>
                        <w:rPr>
                          <w:sz w:val="18"/>
                          <w:lang w:val="en-GB"/>
                        </w:rPr>
                      </w:pPr>
                      <w:bookmarkStart w:id="334" w:name="_Ref397881556"/>
                      <w:bookmarkStart w:id="335" w:name="_Toc398077961"/>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334"/>
                      <w:r w:rsidRPr="00015C0B">
                        <w:rPr>
                          <w:sz w:val="20"/>
                          <w:lang w:val="en-GB"/>
                        </w:rPr>
                        <w:t xml:space="preserve"> – Core Conceptual Architecture</w:t>
                      </w:r>
                      <w:bookmarkEnd w:id="335"/>
                    </w:p>
                  </w:txbxContent>
                </v:textbox>
                <w10:wrap type="tight"/>
              </v:shape>
            </w:pict>
          </mc:Fallback>
        </mc:AlternateContent>
      </w:r>
      <w:r>
        <w:rPr>
          <w:noProof/>
          <w:lang w:eastAsia="pt-PT"/>
        </w:rPr>
        <mc:AlternateContent>
          <mc:Choice Requires="wpc">
            <w:drawing>
              <wp:inline distT="0" distB="0" distL="0" distR="0">
                <wp:extent cx="2851150" cy="2112010"/>
                <wp:effectExtent l="0" t="0" r="0" b="2540"/>
                <wp:docPr id="1452" name="Canvas 1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97" name="Group 22"/>
                        <wpg:cNvGrpSpPr>
                          <a:grpSpLocks/>
                        </wpg:cNvGrpSpPr>
                        <wpg:grpSpPr bwMode="auto">
                          <a:xfrm>
                            <a:off x="69760" y="76500"/>
                            <a:ext cx="2705630" cy="1974759"/>
                            <a:chOff x="0" y="0"/>
                            <a:chExt cx="2880" cy="2275"/>
                          </a:xfrm>
                        </wpg:grpSpPr>
                        <wps:wsp>
                          <wps:cNvPr id="198" name="AutoShape 40"/>
                          <wps:cNvSpPr>
                            <a:spLocks noChangeArrowheads="1"/>
                          </wps:cNvSpPr>
                          <wps:spPr bwMode="auto">
                            <a:xfrm>
                              <a:off x="13" y="1011"/>
                              <a:ext cx="1260" cy="458"/>
                            </a:xfrm>
                            <a:prstGeom prst="roundRect">
                              <a:avLst>
                                <a:gd name="adj" fmla="val 16667"/>
                              </a:avLst>
                            </a:prstGeom>
                            <a:solidFill>
                              <a:srgbClr val="FFFFFF"/>
                            </a:solidFill>
                            <a:ln w="9525">
                              <a:solidFill>
                                <a:srgbClr val="000000"/>
                              </a:solidFill>
                              <a:round/>
                              <a:headEnd/>
                              <a:tailEnd/>
                            </a:ln>
                          </wps:spPr>
                          <wps:txbx>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643456" w:rsidRDefault="00643456"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wps:txbx>
                          <wps:bodyPr rot="0" vert="horz" wrap="square" lIns="54000" tIns="0" rIns="54000" bIns="0" anchor="ctr" anchorCtr="0" upright="1">
                            <a:noAutofit/>
                          </wps:bodyPr>
                        </wps:wsp>
                        <wps:wsp>
                          <wps:cNvPr id="199" name="AutoShape 39"/>
                          <wps:cNvSpPr>
                            <a:spLocks noChangeArrowheads="1"/>
                          </wps:cNvSpPr>
                          <wps:spPr bwMode="auto">
                            <a:xfrm>
                              <a:off x="1436" y="1005"/>
                              <a:ext cx="1432" cy="464"/>
                            </a:xfrm>
                            <a:prstGeom prst="roundRect">
                              <a:avLst>
                                <a:gd name="adj" fmla="val 16667"/>
                              </a:avLst>
                            </a:prstGeom>
                            <a:solidFill>
                              <a:srgbClr val="FFFFFF"/>
                            </a:solidFill>
                            <a:ln w="9525">
                              <a:solidFill>
                                <a:srgbClr val="000000"/>
                              </a:solidFill>
                              <a:round/>
                              <a:headEnd/>
                              <a:tailEnd/>
                            </a:ln>
                          </wps:spPr>
                          <wps:txbx>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wps:txbx>
                          <wps:bodyPr rot="0" vert="horz" wrap="square" lIns="54000" tIns="0" rIns="54000" bIns="0" anchor="ctr" anchorCtr="0" upright="1">
                            <a:noAutofit/>
                          </wps:bodyPr>
                        </wps:wsp>
                        <wps:wsp>
                          <wps:cNvPr id="200" name="AutoShape 38"/>
                          <wps:cNvSpPr>
                            <a:spLocks noChangeArrowheads="1"/>
                          </wps:cNvSpPr>
                          <wps:spPr bwMode="auto">
                            <a:xfrm rot="5400000">
                              <a:off x="575" y="840"/>
                              <a:ext cx="167" cy="143"/>
                            </a:xfrm>
                            <a:prstGeom prst="rightArrow">
                              <a:avLst>
                                <a:gd name="adj1" fmla="val 50000"/>
                                <a:gd name="adj2" fmla="val 29196"/>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01" name="AutoShape 37"/>
                          <wps:cNvSpPr>
                            <a:spLocks noChangeArrowheads="1"/>
                          </wps:cNvSpPr>
                          <wps:spPr bwMode="auto">
                            <a:xfrm rot="5400000">
                              <a:off x="429" y="1627"/>
                              <a:ext cx="459" cy="143"/>
                            </a:xfrm>
                            <a:prstGeom prst="rightArrow">
                              <a:avLst>
                                <a:gd name="adj1" fmla="val 50000"/>
                                <a:gd name="adj2" fmla="val 80245"/>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02" name="AutoShape 36"/>
                          <wps:cNvSpPr>
                            <a:spLocks noChangeArrowheads="1"/>
                          </wps:cNvSpPr>
                          <wps:spPr bwMode="auto">
                            <a:xfrm rot="5400000">
                              <a:off x="1743" y="1455"/>
                              <a:ext cx="115"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g:grpSp>
                          <wpg:cNvPr id="203" name="Group 7"/>
                          <wpg:cNvGrpSpPr>
                            <a:grpSpLocks/>
                          </wpg:cNvGrpSpPr>
                          <wpg:grpSpPr bwMode="auto">
                            <a:xfrm>
                              <a:off x="1445" y="1584"/>
                              <a:ext cx="1435" cy="313"/>
                              <a:chOff x="1445" y="1584"/>
                              <a:chExt cx="961" cy="313"/>
                            </a:xfrm>
                          </wpg:grpSpPr>
                          <wps:wsp>
                            <wps:cNvPr id="204" name="AutoShape 35"/>
                            <wps:cNvSpPr>
                              <a:spLocks noChangeArrowheads="1"/>
                            </wps:cNvSpPr>
                            <wps:spPr bwMode="auto">
                              <a:xfrm>
                                <a:off x="1445" y="1585"/>
                                <a:ext cx="941" cy="312"/>
                              </a:xfrm>
                              <a:prstGeom prst="can">
                                <a:avLst>
                                  <a:gd name="adj" fmla="val 25000"/>
                                </a:avLst>
                              </a:prstGeom>
                              <a:solidFill>
                                <a:srgbClr val="4F81BD"/>
                              </a:solidFill>
                              <a:ln w="12700">
                                <a:solidFill>
                                  <a:srgbClr val="000000"/>
                                </a:solidFill>
                                <a:round/>
                                <a:headEnd/>
                                <a:tailEnd/>
                              </a:ln>
                              <a:effectLst>
                                <a:outerShdw dist="28398" dir="3806097" algn="ctr" rotWithShape="0">
                                  <a:srgbClr val="243F60">
                                    <a:alpha val="50000"/>
                                  </a:srgbClr>
                                </a:outerShdw>
                              </a:effectLst>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05" name="Text Box 34"/>
                            <wps:cNvSpPr txBox="1">
                              <a:spLocks noChangeArrowheads="1"/>
                            </wps:cNvSpPr>
                            <wps:spPr bwMode="auto">
                              <a:xfrm>
                                <a:off x="1466" y="1584"/>
                                <a:ext cx="940" cy="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Default="00643456"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wps:txbx>
                            <wps:bodyPr rot="0" vert="horz" wrap="square" lIns="91440" tIns="45720" rIns="91440" bIns="45720" anchor="b" anchorCtr="0" upright="1">
                              <a:noAutofit/>
                            </wps:bodyPr>
                          </wps:wsp>
                        </wpg:grpSp>
                        <wpg:grpSp>
                          <wpg:cNvPr id="206" name="Group 8"/>
                          <wpg:cNvGrpSpPr>
                            <a:grpSpLocks/>
                          </wpg:cNvGrpSpPr>
                          <wpg:grpSpPr bwMode="auto">
                            <a:xfrm>
                              <a:off x="0" y="1962"/>
                              <a:ext cx="2874" cy="313"/>
                              <a:chOff x="0" y="1962"/>
                              <a:chExt cx="2874" cy="313"/>
                            </a:xfrm>
                          </wpg:grpSpPr>
                          <wps:wsp>
                            <wps:cNvPr id="207" name="AutoShape 32"/>
                            <wps:cNvSpPr>
                              <a:spLocks noChangeArrowheads="1"/>
                            </wps:cNvSpPr>
                            <wps:spPr bwMode="auto">
                              <a:xfrm>
                                <a:off x="0" y="1962"/>
                                <a:ext cx="2866" cy="313"/>
                              </a:xfrm>
                              <a:prstGeom prst="can">
                                <a:avLst>
                                  <a:gd name="adj" fmla="val 25000"/>
                                </a:avLst>
                              </a:prstGeom>
                              <a:solidFill>
                                <a:srgbClr val="4F81BD"/>
                              </a:solidFill>
                              <a:ln w="12700">
                                <a:solidFill>
                                  <a:srgbClr val="000000"/>
                                </a:solidFill>
                                <a:round/>
                                <a:headEnd/>
                                <a:tailEnd/>
                              </a:ln>
                              <a:effectLst>
                                <a:outerShdw dist="28398" dir="3806097" algn="ctr" rotWithShape="0">
                                  <a:srgbClr val="243F60">
                                    <a:alpha val="50000"/>
                                  </a:srgbClr>
                                </a:outerShdw>
                              </a:effectLst>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08" name="Text Box 31"/>
                            <wps:cNvSpPr txBox="1">
                              <a:spLocks noChangeArrowheads="1"/>
                            </wps:cNvSpPr>
                            <wps:spPr bwMode="auto">
                              <a:xfrm>
                                <a:off x="21" y="1962"/>
                                <a:ext cx="2853" cy="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Default="00643456"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wps:txbx>
                            <wps:bodyPr rot="0" vert="horz" wrap="square" lIns="91440" tIns="45720" rIns="91440" bIns="45720" anchor="b" anchorCtr="0" upright="1">
                              <a:noAutofit/>
                            </wps:bodyPr>
                          </wps:wsp>
                        </wpg:grpSp>
                        <wps:wsp>
                          <wps:cNvPr id="209" name="AutoShape 29"/>
                          <wps:cNvSpPr>
                            <a:spLocks noChangeArrowheads="1"/>
                          </wps:cNvSpPr>
                          <wps:spPr bwMode="auto">
                            <a:xfrm rot="10800000">
                              <a:off x="1276" y="1280"/>
                              <a:ext cx="160" cy="143"/>
                            </a:xfrm>
                            <a:prstGeom prst="rightArrow">
                              <a:avLst>
                                <a:gd name="adj1" fmla="val 50000"/>
                                <a:gd name="adj2" fmla="val 27972"/>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10" name="AutoShape 28"/>
                          <wps:cNvSpPr>
                            <a:spLocks noChangeArrowheads="1"/>
                          </wps:cNvSpPr>
                          <wps:spPr bwMode="auto">
                            <a:xfrm>
                              <a:off x="1273" y="1038"/>
                              <a:ext cx="160" cy="143"/>
                            </a:xfrm>
                            <a:prstGeom prst="rightArrow">
                              <a:avLst>
                                <a:gd name="adj1" fmla="val 50000"/>
                                <a:gd name="adj2" fmla="val 27972"/>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11" name="AutoShape 27"/>
                          <wps:cNvSpPr>
                            <a:spLocks noChangeArrowheads="1"/>
                          </wps:cNvSpPr>
                          <wps:spPr bwMode="auto">
                            <a:xfrm rot="-5400000">
                              <a:off x="2376" y="1455"/>
                              <a:ext cx="115"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12" name="AutoShape 26"/>
                          <wps:cNvSpPr>
                            <a:spLocks noChangeArrowheads="1"/>
                          </wps:cNvSpPr>
                          <wps:spPr bwMode="auto">
                            <a:xfrm>
                              <a:off x="10" y="0"/>
                              <a:ext cx="2870" cy="343"/>
                            </a:xfrm>
                            <a:prstGeom prst="roundRect">
                              <a:avLst>
                                <a:gd name="adj" fmla="val 16667"/>
                              </a:avLst>
                            </a:prstGeom>
                            <a:solidFill>
                              <a:srgbClr val="FFFFFF"/>
                            </a:solidFill>
                            <a:ln w="9525">
                              <a:solidFill>
                                <a:srgbClr val="000000"/>
                              </a:solidFill>
                              <a:round/>
                              <a:headEnd/>
                              <a:tailEnd/>
                            </a:ln>
                          </wps:spPr>
                          <wps:txbx>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wps:txbx>
                          <wps:bodyPr rot="0" vert="horz" wrap="square" lIns="91440" tIns="45720" rIns="91440" bIns="45720" anchor="t" anchorCtr="0" upright="1">
                            <a:noAutofit/>
                          </wps:bodyPr>
                        </wps:wsp>
                        <wps:wsp>
                          <wps:cNvPr id="213" name="AutoShape 25"/>
                          <wps:cNvSpPr>
                            <a:spLocks noChangeArrowheads="1"/>
                          </wps:cNvSpPr>
                          <wps:spPr bwMode="auto">
                            <a:xfrm>
                              <a:off x="1" y="495"/>
                              <a:ext cx="2873" cy="333"/>
                            </a:xfrm>
                            <a:prstGeom prst="roundRect">
                              <a:avLst>
                                <a:gd name="adj" fmla="val 16667"/>
                              </a:avLst>
                            </a:prstGeom>
                            <a:solidFill>
                              <a:srgbClr val="FFFFFF"/>
                            </a:solidFill>
                            <a:ln w="9525">
                              <a:solidFill>
                                <a:srgbClr val="000000"/>
                              </a:solidFill>
                              <a:round/>
                              <a:headEnd/>
                              <a:tailEnd/>
                            </a:ln>
                          </wps:spPr>
                          <wps:txbx>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wps:txbx>
                          <wps:bodyPr rot="0" vert="horz" wrap="square" lIns="91440" tIns="45720" rIns="91440" bIns="45720" anchor="t" anchorCtr="0" upright="1">
                            <a:noAutofit/>
                          </wps:bodyPr>
                        </wps:wsp>
                        <wps:wsp>
                          <wps:cNvPr id="214" name="AutoShape 24"/>
                          <wps:cNvSpPr>
                            <a:spLocks noChangeArrowheads="1"/>
                          </wps:cNvSpPr>
                          <wps:spPr bwMode="auto">
                            <a:xfrm rot="5400000">
                              <a:off x="370" y="342"/>
                              <a:ext cx="141"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s:wsp>
                          <wps:cNvPr id="215" name="AutoShape 23"/>
                          <wps:cNvSpPr>
                            <a:spLocks noChangeArrowheads="1"/>
                          </wps:cNvSpPr>
                          <wps:spPr bwMode="auto">
                            <a:xfrm rot="5400000">
                              <a:off x="2462" y="342"/>
                              <a:ext cx="141"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643456" w:rsidRDefault="00643456" w:rsidP="00953DD5">
                                <w:pPr>
                                  <w:rPr>
                                    <w:rFonts w:eastAsia="Times New Roman"/>
                                  </w:rPr>
                                </w:pPr>
                              </w:p>
                            </w:txbxContent>
                          </wps:txbx>
                          <wps:bodyPr rot="0" vert="horz" wrap="square" lIns="91440" tIns="45720" rIns="91440" bIns="45720" anchor="t" anchorCtr="0" upright="1">
                            <a:noAutofit/>
                          </wps:bodyPr>
                        </wps:wsp>
                      </wpg:wgp>
                    </wpc:wpc>
                  </a:graphicData>
                </a:graphic>
              </wp:inline>
            </w:drawing>
          </mc:Choice>
          <mc:Fallback>
            <w:pict>
              <v:group id="Canvas 1452" o:spid="_x0000_s1396" editas="canvas" style="width:224.5pt;height:166.3pt;mso-position-horizontal-relative:char;mso-position-vertical-relative:line" coordsize="28511,2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">
                <v:shape id="_x0000_s1397" type="#_x0000_t75" style="position:absolute;width:28511;height:21120;visibility:visible;mso-wrap-style:square">
                  <v:fill o:detectmouseclick="t"/>
                  <v:path o:connecttype="none"/>
                </v:shape>
                <v:group id="Group 22" o:spid="_x0000_s1398" style="position:absolute;left:697;top:765;width:27056;height:19747" coordsize="2880,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oundrect id="AutoShape 40" o:spid="_x0000_s1399" style="position:absolute;left:13;top:1011;width:1260;height: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ngcIA&#10;AADcAAAADwAAAGRycy9kb3ducmV2LnhtbESPQWvCQBCF7wX/wzKCl6KTCi02uooULb2q/QFDdkxC&#10;srMhu2r01zuHQm8zvDfvfbPaDL41V+5jHcTC2ywDw1IEV0tp4fe0ny7AxETiqA3CFu4cYbMevawo&#10;d+EmB74eU2k0RGJOFqqUuhwxFhV7irPQsah2Dr2npGtfouvppuG+xXmWfaCnWrShoo6/Ki6a48Vb&#10;2OPraUvdNxYNUZ3eH7vFARtrJ+NhuwSTeEj/5r/rH6f4n0qrz+gEuH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meBwgAAANwAAAAPAAAAAAAAAAAAAAAAAJgCAABkcnMvZG93&#10;bnJldi54bWxQSwUGAAAAAAQABAD1AAAAhwMAAAAA&#10;">
                    <v:textbox inset="1.5mm,0,1.5mm,0">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643456" w:rsidRDefault="00643456"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1400" style="position:absolute;left:1436;top:1005;width:1432;height:4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CGsAA&#10;AADcAAAADwAAAGRycy9kb3ducmV2LnhtbERPzUrDQBC+F/oOyxS8lHaioCSx21LESq9J+gBDdkxC&#10;srMhu7bRp3cLgrf5+H5nd5jtoK48+c6JhsdtAoqldqaTRsOlOm1SUD6QGBqcsIZv9nDYLxc7yo27&#10;ScHXMjQqhojPSUMbwpgj+rplS37rRpbIfbrJUohwatBMdIvhdsCnJHlBS53EhpZGfmu57ssvq+GE&#10;6+pI4wfWPVEXnn/e0wJ7rR9W8/EVVOA5/Iv/3GcT52cZ3J+JF+D+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LCGsAAAADcAAAADwAAAAAAAAAAAAAAAACYAgAAZHJzL2Rvd25y&#10;ZXYueG1sUEsFBgAAAAAEAAQA9QAAAIUDAAAAAA==&#10;">
                    <v:textbox inset="1.5mm,0,1.5mm,0">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1401" type="#_x0000_t13" style="position:absolute;left:575;top:840;width:167;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9cUA&#10;AADcAAAADwAAAGRycy9kb3ducmV2LnhtbESPQWvCQBSE74L/YXkFL6KbirSSuooIiuCliUV7fGRf&#10;k2D2bbq7xvTfdwsFj8PMfMMs171pREfO15YVPE8TEMSF1TWXCj5Ou8kChA/IGhvLpOCHPKxXw8ES&#10;U23vnFGXh1JECPsUFVQhtKmUvqjIoJ/aljh6X9YZDFG6UmqH9wg3jZwlyYs0WHNcqLClbUXFNb8Z&#10;BeObPc9fL3nWfX9et1ndu/38/ajU6KnfvIEI1IdH+L990AoiEf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n1xQAAANwAAAAPAAAAAAAAAAAAAAAAAJgCAABkcnMv&#10;ZG93bnJldi54bWxQSwUGAAAAAAQABAD1AAAAigMAAAAA&#10;" fillcolor="#548dd4">
                    <v:textbox>
                      <w:txbxContent>
                        <w:p w:rsidR="00643456" w:rsidRDefault="00643456" w:rsidP="00953DD5">
                          <w:pPr>
                            <w:rPr>
                              <w:rFonts w:eastAsia="Times New Roman"/>
                            </w:rPr>
                          </w:pPr>
                        </w:p>
                      </w:txbxContent>
                    </v:textbox>
                  </v:shape>
                  <v:shape id="AutoShape 37" o:spid="_x0000_s1402" type="#_x0000_t13" style="position:absolute;left:429;top:1627;width:459;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bsYA&#10;AADcAAAADwAAAGRycy9kb3ducmV2LnhtbESPQWvCQBSE7wX/w/IKvRSzUURL6ioiWAq9NKnUHh/Z&#10;1ySYfRt31xj/vVsQehxm5htmuR5MK3pyvrGsYJKkIIhLqxuuFOy/duMXED4ga2wtk4IreVivRg9L&#10;zLS9cE59ESoRIewzVFCH0GVS+rImgz6xHXH0fq0zGKJ0ldQOLxFuWjlN07k02HBcqLGjbU3lsTgb&#10;Bc9n+z1bHIq8P/0ct3kzuLfZ54dST4/D5hVEoCH8h+/td61gmk7g70w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cbsYAAADcAAAADwAAAAAAAAAAAAAAAACYAgAAZHJz&#10;L2Rvd25yZXYueG1sUEsFBgAAAAAEAAQA9QAAAIsDAAAAAA==&#10;" fillcolor="#548dd4">
                    <v:textbox>
                      <w:txbxContent>
                        <w:p w:rsidR="00643456" w:rsidRDefault="00643456" w:rsidP="00953DD5">
                          <w:pPr>
                            <w:rPr>
                              <w:rFonts w:eastAsia="Times New Roman"/>
                            </w:rPr>
                          </w:pPr>
                        </w:p>
                      </w:txbxContent>
                    </v:textbox>
                  </v:shape>
                  <v:shape id="AutoShape 36" o:spid="_x0000_s1403" type="#_x0000_t13" style="position:absolute;left:1743;top:1455;width:115;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CGcYA&#10;AADcAAAADwAAAGRycy9kb3ducmV2LnhtbESPQWvCQBSE7wX/w/KEXopuDNJKdBURWgq9mLS0PT6y&#10;zySYfZvurjH+e1coeBxm5htmtRlMK3pyvrGsYDZNQBCXVjdcKfj6fJ0sQPiArLG1TAou5GGzHj2s&#10;MNP2zDn1RahEhLDPUEEdQpdJ6cuaDPqp7Yijd7DOYIjSVVI7PEe4aWWaJM/SYMNxocaOdjWVx+Jk&#10;FDyd7Pf85afI+7/f4y5vBvc2338o9TgetksQgYZwD/+337WCNEn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1CGcYAAADcAAAADwAAAAAAAAAAAAAAAACYAgAAZHJz&#10;L2Rvd25yZXYueG1sUEsFBgAAAAAEAAQA9QAAAIsDAAAAAA==&#10;" fillcolor="#548dd4">
                    <v:textbox>
                      <w:txbxContent>
                        <w:p w:rsidR="00643456" w:rsidRDefault="00643456" w:rsidP="00953DD5">
                          <w:pPr>
                            <w:rPr>
                              <w:rFonts w:eastAsia="Times New Roman"/>
                            </w:rPr>
                          </w:pPr>
                        </w:p>
                      </w:txbxContent>
                    </v:textbox>
                  </v:shape>
                  <v:group id="Group 7" o:spid="_x0000_s140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1405" type="#_x0000_t22" style="position:absolute;left:1445;top:1585;width:94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LycIA&#10;AADcAAAADwAAAGRycy9kb3ducmV2LnhtbESP0YrCMBRE3wX/IVxh3zRVFpVqLFVQ9tFVP+CS3G27&#10;NjelibX69RthwcdhZs4w66y3teio9ZVjBdNJAoJYO1NxoeBy3o+XIHxANlg7JgUP8pBthoM1psbd&#10;+Zu6UyhEhLBPUUEZQpNK6XVJFv3ENcTR+3GtxRBlW0jT4j3CbS1nSTKXFiuOCyU2tCtJX083q0Bq&#10;faiOz22zmP4+Os3n3OPzqNTHqM9XIAL14R3+b38ZBbPkE15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1svJwgAAANwAAAAPAAAAAAAAAAAAAAAAAJgCAABkcnMvZG93&#10;bnJldi54bWxQSwUGAAAAAAQABAD1AAAAhwMAAAAA&#10;" fillcolor="#4f81bd" strokeweight="1pt">
                      <v:shadow on="t" color="#243f60" opacity=".5" offset="1pt"/>
                      <v:textbox>
                        <w:txbxContent>
                          <w:p w:rsidR="00643456" w:rsidRDefault="00643456" w:rsidP="00953DD5">
                            <w:pPr>
                              <w:rPr>
                                <w:rFonts w:eastAsia="Times New Roman"/>
                              </w:rPr>
                            </w:pPr>
                          </w:p>
                        </w:txbxContent>
                      </v:textbox>
                    </v:shape>
                    <v:shape id="Text Box 34" o:spid="_x0000_s1406" type="#_x0000_t202" style="position:absolute;left:1466;top:1584;width:940;height:30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yMQA&#10;AADcAAAADwAAAGRycy9kb3ducmV2LnhtbESPQWsCMRSE7wX/Q3iCl6KJQotsjSKCWFAstfX+2Lxu&#10;VjcvyybV2F9vCoUeh5n5hpktkmvEhbpQe9YwHikQxKU3NVcaPj/WwymIEJENNp5Jw40CLOa9hxkW&#10;xl/5nS6HWIkM4VCgBhtjW0gZSksOw8i3xNn78p3DmGVXSdPhNcNdIydKPUuHNecFiy2tLJXnw7fT&#10;sF2eT3tjyrRKst68/Rx36tFOtR700/IFRKQU/8N/7VejYaKe4PdMP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PsjEAAAA3AAAAA8AAAAAAAAAAAAAAAAAmAIAAGRycy9k&#10;b3ducmV2LnhtbFBLBQYAAAAABAAEAPUAAACJAwAAAAA=&#10;" stroked="f">
                      <v:fill opacity="0"/>
                      <v:textbox>
                        <w:txbxContent>
                          <w:p w:rsidR="00643456" w:rsidRDefault="00643456"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140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AutoShape 32" o:spid="_x0000_s1408" type="#_x0000_t22" style="position:absolute;top:1962;width:2866;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VvsMA&#10;AADcAAAADwAAAGRycy9kb3ducmV2LnhtbESPwWrDMBBE74X8g9hAb43sHJrgWjZOoKXHNMkHLNLW&#10;dmutjKU6jr8+ChRyHGbmDZOXk+3ESINvHStIVwkIYu1My7WC8+n9ZQvCB2SDnWNScCUPZbF4yjEz&#10;7sJfNB5DLSKEfYYKmhD6TEqvG7LoV64njt63GyyGKIdamgEvEW47uU6SV2mx5bjQYE/7hvTv8c8q&#10;kFp/tId512/Sn+uo+VR5nA9KPS+n6g1EoCk8wv/tT6NgnWzgfiYeAV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RVvsMAAADcAAAADwAAAAAAAAAAAAAAAACYAgAAZHJzL2Rv&#10;d25yZXYueG1sUEsFBgAAAAAEAAQA9QAAAIgDAAAAAA==&#10;" fillcolor="#4f81bd" strokeweight="1pt">
                      <v:shadow on="t" color="#243f60" opacity=".5" offset="1pt"/>
                      <v:textbox>
                        <w:txbxContent>
                          <w:p w:rsidR="00643456" w:rsidRDefault="00643456" w:rsidP="00953DD5">
                            <w:pPr>
                              <w:rPr>
                                <w:rFonts w:eastAsia="Times New Roman"/>
                              </w:rPr>
                            </w:pPr>
                          </w:p>
                        </w:txbxContent>
                      </v:textbox>
                    </v:shape>
                    <v:shape id="Text Box 31" o:spid="_x0000_s1409" type="#_x0000_t202" style="position:absolute;left:21;top:1962;width:2853;height:30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RVsEA&#10;AADcAAAADwAAAGRycy9kb3ducmV2LnhtbERPTWsCMRC9F/wPYQQvRRM9FFmNIoIoWCq19T5sxs3q&#10;ZrJsoqb99c1B6PHxvufL5Bpxpy7UnjWMRwoEcelNzZWG76/NcAoiRGSDjWfS8EMBloveyxwL4x/8&#10;SfdjrEQO4VCgBhtjW0gZSksOw8i3xJk7+85hzLCrpOnwkcNdIydKvUmHNecGiy2tLZXX481p2K+u&#10;lw9jyrROst4efk/v6tVOtR7002oGIlKK/+Kne2c0TFRem8/k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hkVbBAAAA3AAAAA8AAAAAAAAAAAAAAAAAmAIAAGRycy9kb3du&#10;cmV2LnhtbFBLBQYAAAAABAAEAPUAAACGAwAAAAA=&#10;" stroked="f">
                      <v:fill opacity="0"/>
                      <v:textbox>
                        <w:txbxContent>
                          <w:p w:rsidR="00643456" w:rsidRDefault="00643456"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1410" type="#_x0000_t13" style="position:absolute;left:1276;top:1280;width:160;height:14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DsQA&#10;AADcAAAADwAAAGRycy9kb3ducmV2LnhtbESPQWvCQBSE74L/YXlCb7pbRbGpq4go2qOJpfT2yL4m&#10;odm3IbuN8d+7BcHjMDPfMKtNb2vRUesrxxpeJwoEce5MxYWGS3YYL0H4gGywdkwabuRhsx4OVpgY&#10;d+UzdWkoRISwT1BDGUKTSOnzkiz6iWuIo/fjWoshyraQpsVrhNtaTpVaSIsVx4USG9qVlP+mf1bD&#10;qfs8zEOm1Md3uuDZV3Pcb/OZ1i+jfvsOIlAfnuFH+2Q0TNUb/J+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zPQ7EAAAA3AAAAA8AAAAAAAAAAAAAAAAAmAIAAGRycy9k&#10;b3ducmV2LnhtbFBLBQYAAAAABAAEAPUAAACJAwAAAAA=&#10;" fillcolor="#548dd4">
                    <v:textbox>
                      <w:txbxContent>
                        <w:p w:rsidR="00643456" w:rsidRDefault="00643456" w:rsidP="00953DD5">
                          <w:pPr>
                            <w:rPr>
                              <w:rFonts w:eastAsia="Times New Roman"/>
                            </w:rPr>
                          </w:pPr>
                        </w:p>
                      </w:txbxContent>
                    </v:textbox>
                  </v:shape>
                  <v:shape id="AutoShape 28" o:spid="_x0000_s1411" type="#_x0000_t13" style="position:absolute;left:1273;top:1038;width:16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n2cEA&#10;AADcAAAADwAAAGRycy9kb3ducmV2LnhtbERPTYvCMBC9C/sfwizsTVMLinSNorsuihfR9eJtbMa2&#10;mExKE2v99+YgeHy87+m8s0a01PjKsYLhIAFBnDtdcaHg+P/Xn4DwAVmjcUwKHuRhPvvoTTHT7s57&#10;ag+hEDGEfYYKyhDqTEqfl2TRD1xNHLmLayyGCJtC6gbvMdwamSbJWFqsODaUWNNPSfn1cLMKtjtz&#10;Wh3dpH2cR8tRahbX37VJlPr67BbfIAJ14S1+uTdaQTqM8+OZe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6Z9nBAAAA3AAAAA8AAAAAAAAAAAAAAAAAmAIAAGRycy9kb3du&#10;cmV2LnhtbFBLBQYAAAAABAAEAPUAAACGAwAAAAA=&#10;" fillcolor="#548dd4">
                    <v:textbox>
                      <w:txbxContent>
                        <w:p w:rsidR="00643456" w:rsidRDefault="00643456" w:rsidP="00953DD5">
                          <w:pPr>
                            <w:rPr>
                              <w:rFonts w:eastAsia="Times New Roman"/>
                            </w:rPr>
                          </w:pPr>
                        </w:p>
                      </w:txbxContent>
                    </v:textbox>
                  </v:shape>
                  <v:shape id="AutoShape 27" o:spid="_x0000_s1412" type="#_x0000_t13" style="position:absolute;left:2376;top:1455;width:115;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MkMQA&#10;AADcAAAADwAAAGRycy9kb3ducmV2LnhtbESP0WoCMRRE3wX/IVyhb5pdKSJboyxKiy/FavsB183t&#10;Zu3mZk2ibv/eFIQ+DjNzhlmsetuKK/nQOFaQTzIQxJXTDdcKvj5fx3MQISJrbB2Tgl8KsFoOBwss&#10;tLvxnq6HWIsE4VCgAhNjV0gZKkMWw8R1xMn7dt5iTNLXUnu8Jbht5TTLZtJiw2nBYEdrQ9XP4WIV&#10;lJvj+rQzb+37qTRHNz/P/MczKvU06ssXEJH6+B9+tLdawTTP4e9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7jJDEAAAA3AAAAA8AAAAAAAAAAAAAAAAAmAIAAGRycy9k&#10;b3ducmV2LnhtbFBLBQYAAAAABAAEAPUAAACJAwAAAAA=&#10;" fillcolor="#548dd4">
                    <v:textbox>
                      <w:txbxContent>
                        <w:p w:rsidR="00643456" w:rsidRDefault="00643456" w:rsidP="00953DD5">
                          <w:pPr>
                            <w:rPr>
                              <w:rFonts w:eastAsia="Times New Roman"/>
                            </w:rPr>
                          </w:pPr>
                        </w:p>
                      </w:txbxContent>
                    </v:textbox>
                  </v:shape>
                  <v:roundrect id="AutoShape 26" o:spid="_x0000_s1413" style="position:absolute;left:10;width:2870;height:3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4QMQA&#10;AADcAAAADwAAAGRycy9kb3ducmV2LnhtbESPQWvCQBSE7wX/w/KE3uquAaWmriJCizdp6sHja/Y1&#10;Cc2+jbubmPrru0Khx2FmvmHW29G2YiAfGsca5jMFgrh0puFKw+nj9ekZRIjIBlvHpOGHAmw3k4c1&#10;5sZd+Z2GIlYiQTjkqKGOsculDGVNFsPMdcTJ+3LeYkzSV9J4vCa4bWWm1FJabDgt1NjRvqbyu+it&#10;htKoXvnzcFx9LmJxG/oLy7eL1o/TcfcCItIY/8N/7YPRkM0zuJ9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EDEAAAA3AAAAA8AAAAAAAAAAAAAAAAAmAIAAGRycy9k&#10;b3ducmV2LnhtbFBLBQYAAAAABAAEAPUAAACJAwAAAAA=&#10;">
                    <v:textbox>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1414" style="position:absolute;left:1;top:495;width:2873;height:3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d28QA&#10;AADcAAAADwAAAGRycy9kb3ducmV2LnhtbESPQWsCMRSE7wX/Q3hCbzVRadHVKFKo9Fa6evD43Dx3&#10;Fzcva5Jdt/31TaHQ4zAz3zDr7WAb0ZMPtWMN04kCQVw4U3Op4Xh4e1qACBHZYOOYNHxRgO1m9LDG&#10;zLg7f1Kfx1IkCIcMNVQxtpmUoajIYpi4ljh5F+ctxiR9KY3He4LbRs6UepEWa04LFbb0WlFxzTur&#10;oTCqU/7UfyzPzzH/7rsby/1N68fxsFuBiDTE//Bf+91omE3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XdvEAAAA3AAAAA8AAAAAAAAAAAAAAAAAmAIAAGRycy9k&#10;b3ducmV2LnhtbFBLBQYAAAAABAAEAPUAAACJAwAAAAA=&#10;">
                    <v:textbox>
                      <w:txbxContent>
                        <w:p w:rsidR="00643456" w:rsidRDefault="00643456"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1415" type="#_x0000_t13" style="position:absolute;left:370;top:342;width:141;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pK8YA&#10;AADcAAAADwAAAGRycy9kb3ducmV2LnhtbESPQWvCQBSE70L/w/KEXqRulKAldZUiWAq9NFHaHh/Z&#10;ZxLMvo27a0z/fbcgeBxm5htmtRlMK3pyvrGsYDZNQBCXVjdcKTjsd0/PIHxA1thaJgW/5GGzfhit&#10;MNP2yjn1RahEhLDPUEEdQpdJ6cuaDPqp7Yijd7TOYIjSVVI7vEa4aeU8SRbSYMNxocaOtjWVp+Ji&#10;FEwu9itdfhd5f/45bfNmcG/p54dSj+Ph9QVEoCHcw7f2u1Ywn6X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pK8YAAADcAAAADwAAAAAAAAAAAAAAAACYAgAAZHJz&#10;L2Rvd25yZXYueG1sUEsFBgAAAAAEAAQA9QAAAIsDAAAAAA==&#10;" fillcolor="#548dd4">
                    <v:textbox>
                      <w:txbxContent>
                        <w:p w:rsidR="00643456" w:rsidRDefault="00643456" w:rsidP="00953DD5">
                          <w:pPr>
                            <w:rPr>
                              <w:rFonts w:eastAsia="Times New Roman"/>
                            </w:rPr>
                          </w:pPr>
                        </w:p>
                      </w:txbxContent>
                    </v:textbox>
                  </v:shape>
                  <v:shape id="AutoShape 23" o:spid="_x0000_s1416" type="#_x0000_t13" style="position:absolute;left:2462;top:342;width:141;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MsMYA&#10;AADcAAAADwAAAGRycy9kb3ducmV2LnhtbESPQWvCQBSE7wX/w/KEXkrdKNaW6CoitBR6aaJoj4/s&#10;Mwlm38bdNab/vlsQPA4z8w2zWPWmER05X1tWMB4lIIgLq2suFey2789vIHxA1thYJgW/5GG1HDws&#10;MNX2yhl1eShFhLBPUUEVQptK6YuKDPqRbYmjd7TOYIjSlVI7vEa4aeQkSWbSYM1xocKWNhUVp/xi&#10;FDxd7H76esiz7vxz2mR17z6m319KPQ779RxEoD7cw7f2p1YwGb/A/5l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1MsMYAAADcAAAADwAAAAAAAAAAAAAAAACYAgAAZHJz&#10;L2Rvd25yZXYueG1sUEsFBgAAAAAEAAQA9QAAAIsDAAAAAA==&#10;" fillcolor="#548dd4">
                    <v:textbox>
                      <w:txbxContent>
                        <w:p w:rsidR="00643456" w:rsidRDefault="00643456" w:rsidP="00953DD5">
                          <w:pPr>
                            <w:rPr>
                              <w:rFonts w:eastAsia="Times New Roman"/>
                            </w:rPr>
                          </w:pPr>
                        </w:p>
                      </w:txbxContent>
                    </v:textbox>
                  </v:shape>
                </v:group>
                <w10:anchorlock/>
              </v:group>
            </w:pict>
          </mc:Fallback>
        </mc:AlternateContent>
      </w:r>
    </w:p>
    <w:p w:rsidR="00953DD5" w:rsidRPr="00E41144" w:rsidRDefault="00953DD5" w:rsidP="00953DD5">
      <w:pPr>
        <w:pStyle w:val="ListParagraph"/>
        <w:ind w:left="0"/>
        <w:jc w:val="center"/>
        <w:rPr>
          <w:lang w:val="en-GB"/>
        </w:rPr>
      </w:pPr>
    </w:p>
    <w:p w:rsidR="0025465E" w:rsidRPr="00E41144" w:rsidRDefault="00E55903" w:rsidP="007913AE">
      <w:pPr>
        <w:pStyle w:val="Heading2"/>
        <w:rPr>
          <w:lang w:val="en-GB"/>
        </w:rPr>
      </w:pPr>
      <w:bookmarkStart w:id="336" w:name="_Toc398077930"/>
      <w:r w:rsidRPr="00E41144">
        <w:rPr>
          <w:lang w:val="en-GB"/>
        </w:rPr>
        <w:t>Implementation and Development</w:t>
      </w:r>
      <w:bookmarkEnd w:id="336"/>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8A1BA0">
        <w:fldChar w:fldCharType="begin"/>
      </w:r>
      <w:r w:rsidR="008A1BA0" w:rsidRPr="008A1BA0">
        <w:rPr>
          <w:lang w:val="en-US"/>
        </w:rPr>
        <w:instrText xml:space="preserve"> REF _Ref362391448  \* MERGEFORMAT </w:instrText>
      </w:r>
      <w:r w:rsidR="008A1BA0">
        <w:fldChar w:fldCharType="separate"/>
      </w:r>
      <w:r w:rsidR="00E41144" w:rsidRPr="00E63D95">
        <w:rPr>
          <w:lang w:val="en-GB"/>
        </w:rPr>
        <w:t xml:space="preserve">Figure </w:t>
      </w:r>
      <w:r w:rsidR="00E41144" w:rsidRPr="00E63D95">
        <w:rPr>
          <w:noProof/>
          <w:lang w:val="en-GB"/>
        </w:rPr>
        <w:t>5.7</w:t>
      </w:r>
      <w:r w:rsidR="008A1BA0">
        <w:rPr>
          <w:noProof/>
          <w:lang w:val="en-GB"/>
        </w:rPr>
        <w:fldChar w:fldCharType="end"/>
      </w:r>
      <w:r w:rsidRPr="00E41144">
        <w:rPr>
          <w:lang w:val="en-GB"/>
        </w:rPr>
        <w:t>, a screenshot of the process of association rule generation. Although this process is delivered by the Rapidminer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Caption"/>
        <w:rPr>
          <w:lang w:val="en-GB"/>
        </w:rPr>
      </w:pPr>
      <w:r w:rsidRPr="00E41144">
        <w:rPr>
          <w:noProof/>
          <w:lang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76"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Caption"/>
        <w:rPr>
          <w:sz w:val="20"/>
          <w:lang w:val="en-GB"/>
        </w:rPr>
      </w:pPr>
      <w:bookmarkStart w:id="337" w:name="_Ref362391448"/>
      <w:bookmarkStart w:id="338" w:name="_Toc398077960"/>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337"/>
      <w:r w:rsidRPr="00E41144">
        <w:rPr>
          <w:sz w:val="20"/>
          <w:lang w:val="en-GB"/>
        </w:rPr>
        <w:t xml:space="preserve"> – Rapidminer Main Process</w:t>
      </w:r>
      <w:r w:rsidR="007B6335" w:rsidRPr="00E41144">
        <w:rPr>
          <w:sz w:val="20"/>
          <w:lang w:val="en-GB"/>
        </w:rPr>
        <w:t xml:space="preserve"> screenshot</w:t>
      </w:r>
      <w:bookmarkEnd w:id="338"/>
    </w:p>
    <w:p w:rsidR="002A1E86" w:rsidRPr="00E41144" w:rsidRDefault="002A1E86" w:rsidP="00C30260">
      <w:pPr>
        <w:pStyle w:val="Heading3"/>
        <w:rPr>
          <w:lang w:val="en-GB"/>
        </w:rPr>
      </w:pPr>
      <w:bookmarkStart w:id="339" w:name="_Toc398077931"/>
      <w:r w:rsidRPr="00E41144">
        <w:rPr>
          <w:lang w:val="en-GB"/>
        </w:rPr>
        <w:t>Document Analysis</w:t>
      </w:r>
      <w:bookmarkEnd w:id="339"/>
    </w:p>
    <w:p w:rsidR="0096269A" w:rsidRPr="00E41144" w:rsidRDefault="0096269A" w:rsidP="0096269A">
      <w:pPr>
        <w:rPr>
          <w:lang w:val="en-GB"/>
        </w:rPr>
      </w:pPr>
      <w:r w:rsidRPr="00E41144">
        <w:rPr>
          <w:lang w:val="en-GB"/>
        </w:rPr>
        <w:t xml:space="preserve">Before one can discover the earlier ontologic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a </w:t>
      </w:r>
      <w:r w:rsidR="005313BD" w:rsidRPr="00E41144">
        <w:rPr>
          <w:lang w:val="en-GB"/>
        </w:rPr>
        <w:t>processed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rapi</w:t>
      </w:r>
      <w:r w:rsidR="00E767EB" w:rsidRPr="00E41144">
        <w:rPr>
          <w:lang w:val="en-GB"/>
        </w:rPr>
        <w:t>d</w:t>
      </w:r>
      <w:r w:rsidR="00801D57" w:rsidRPr="00E41144">
        <w:rPr>
          <w:lang w:val="en-GB"/>
        </w:rPr>
        <w:t xml:space="preserve">miner </w:t>
      </w:r>
      <w:r w:rsidR="00911F0E" w:rsidRPr="00E41144">
        <w:rPr>
          <w:lang w:val="en-GB"/>
        </w:rPr>
        <w:t xml:space="preserve">API </w:t>
      </w:r>
      <w:r w:rsidR="00801D57" w:rsidRPr="00E41144">
        <w:rPr>
          <w:lang w:val="en-GB"/>
        </w:rPr>
        <w:t xml:space="preserve">(see </w:t>
      </w:r>
      <w:r w:rsidR="008A1BA0">
        <w:fldChar w:fldCharType="begin"/>
      </w:r>
      <w:r w:rsidR="008A1BA0" w:rsidRPr="008A1BA0">
        <w:rPr>
          <w:lang w:val="en-US"/>
        </w:rPr>
        <w:instrText xml:space="preserve"> REF _Ref397895675  \* MERGEFORMAT </w:instrText>
      </w:r>
      <w:r w:rsidR="008A1BA0">
        <w:fldChar w:fldCharType="separate"/>
      </w:r>
      <w:r w:rsidR="00E41144" w:rsidRPr="00E63D95">
        <w:rPr>
          <w:lang w:val="en-GB"/>
        </w:rPr>
        <w:t xml:space="preserve">Figure </w:t>
      </w:r>
      <w:r w:rsidR="00E41144" w:rsidRPr="00E63D95">
        <w:rPr>
          <w:noProof/>
          <w:lang w:val="en-GB"/>
        </w:rPr>
        <w:t>5.8</w:t>
      </w:r>
      <w:r w:rsidR="008A1BA0">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952F22" w:rsidP="00816AA8">
      <w:pPr>
        <w:pStyle w:val="Caption"/>
        <w:rPr>
          <w:lang w:val="en-GB"/>
        </w:rPr>
      </w:pPr>
      <w:r>
        <w:rPr>
          <w:noProof/>
          <w:lang w:eastAsia="pt-PT"/>
        </w:rPr>
        <w:lastRenderedPageBreak/>
        <mc:AlternateContent>
          <mc:Choice Requires="wps">
            <w:drawing>
              <wp:anchor distT="0" distB="0" distL="114300" distR="114300" simplePos="0" relativeHeight="251692032" behindDoc="0" locked="0" layoutInCell="1" allowOverlap="1">
                <wp:simplePos x="0" y="0"/>
                <wp:positionH relativeFrom="column">
                  <wp:posOffset>719455</wp:posOffset>
                </wp:positionH>
                <wp:positionV relativeFrom="paragraph">
                  <wp:posOffset>1871345</wp:posOffset>
                </wp:positionV>
                <wp:extent cx="3961130" cy="298450"/>
                <wp:effectExtent l="0" t="4445" r="0" b="4445"/>
                <wp:wrapTopAndBottom/>
                <wp:docPr id="196" name="Text 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113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0E2D12" w:rsidRDefault="00643456" w:rsidP="000E2D12">
                            <w:pPr>
                              <w:pStyle w:val="Caption"/>
                              <w:rPr>
                                <w:sz w:val="18"/>
                                <w:lang w:val="en-GB"/>
                              </w:rPr>
                            </w:pPr>
                            <w:bookmarkStart w:id="340" w:name="_Ref397895675"/>
                            <w:bookmarkStart w:id="341"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340"/>
                            <w:r w:rsidRPr="000E2D12">
                              <w:rPr>
                                <w:sz w:val="20"/>
                              </w:rPr>
                              <w:t xml:space="preserve"> - Document Analysis Pipeline Block</w:t>
                            </w:r>
                            <w:bookmarkEnd w:id="3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4" o:spid="_x0000_s1417" type="#_x0000_t202" style="position:absolute;left:0;text-align:left;margin-left:56.65pt;margin-top:147.35pt;width:311.9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xkgAIAAA0F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" stroked="f">
                <v:textbox style="mso-fit-shape-to-text:t" inset="0,0,0,0">
                  <w:txbxContent>
                    <w:p w:rsidR="00643456" w:rsidRPr="000E2D12" w:rsidRDefault="00643456" w:rsidP="000E2D12">
                      <w:pPr>
                        <w:pStyle w:val="Caption"/>
                        <w:rPr>
                          <w:sz w:val="18"/>
                          <w:lang w:val="en-GB"/>
                        </w:rPr>
                      </w:pPr>
                      <w:bookmarkStart w:id="342" w:name="_Ref397895675"/>
                      <w:bookmarkStart w:id="343"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342"/>
                      <w:r w:rsidRPr="000E2D12">
                        <w:rPr>
                          <w:sz w:val="20"/>
                        </w:rPr>
                        <w:t xml:space="preserve"> - Document Analysis Pipeline Block</w:t>
                      </w:r>
                      <w:bookmarkEnd w:id="343"/>
                    </w:p>
                  </w:txbxContent>
                </v:textbox>
                <w10:wrap type="topAndBottom"/>
              </v:shape>
            </w:pict>
          </mc:Fallback>
        </mc:AlternateContent>
      </w: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719455</wp:posOffset>
                </wp:positionH>
                <wp:positionV relativeFrom="paragraph">
                  <wp:posOffset>304165</wp:posOffset>
                </wp:positionV>
                <wp:extent cx="3961130" cy="1561465"/>
                <wp:effectExtent l="5080" t="8890" r="5715" b="10795"/>
                <wp:wrapTopAndBottom/>
                <wp:docPr id="23"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130" cy="1561465"/>
                          <a:chOff x="5465" y="2828"/>
                          <a:chExt cx="2838" cy="1357"/>
                        </a:xfrm>
                      </wpg:grpSpPr>
                      <wps:wsp>
                        <wps:cNvPr id="24" name="AutoShape 1382"/>
                        <wps:cNvSpPr>
                          <a:spLocks noChangeArrowheads="1"/>
                        </wps:cNvSpPr>
                        <wps:spPr bwMode="auto">
                          <a:xfrm>
                            <a:off x="5465" y="2828"/>
                            <a:ext cx="2838" cy="1357"/>
                          </a:xfrm>
                          <a:prstGeom prst="roundRect">
                            <a:avLst>
                              <a:gd name="adj" fmla="val 16667"/>
                            </a:avLst>
                          </a:prstGeom>
                          <a:solidFill>
                            <a:srgbClr val="FFFFFF"/>
                          </a:solidFill>
                          <a:ln w="9525">
                            <a:solidFill>
                              <a:srgbClr val="000000"/>
                            </a:solidFill>
                            <a:round/>
                            <a:headEnd/>
                            <a:tailEnd/>
                          </a:ln>
                        </wps:spPr>
                        <wps:txbx>
                          <w:txbxContent>
                            <w:p w:rsidR="00643456" w:rsidRPr="000F39A7" w:rsidRDefault="00643456" w:rsidP="00816AA8">
                              <w:pPr>
                                <w:jc w:val="center"/>
                                <w:rPr>
                                  <w:rFonts w:asciiTheme="minorHAnsi" w:hAnsiTheme="minorHAnsi"/>
                                  <w:sz w:val="24"/>
                                  <w:szCs w:val="24"/>
                                </w:rPr>
                              </w:pPr>
                              <w:r w:rsidRPr="000F39A7">
                                <w:rPr>
                                  <w:rFonts w:asciiTheme="minorHAnsi" w:hAnsiTheme="minorHAnsi"/>
                                  <w:sz w:val="24"/>
                                  <w:szCs w:val="24"/>
                                </w:rPr>
                                <w:t>DOCUMENT ANALYSIS</w:t>
                              </w:r>
                            </w:p>
                          </w:txbxContent>
                        </wps:txbx>
                        <wps:bodyPr rot="0" vert="horz" wrap="square" lIns="0" tIns="0" rIns="0" bIns="0" anchor="t" anchorCtr="0" upright="1">
                          <a:noAutofit/>
                        </wps:bodyPr>
                      </wps:wsp>
                      <wps:wsp>
                        <wps:cNvPr id="25" name="Text Box 1383"/>
                        <wps:cNvSpPr txBox="1">
                          <a:spLocks noChangeArrowheads="1"/>
                        </wps:cNvSpPr>
                        <wps:spPr bwMode="auto">
                          <a:xfrm>
                            <a:off x="5635" y="3119"/>
                            <a:ext cx="574" cy="376"/>
                          </a:xfrm>
                          <a:prstGeom prst="rect">
                            <a:avLst/>
                          </a:prstGeom>
                          <a:solidFill>
                            <a:srgbClr val="FFFFFF"/>
                          </a:solidFill>
                          <a:ln w="9525">
                            <a:solidFill>
                              <a:srgbClr val="000000"/>
                            </a:solidFill>
                            <a:miter lim="800000"/>
                            <a:headEnd/>
                            <a:tailEnd/>
                          </a:ln>
                        </wps:spPr>
                        <wps:txbx>
                          <w:txbxContent>
                            <w:p w:rsidR="00643456" w:rsidRPr="000F39A7" w:rsidRDefault="00643456" w:rsidP="00816AA8">
                              <w:pPr>
                                <w:jc w:val="center"/>
                                <w:rPr>
                                  <w:rFonts w:asciiTheme="minorHAnsi" w:hAnsiTheme="minorHAnsi"/>
                                  <w:sz w:val="20"/>
                                  <w:szCs w:val="12"/>
                                </w:rPr>
                              </w:pPr>
                              <w:r w:rsidRPr="000F39A7">
                                <w:rPr>
                                  <w:rFonts w:asciiTheme="minorHAnsi" w:hAnsiTheme="minorHAnsi"/>
                                  <w:sz w:val="20"/>
                                  <w:szCs w:val="12"/>
                                </w:rPr>
                                <w:t>Tokenize</w:t>
                              </w:r>
                            </w:p>
                          </w:txbxContent>
                        </wps:txbx>
                        <wps:bodyPr rot="0" vert="horz" wrap="square" lIns="0" tIns="54000" rIns="0" bIns="0" anchor="ctr" anchorCtr="0" upright="1">
                          <a:noAutofit/>
                        </wps:bodyPr>
                      </wps:wsp>
                      <wps:wsp>
                        <wps:cNvPr id="26" name="Text Box 1384"/>
                        <wps:cNvSpPr txBox="1">
                          <a:spLocks noChangeArrowheads="1"/>
                        </wps:cNvSpPr>
                        <wps:spPr bwMode="auto">
                          <a:xfrm>
                            <a:off x="6351" y="3119"/>
                            <a:ext cx="957" cy="376"/>
                          </a:xfrm>
                          <a:prstGeom prst="rect">
                            <a:avLst/>
                          </a:prstGeom>
                          <a:solidFill>
                            <a:srgbClr val="FFFFFF"/>
                          </a:solidFill>
                          <a:ln w="9525">
                            <a:solidFill>
                              <a:srgbClr val="000000"/>
                            </a:solidFill>
                            <a:miter lim="800000"/>
                            <a:headEnd/>
                            <a:tailEnd/>
                          </a:ln>
                        </wps:spPr>
                        <wps:txbx>
                          <w:txbxContent>
                            <w:p w:rsidR="00643456" w:rsidRPr="000F39A7" w:rsidRDefault="00643456"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643456" w:rsidRPr="000F39A7" w:rsidRDefault="00643456"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wps:txbx>
                        <wps:bodyPr rot="0" vert="horz" wrap="square" lIns="0" tIns="0" rIns="0" bIns="0" anchor="t" anchorCtr="0" upright="1">
                          <a:noAutofit/>
                        </wps:bodyPr>
                      </wps:wsp>
                      <wps:wsp>
                        <wps:cNvPr id="27" name="Text Box 1385"/>
                        <wps:cNvSpPr txBox="1">
                          <a:spLocks noChangeArrowheads="1"/>
                        </wps:cNvSpPr>
                        <wps:spPr bwMode="auto">
                          <a:xfrm>
                            <a:off x="7462" y="3119"/>
                            <a:ext cx="691" cy="376"/>
                          </a:xfrm>
                          <a:prstGeom prst="rect">
                            <a:avLst/>
                          </a:prstGeom>
                          <a:solidFill>
                            <a:srgbClr val="FFFFFF"/>
                          </a:solidFill>
                          <a:ln w="9525">
                            <a:solidFill>
                              <a:srgbClr val="000000"/>
                            </a:solidFill>
                            <a:miter lim="800000"/>
                            <a:headEnd/>
                            <a:tailEnd/>
                          </a:ln>
                        </wps:spPr>
                        <wps:txbx>
                          <w:txbxContent>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wps:txbx>
                        <wps:bodyPr rot="0" vert="horz" wrap="square" lIns="0" tIns="0" rIns="0" bIns="0" anchor="t" anchorCtr="0" upright="1">
                          <a:noAutofit/>
                        </wps:bodyPr>
                      </wps:wsp>
                      <wps:wsp>
                        <wps:cNvPr id="28" name="Text Box 1386"/>
                        <wps:cNvSpPr txBox="1">
                          <a:spLocks noChangeArrowheads="1"/>
                        </wps:cNvSpPr>
                        <wps:spPr bwMode="auto">
                          <a:xfrm>
                            <a:off x="7462" y="3659"/>
                            <a:ext cx="687" cy="361"/>
                          </a:xfrm>
                          <a:prstGeom prst="rect">
                            <a:avLst/>
                          </a:prstGeom>
                          <a:solidFill>
                            <a:srgbClr val="FFFFFF"/>
                          </a:solidFill>
                          <a:ln w="9525">
                            <a:solidFill>
                              <a:srgbClr val="000000"/>
                            </a:solidFill>
                            <a:miter lim="800000"/>
                            <a:headEnd/>
                            <a:tailEnd/>
                          </a:ln>
                        </wps:spPr>
                        <wps:txbx>
                          <w:txbxContent>
                            <w:p w:rsidR="00643456" w:rsidRPr="000F39A7" w:rsidRDefault="00643456" w:rsidP="00816AA8">
                              <w:pPr>
                                <w:spacing w:line="240" w:lineRule="auto"/>
                                <w:jc w:val="center"/>
                                <w:rPr>
                                  <w:sz w:val="20"/>
                                  <w:szCs w:val="24"/>
                                </w:rPr>
                              </w:pPr>
                              <w:r w:rsidRPr="000F39A7">
                                <w:rPr>
                                  <w:sz w:val="20"/>
                                  <w:szCs w:val="24"/>
                                </w:rPr>
                                <w:t>Stemming</w:t>
                              </w:r>
                            </w:p>
                            <w:p w:rsidR="00643456" w:rsidRPr="000F39A7" w:rsidRDefault="00643456" w:rsidP="00816AA8">
                              <w:pPr>
                                <w:spacing w:line="240" w:lineRule="auto"/>
                                <w:jc w:val="center"/>
                                <w:rPr>
                                  <w:sz w:val="20"/>
                                  <w:szCs w:val="24"/>
                                </w:rPr>
                              </w:pPr>
                              <w:r w:rsidRPr="000F39A7">
                                <w:rPr>
                                  <w:sz w:val="20"/>
                                  <w:szCs w:val="24"/>
                                </w:rPr>
                                <w:t>(Snowball)</w:t>
                              </w:r>
                            </w:p>
                          </w:txbxContent>
                        </wps:txbx>
                        <wps:bodyPr rot="0" vert="horz" wrap="square" lIns="0" tIns="0" rIns="0" bIns="0" anchor="t" anchorCtr="0" upright="1">
                          <a:noAutofit/>
                        </wps:bodyPr>
                      </wps:wsp>
                      <wps:wsp>
                        <wps:cNvPr id="29" name="Text Box 1387"/>
                        <wps:cNvSpPr txBox="1">
                          <a:spLocks noChangeArrowheads="1"/>
                        </wps:cNvSpPr>
                        <wps:spPr bwMode="auto">
                          <a:xfrm>
                            <a:off x="6514" y="3659"/>
                            <a:ext cx="790" cy="361"/>
                          </a:xfrm>
                          <a:prstGeom prst="rect">
                            <a:avLst/>
                          </a:prstGeom>
                          <a:solidFill>
                            <a:srgbClr val="FFFFFF"/>
                          </a:solidFill>
                          <a:ln w="9525">
                            <a:solidFill>
                              <a:srgbClr val="000000"/>
                            </a:solidFill>
                            <a:miter lim="800000"/>
                            <a:headEnd/>
                            <a:tailEnd/>
                          </a:ln>
                        </wps:spPr>
                        <wps:txbx>
                          <w:txbxContent>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wps:txbx>
                        <wps:bodyPr rot="0" vert="horz" wrap="square" lIns="0" tIns="0" rIns="0" bIns="0" anchor="t" anchorCtr="0" upright="1">
                          <a:noAutofit/>
                        </wps:bodyPr>
                      </wps:wsp>
                      <wps:wsp>
                        <wps:cNvPr id="30" name="Text Box 1388"/>
                        <wps:cNvSpPr txBox="1">
                          <a:spLocks noChangeArrowheads="1"/>
                        </wps:cNvSpPr>
                        <wps:spPr bwMode="auto">
                          <a:xfrm>
                            <a:off x="5631" y="3659"/>
                            <a:ext cx="716" cy="361"/>
                          </a:xfrm>
                          <a:prstGeom prst="rect">
                            <a:avLst/>
                          </a:prstGeom>
                          <a:solidFill>
                            <a:srgbClr val="FFFFFF"/>
                          </a:solidFill>
                          <a:ln w="9525">
                            <a:solidFill>
                              <a:srgbClr val="000000"/>
                            </a:solidFill>
                            <a:miter lim="800000"/>
                            <a:headEnd/>
                            <a:tailEnd/>
                          </a:ln>
                        </wps:spPr>
                        <wps:txbx>
                          <w:txbxContent>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wps:txbx>
                        <wps:bodyPr rot="0" vert="horz" wrap="square" lIns="0" tIns="0" rIns="0" bIns="0" anchor="t" anchorCtr="0" upright="1">
                          <a:noAutofit/>
                        </wps:bodyPr>
                      </wps:wsp>
                      <wps:wsp>
                        <wps:cNvPr id="31" name="AutoShape 1389"/>
                        <wps:cNvCnPr>
                          <a:cxnSpLocks noChangeShapeType="1"/>
                        </wps:cNvCnPr>
                        <wps:spPr bwMode="auto">
                          <a:xfrm>
                            <a:off x="6209" y="3314"/>
                            <a:ext cx="142" cy="1"/>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2" name="AutoShape 1390"/>
                        <wps:cNvCnPr>
                          <a:cxnSpLocks noChangeShapeType="1"/>
                        </wps:cNvCnPr>
                        <wps:spPr bwMode="auto">
                          <a:xfrm>
                            <a:off x="7324" y="3313"/>
                            <a:ext cx="142" cy="1"/>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3" name="AutoShape 1391"/>
                        <wps:cNvCnPr>
                          <a:cxnSpLocks noChangeShapeType="1"/>
                        </wps:cNvCnPr>
                        <wps:spPr bwMode="auto">
                          <a:xfrm flipV="1">
                            <a:off x="6347" y="3851"/>
                            <a:ext cx="167" cy="2"/>
                          </a:xfrm>
                          <a:prstGeom prst="straightConnector1">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s:wsp>
                        <wps:cNvPr id="194" name="AutoShape 1392"/>
                        <wps:cNvCnPr>
                          <a:cxnSpLocks noChangeShapeType="1"/>
                        </wps:cNvCnPr>
                        <wps:spPr bwMode="auto">
                          <a:xfrm>
                            <a:off x="7800" y="3496"/>
                            <a:ext cx="0" cy="163"/>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5" name="AutoShape 1393"/>
                        <wps:cNvCnPr>
                          <a:cxnSpLocks noChangeShapeType="1"/>
                        </wps:cNvCnPr>
                        <wps:spPr bwMode="auto">
                          <a:xfrm flipV="1">
                            <a:off x="7304" y="3849"/>
                            <a:ext cx="167" cy="2"/>
                          </a:xfrm>
                          <a:prstGeom prst="straightConnector1">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381" o:spid="_x0000_s1418" style="position:absolute;left:0;text-align:left;margin-left:56.65pt;margin-top:23.95pt;width:311.9pt;height:122.95pt;z-index:251691008;mso-position-horizontal-relative:text;mso-position-vertical-relative:text" coordorigin="5465,2828" coordsize="2838,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">
                <v:roundrect id="AutoShape 1382" o:spid="_x0000_s1419" style="position:absolute;left:5465;top:2828;width:2838;height:135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wEccA&#10;AADbAAAADwAAAGRycy9kb3ducmV2LnhtbESPT2sCMRTE70K/Q3iFXqRmlSJ2axRrkZYWD9p/eHts&#10;npu1m5clie722zcFweMwM79hpvPO1uJEPlSOFQwHGQjiwumKSwUf76vbCYgQkTXWjknBLwWYz656&#10;U8y1a3lDp20sRYJwyFGBibHJpQyFIYth4Bri5O2dtxiT9KXUHtsEt7UcZdlYWqw4LRhsaGmo+Nke&#10;rYLd69Nn//C8emy/15vs/mh8mHy9KXVz3S0eQETq4iV8br9oBaM7+P+Sf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ZcBHHAAAA2wAAAA8AAAAAAAAAAAAAAAAAmAIAAGRy&#10;cy9kb3ducmV2LnhtbFBLBQYAAAAABAAEAPUAAACMAwAAAAA=&#10;">
                  <v:textbox inset="0,0,0,0">
                    <w:txbxContent>
                      <w:p w:rsidR="00643456" w:rsidRPr="000F39A7" w:rsidRDefault="00643456"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Text Box 1383" o:spid="_x0000_s1420" type="#_x0000_t202" style="position:absolute;left:5635;top:3119;width:574;height: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sUcMA&#10;AADbAAAADwAAAGRycy9kb3ducmV2LnhtbESPQWsCMRSE7wX/Q3iCt5pVsJStUVQQFL3U7qHH5+Z1&#10;d3XzsiZR479vCgWPw8x8w0zn0bTiRs43lhWMhhkI4tLqhisFxdf69R2ED8gaW8uk4EEe5rPeyxRz&#10;be/8SbdDqESCsM9RQR1Cl0vpy5oM+qHtiJP3Y53BkKSrpHZ4T3DTynGWvUmDDaeFGjta1VSeD1ej&#10;4KiNWxdHLi7f29UId6e4vy6jUoN+XHyACBTDM/zf3mgF4wn8fU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AsUcMAAADbAAAADwAAAAAAAAAAAAAAAACYAgAAZHJzL2Rv&#10;d25yZXYueG1sUEsFBgAAAAAEAAQA9QAAAIgDAAAAAA==&#10;">
                  <v:textbox inset="0,1.5mm,0,0">
                    <w:txbxContent>
                      <w:p w:rsidR="00643456" w:rsidRPr="000F39A7" w:rsidRDefault="00643456"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Text Box 1384" o:spid="_x0000_s1421" type="#_x0000_t202" style="position:absolute;left:6351;top:3119;width:957;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Xp8MA&#10;AADbAAAADwAAAGRycy9kb3ducmV2LnhtbESPzWrDMBCE74W8g9hAbrVcH0LrRglJIJCSS22Xnhdr&#10;/dNaKyOpjvP2UaHQ4zAz3zCb3WwGMZHzvWUFT0kKgri2uudWwUd1enwG4QOyxsEyKbiRh9128bDB&#10;XNsrFzSVoRURwj5HBV0IYy6lrzsy6BM7Ekevsc5giNK1Uju8RrgZZJama2mw57jQ4UjHjurv8sco&#10;qKaDPxdf4UW/NQeZXZr37NPtlVot5/0riEBz+A//tc9aQbaG3y/xB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kXp8MAAADbAAAADwAAAAAAAAAAAAAAAACYAgAAZHJzL2Rv&#10;d25yZXYueG1sUEsFBgAAAAAEAAQA9QAAAIgDAAAAAA==&#10;">
                  <v:textbox inset="0,0,0,0">
                    <w:txbxContent>
                      <w:p w:rsidR="00643456" w:rsidRPr="000F39A7" w:rsidRDefault="00643456"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643456" w:rsidRPr="000F39A7" w:rsidRDefault="00643456"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Text Box 1385" o:spid="_x0000_s1422" type="#_x0000_t202" style="position:absolute;left:7462;top:3119;width:691;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yPMQA&#10;AADbAAAADwAAAGRycy9kb3ducmV2LnhtbESPzWrDMBCE74W8g9hAbo0cH9LGjWKcQCGhl8YJPS/W&#10;+qe1VkZSHeftq0Khx2FmvmG2+WR6MZLznWUFq2UCgriyuuNGwfXy+vgMwgdkjb1lUnAnD/lu9rDF&#10;TNsbn2ksQyMihH2GCtoQhkxKX7Vk0C/tQBy92jqDIUrXSO3wFuGml2mSrKXBjuNCiwMdWqq+ym+j&#10;4DLu/fH8GTb6VO9l+la/px+uUGoxn4oXEIGm8B/+ax+1gvQJ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1sjzEAAAA2wAAAA8AAAAAAAAAAAAAAAAAmAIAAGRycy9k&#10;b3ducmV2LnhtbFBLBQYAAAAABAAEAPUAAACJAwAAAAA=&#10;">
                  <v:textbox inset="0,0,0,0">
                    <w:txbxContent>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Text Box 1386" o:spid="_x0000_s1423" type="#_x0000_t202" style="position:absolute;left:7462;top:3659;width:68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mTsAA&#10;AADbAAAADwAAAGRycy9kb3ducmV2LnhtbERPu2rDMBTdA/0HcQvdYjkeSutaCUmh4NIliUPmi3X9&#10;aKwrI6m2+/fRUOh4OO9it5hBTOR8b1nBJklBENdW99wquFQf6xcQPiBrHCyTgl/ysNs+rArMtZ35&#10;RNM5tCKGsM9RQRfCmEvp644M+sSOxJFrrDMYInSt1A7nGG4GmaXpszTYc2zocKT3jurb+ccoqKaD&#10;L0/f4VV/NgeZfTXH7Or2Sj09Lvs3EIGW8C/+c5daQRbHxi/x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omTsAAAADbAAAADwAAAAAAAAAAAAAAAACYAgAAZHJzL2Rvd25y&#10;ZXYueG1sUEsFBgAAAAAEAAQA9QAAAIUDAAAAAA==&#10;">
                  <v:textbox inset="0,0,0,0">
                    <w:txbxContent>
                      <w:p w:rsidR="00643456" w:rsidRPr="000F39A7" w:rsidRDefault="00643456" w:rsidP="00816AA8">
                        <w:pPr>
                          <w:spacing w:line="240" w:lineRule="auto"/>
                          <w:jc w:val="center"/>
                          <w:rPr>
                            <w:sz w:val="20"/>
                            <w:szCs w:val="24"/>
                          </w:rPr>
                        </w:pPr>
                        <w:r w:rsidRPr="000F39A7">
                          <w:rPr>
                            <w:sz w:val="20"/>
                            <w:szCs w:val="24"/>
                          </w:rPr>
                          <w:t>Stemming</w:t>
                        </w:r>
                      </w:p>
                      <w:p w:rsidR="00643456" w:rsidRPr="000F39A7" w:rsidRDefault="00643456" w:rsidP="00816AA8">
                        <w:pPr>
                          <w:spacing w:line="240" w:lineRule="auto"/>
                          <w:jc w:val="center"/>
                          <w:rPr>
                            <w:sz w:val="20"/>
                            <w:szCs w:val="24"/>
                          </w:rPr>
                        </w:pPr>
                        <w:r w:rsidRPr="000F39A7">
                          <w:rPr>
                            <w:sz w:val="20"/>
                            <w:szCs w:val="24"/>
                          </w:rPr>
                          <w:t>(Snowball)</w:t>
                        </w:r>
                      </w:p>
                    </w:txbxContent>
                  </v:textbox>
                </v:shape>
                <v:shape id="Text Box 1387" o:spid="_x0000_s1424" type="#_x0000_t202" style="position:absolute;left:6514;top:3659;width:790;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D1cMA&#10;AADbAAAADwAAAGRycy9kb3ducmV2LnhtbESPzWrDMBCE74W8g9hAbo1cH0LjRglxIOCSS52Unhdr&#10;/dNaKyOptvP2VaHQ4zAz3zC7w2x6MZLznWUFT+sEBHFldceNgvfb+fEZhA/IGnvLpOBOHg77xcMO&#10;M20nLmm8hkZECPsMFbQhDJmUvmrJoF/bgTh6tXUGQ5SukdrhFOGml2mSbKTBjuNCiwOdWqq+rt9G&#10;wW3MfVF+hq1+rXOZXuq39MMdlVot5+MLiEBz+A//tQutIN3C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aD1cMAAADbAAAADwAAAAAAAAAAAAAAAACYAgAAZHJzL2Rv&#10;d25yZXYueG1sUEsFBgAAAAAEAAQA9QAAAIgDAAAAAA==&#10;">
                  <v:textbox inset="0,0,0,0">
                    <w:txbxContent>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Text Box 1388" o:spid="_x0000_s1425" type="#_x0000_t202" style="position:absolute;left:5631;top:3659;width:716;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8lb8A&#10;AADbAAAADwAAAGRycy9kb3ducmV2LnhtbERPy4rCMBTdC/5DuMLsNLWCjNUoOjDg4MYXri/N7UOb&#10;m5LE2vn7yUKY5eG8V5veNKIj52vLCqaTBARxbnXNpYLr5Xv8CcIHZI2NZVLwSx426+FghZm2Lz5R&#10;dw6liCHsM1RQhdBmUvq8IoN+YlviyBXWGQwRulJqh68YbhqZJslcGqw5NlTY0ldF+eP8NAou3c7v&#10;T/ew0D/FTqaH4pje3Fapj1G/XYII1Id/8du91wpmcX38En+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xbyVvwAAANsAAAAPAAAAAAAAAAAAAAAAAJgCAABkcnMvZG93bnJl&#10;di54bWxQSwUGAAAAAAQABAD1AAAAhAMAAAAA&#10;">
                  <v:textbox inset="0,0,0,0">
                    <w:txbxContent>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643456" w:rsidRPr="000F39A7" w:rsidRDefault="00643456"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AutoShape 1389" o:spid="_x0000_s1426" type="#_x0000_t32" style="position:absolute;left:6209;top:3314;width:14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ZvG8QAAADbAAAADwAAAGRycy9kb3ducmV2LnhtbESPQWsCMRSE70L/Q3gFL1KzWiqyNYpY&#10;Cq3oQS09Pzavm9DNy7qJu9t/bwqCx2FmvmEWq95VoqUmWM8KJuMMBHHhteVSwdfp/WkOIkRkjZVn&#10;UvBHAVbLh8ECc+07PlB7jKVIEA45KjAx1rmUoTDkMIx9TZy8H984jEk2pdQNdgnuKjnNspl0aDkt&#10;GKxpY6j4PV6cggsfvu3ebO1bfTIv59HnetfuOqWGj/36FUSkPt7Dt/aHVvA8gf8v6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Fm8bxAAAANsAAAAPAAAAAAAAAAAA&#10;AAAAAKECAABkcnMvZG93bnJldi54bWxQSwUGAAAAAAQABAD5AAAAkgMAAAAA&#10;">
                  <v:stroke endarrow="block" endarrowwidth="narrow" endarrowlength="short"/>
                </v:shape>
                <v:shape id="AutoShape 1390" o:spid="_x0000_s1427" type="#_x0000_t32" style="position:absolute;left:7324;top:3313;width:14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117MMAAADcAAAADwAAAGRycy9kb3ducmV2LnhtbERPTWsCMRC9C/6HMEIvpWYVlHZrFLEU&#10;WtGDWnoeNtNN6Gay3cTd9d8boeBtHu9zFqveVaKlJljPCibjDARx4bXlUsHX6f3pGUSIyBorz6Tg&#10;QgFWy+Fggbn2HR+oPcZSpBAOOSowMda5lKEw5DCMfU2cuB/fOIwJNqXUDXYp3FVymmVz6dByajBY&#10;08ZQ8Xs8OwVnPnzbvdnat/pkZn+Pn+tdu+uUehj161cQkfp4F/+7P3Sa/zKF2zPpAr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NdezDAAAA3AAAAA8AAAAAAAAAAAAA&#10;AAAAoQIAAGRycy9kb3ducmV2LnhtbFBLBQYAAAAABAAEAPkAAACRAwAAAAA=&#10;">
                  <v:stroke endarrow="block" endarrowwidth="narrow" endarrowlength="short"/>
                </v:shape>
                <v:shape id="AutoShape 1391" o:spid="_x0000_s1428" type="#_x0000_t32" style="position:absolute;left:6347;top:3851;width:167;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qRZ8MAAADcAAAADwAAAGRycy9kb3ducmV2LnhtbERP32vCMBB+F/wfwgl701QnxXVGEUHY&#10;wA3WTfDxaG5NsbmUJtrqX28GA9/u4/t5y3Vva3Gh1leOFUwnCQjiwumKSwU/37vxAoQPyBprx6Tg&#10;Sh7Wq+FgiZl2HX/RJQ+liCHsM1RgQmgyKX1hyKKfuIY4cr+utRgibEupW+xiuK3lLElSabHi2GCw&#10;oa2h4pSfrYKP+ZHydM+fXXOb7k31vlts04NST6N+8woiUB8e4n/3m47zX57h7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kWfDAAAA3AAAAA8AAAAAAAAAAAAA&#10;AAAAoQIAAGRycy9kb3ducmV2LnhtbFBLBQYAAAAABAAEAPkAAACRAwAAAAA=&#10;">
                  <v:stroke startarrow="block" startarrowwidth="narrow" startarrowlength="short" endarrowwidth="narrow" endarrowlength="short"/>
                </v:shape>
                <v:shape id="AutoShape 1392" o:spid="_x0000_s1429" type="#_x0000_t32" style="position:absolute;left:7800;top:3496;width:0;height: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IA8QAAADcAAAADwAAAGRycy9kb3ducmV2LnhtbERPTWsCMRC9C/6HMIKXUrOVVtqtUaSl&#10;UEUPaul52Ew3oZvJdhN3t//eCIK3ebzPmS97V4mWmmA9K3iYZCCIC68tlwq+jh/3zyBCRNZYeSYF&#10;/xRguRgO5phr3/Ge2kMsRQrhkKMCE2OdSxkKQw7DxNfEifvxjcOYYFNK3WCXwl0lp1k2kw4tpwaD&#10;Nb0ZKn4PJ6fgxPtvuzMb+14fzdPf3Xq1bbedUuNRv3oFEamPN/HV/anT/JdHuDyTLpCL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EgDxAAAANwAAAAPAAAAAAAAAAAA&#10;AAAAAKECAABkcnMvZG93bnJldi54bWxQSwUGAAAAAAQABAD5AAAAkgMAAAAA&#10;">
                  <v:stroke endarrow="block" endarrowwidth="narrow" endarrowlength="short"/>
                </v:shape>
                <v:shape id="AutoShape 1393" o:spid="_x0000_s1430" type="#_x0000_t32" style="position:absolute;left:7304;top:3849;width:167;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siMMAAADcAAAADwAAAGRycy9kb3ducmV2LnhtbERP32vCMBB+F/wfwgl701SZxXVGEUHY&#10;wA3WTfDxaG5NsbmUJtrqX28GA9/u4/t5y3Vva3Gh1leOFUwnCQjiwumKSwU/37vxAoQPyBprx6Tg&#10;Sh7Wq+FgiZl2HX/RJQ+liCHsM1RgQmgyKX1hyKKfuIY4cr+utRgibEupW+xiuK3lLElSabHi2GCw&#10;oa2h4pSfrYKP5yPl6Z4/u+Y23ZvqfbfYpgelnkb95hVEoD48xP/uNx3nv8zh7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rIjDAAAA3AAAAA8AAAAAAAAAAAAA&#10;AAAAoQIAAGRycy9kb3ducmV2LnhtbFBLBQYAAAAABAAEAPkAAACRAwAAAAA=&#10;">
                  <v:stroke startarrow="block" startarrowwidth="narrow" startarrowlength="short" endarrowwidth="narrow" endarrowlength="short"/>
                </v:shape>
                <w10:wrap type="topAndBottom"/>
              </v:group>
            </w:pict>
          </mc:Fallback>
        </mc:AlternateConten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Caption"/>
        <w:rPr>
          <w:lang w:val="en-GB"/>
        </w:rPr>
      </w:pPr>
      <w:r w:rsidRPr="00E41144">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77"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Caption"/>
        <w:rPr>
          <w:sz w:val="20"/>
          <w:lang w:val="en-GB"/>
        </w:rPr>
      </w:pPr>
      <w:bookmarkStart w:id="344" w:name="_Ref362392864"/>
      <w:bookmarkStart w:id="345" w:name="_Toc398077962"/>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344"/>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Rapidminer Process</w:t>
      </w:r>
      <w:bookmarkEnd w:id="345"/>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Filter Stopwords</w:t>
      </w:r>
      <w:r w:rsidRPr="00E41144">
        <w:rPr>
          <w:lang w:val="en-GB"/>
        </w:rPr>
        <w:t xml:space="preserve"> that is responsible </w:t>
      </w:r>
      <w:r w:rsidR="0089763D" w:rsidRPr="00E41144">
        <w:rPr>
          <w:lang w:val="en-GB"/>
        </w:rPr>
        <w:t xml:space="preserve">for the </w:t>
      </w:r>
      <w:r w:rsidRPr="00E41144">
        <w:rPr>
          <w:lang w:val="en-GB"/>
        </w:rPr>
        <w:t xml:space="preserve">stopwords filtration. </w:t>
      </w:r>
      <w:r w:rsidR="003E59B8" w:rsidRPr="00E41144">
        <w:rPr>
          <w:lang w:val="en-GB"/>
        </w:rPr>
        <w:t xml:space="preserve">These </w:t>
      </w:r>
      <w:r w:rsidRPr="00E41144">
        <w:rPr>
          <w:lang w:val="en-GB"/>
        </w:rPr>
        <w:t>stop</w:t>
      </w:r>
      <w:r w:rsidR="003E59B8" w:rsidRPr="00E41144">
        <w:rPr>
          <w:lang w:val="en-GB"/>
        </w:rPr>
        <w:t xml:space="preserve">words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r w:rsidR="003E59B8" w:rsidRPr="00E41144">
        <w:rPr>
          <w:lang w:val="en-GB"/>
        </w:rPr>
        <w:t>stopwords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lastRenderedPageBreak/>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representative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stemmed, however this value was maintained for testing purpose.</w:t>
      </w:r>
      <w:r w:rsidR="00467A78" w:rsidRPr="00E41144">
        <w:rPr>
          <w:lang w:val="en-GB"/>
        </w:rPr>
        <w:t xml:space="preserve"> As an example, one can consider one of these tokens, for instance, the token “aaaaaaa”.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(eg.</w:t>
      </w:r>
      <w:r w:rsidR="00497A70" w:rsidRPr="00E41144">
        <w:rPr>
          <w:lang w:val="en-GB"/>
        </w:rPr>
        <w:t xml:space="preserve"> </w:t>
      </w:r>
      <w:r w:rsidR="00B51BA5" w:rsidRPr="00E41144">
        <w:rPr>
          <w:lang w:val="en-GB"/>
        </w:rPr>
        <w:t>Waste Management) and trigrams (e.g. Electric Power Product</w:t>
      </w:r>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Caption"/>
        <w:keepNext/>
        <w:spacing w:before="0"/>
        <w:rPr>
          <w:sz w:val="20"/>
          <w:lang w:val="en-GB"/>
        </w:rPr>
      </w:pPr>
      <w:bookmarkStart w:id="346" w:name="_Ref394258767"/>
      <w:bookmarkStart w:id="347" w:name="_Ref394258758"/>
      <w:bookmarkStart w:id="348" w:name="_Toc398077978"/>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346"/>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347"/>
      <w:bookmarkEnd w:id="348"/>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NumBinMax</w:t>
            </w:r>
          </w:p>
        </w:tc>
        <w:tc>
          <w:tcPr>
            <w:tcW w:w="905"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w:t>
      </w:r>
      <w:r w:rsidRPr="00E41144">
        <w:rPr>
          <w:lang w:val="en-GB"/>
        </w:rPr>
        <w:lastRenderedPageBreak/>
        <w:t xml:space="preserve">interval, and to true the ones outside. This means that words that have no significant ontologic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8A1BA0">
        <w:fldChar w:fldCharType="begin"/>
      </w:r>
      <w:r w:rsidR="008A1BA0" w:rsidRPr="008A1BA0">
        <w:rPr>
          <w:lang w:val="en-US"/>
        </w:rPr>
        <w:instrText xml:space="preserve"> REF _Ref394258767 \h  \* MERGEFORMAT </w:instrText>
      </w:r>
      <w:r w:rsidR="008A1BA0">
        <w:fldChar w:fldCharType="separate"/>
      </w:r>
      <w:r w:rsidR="00E41144" w:rsidRPr="00E63D95">
        <w:rPr>
          <w:lang w:val="en-GB"/>
        </w:rPr>
        <w:t xml:space="preserve">Table </w:t>
      </w:r>
      <w:r w:rsidR="00E41144" w:rsidRPr="00E63D95">
        <w:rPr>
          <w:noProof/>
          <w:lang w:val="en-GB"/>
        </w:rPr>
        <w:t>5.1</w:t>
      </w:r>
      <w:r w:rsidR="008A1BA0">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Heading3"/>
        <w:rPr>
          <w:lang w:val="en-GB"/>
        </w:rPr>
      </w:pPr>
      <w:bookmarkStart w:id="349" w:name="_Ref398068382"/>
      <w:bookmarkStart w:id="350" w:name="_Toc398077932"/>
      <w:r w:rsidRPr="00E41144">
        <w:rPr>
          <w:lang w:val="en-GB"/>
        </w:rPr>
        <w:t>FP-Growth</w:t>
      </w:r>
      <w:bookmarkEnd w:id="349"/>
      <w:bookmarkEnd w:id="350"/>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r w:rsidR="002D72F8" w:rsidRPr="00E41144">
        <w:rPr>
          <w:i/>
          <w:lang w:val="en-GB"/>
        </w:rPr>
        <w:t>minSup</w:t>
      </w:r>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Heading3"/>
        <w:rPr>
          <w:lang w:val="en-GB"/>
        </w:rPr>
      </w:pPr>
      <w:bookmarkStart w:id="351" w:name="_Ref398068385"/>
      <w:bookmarkStart w:id="352" w:name="_Toc398077933"/>
      <w:r w:rsidRPr="00E41144">
        <w:rPr>
          <w:lang w:val="en-GB"/>
        </w:rPr>
        <w:t>Association Rules</w:t>
      </w:r>
      <w:bookmarkEnd w:id="351"/>
      <w:bookmarkEnd w:id="352"/>
    </w:p>
    <w:p w:rsidR="0096410B" w:rsidRPr="00E41144" w:rsidRDefault="001A293E" w:rsidP="009036A2">
      <w:pPr>
        <w:rPr>
          <w:lang w:val="en-GB"/>
        </w:rPr>
      </w:pPr>
      <w:r w:rsidRPr="00E41144">
        <w:rPr>
          <w:lang w:val="en-GB"/>
        </w:rPr>
        <w:t xml:space="preserve">This is the block that is responsible to find all the association rules. </w:t>
      </w:r>
      <w:bookmarkStart w:id="353" w:name="_Ref349199265"/>
      <w:bookmarkStart w:id="354"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rapidminer main process. </w:t>
      </w:r>
      <w:r w:rsidR="002D72F8" w:rsidRPr="00E41144">
        <w:rPr>
          <w:lang w:val="en-GB"/>
        </w:rPr>
        <w:t xml:space="preserve">For a bigger number of rules discovered, the </w:t>
      </w:r>
      <w:r w:rsidR="002D72F8" w:rsidRPr="00E41144">
        <w:rPr>
          <w:i/>
          <w:lang w:val="en-GB"/>
        </w:rPr>
        <w:t>minConf</w:t>
      </w:r>
      <w:r w:rsidR="002D72F8" w:rsidRPr="00E41144">
        <w:rPr>
          <w:lang w:val="en-GB"/>
        </w:rPr>
        <w:t xml:space="preserve"> value to filter the Confidence was made 1%. It was concluded that could also go higher until 65% as the lowest value of confidence in the result set was 66,7%.</w:t>
      </w:r>
      <w:bookmarkEnd w:id="353"/>
      <w:bookmarkEnd w:id="354"/>
    </w:p>
    <w:p w:rsidR="002A1E86" w:rsidRPr="00E41144" w:rsidRDefault="002A1E86" w:rsidP="000F39A7">
      <w:pPr>
        <w:pStyle w:val="Heading3"/>
        <w:rPr>
          <w:lang w:val="en-GB"/>
        </w:rPr>
      </w:pPr>
      <w:bookmarkStart w:id="355" w:name="_Toc398077934"/>
      <w:r w:rsidRPr="00E41144">
        <w:rPr>
          <w:lang w:val="en-GB"/>
        </w:rPr>
        <w:t>Frequent Itemset Mapping</w:t>
      </w:r>
      <w:bookmarkEnd w:id="355"/>
    </w:p>
    <w:p w:rsidR="00091E41" w:rsidRPr="00E41144" w:rsidRDefault="005204DE" w:rsidP="00D41D34">
      <w:pPr>
        <w:rPr>
          <w:lang w:val="en-GB"/>
        </w:rPr>
      </w:pPr>
      <w:r w:rsidRPr="00E41144">
        <w:rPr>
          <w:lang w:val="en-GB"/>
        </w:rPr>
        <w:t xml:space="preserve">Frequent Itemset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after the rapidminer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itemsets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r w:rsidR="00BB1944" w:rsidRPr="00E41144">
        <w:rPr>
          <w:i/>
          <w:lang w:val="en-GB"/>
        </w:rPr>
        <w:t>manag</w:t>
      </w:r>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r w:rsidR="008A1BA0">
        <w:fldChar w:fldCharType="begin"/>
      </w:r>
      <w:r w:rsidR="008A1BA0" w:rsidRPr="008A1BA0">
        <w:rPr>
          <w:lang w:val="en-US"/>
        </w:rPr>
        <w:instrText xml:space="preserve"> REF _Ref397898173  \* MERGEFORMAT </w:instrText>
      </w:r>
      <w:r w:rsidR="008A1BA0">
        <w:fldChar w:fldCharType="separate"/>
      </w:r>
      <w:r w:rsidR="00E41144" w:rsidRPr="00E63D95">
        <w:rPr>
          <w:lang w:val="en-GB"/>
        </w:rPr>
        <w:t xml:space="preserve">Table </w:t>
      </w:r>
      <w:r w:rsidR="00E41144" w:rsidRPr="00E63D95">
        <w:rPr>
          <w:noProof/>
          <w:lang w:val="en-GB"/>
        </w:rPr>
        <w:t>5.2</w:t>
      </w:r>
      <w:r w:rsidR="008A1BA0">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r w:rsidRPr="00E41144">
        <w:rPr>
          <w:i/>
          <w:lang w:val="en-GB"/>
        </w:rPr>
        <w:t>manag</w:t>
      </w:r>
      <w:r w:rsidRPr="00E41144">
        <w:rPr>
          <w:lang w:val="en-GB"/>
        </w:rPr>
        <w:t xml:space="preserve">. It should be noted that these procedure finds the exact matches as well as candidate concepts. These are defined by the result of the Cosine Sinilarity Distance </w:t>
      </w:r>
      <w:r w:rsidRPr="00E41144">
        <w:rPr>
          <w:lang w:val="en-GB"/>
        </w:rPr>
        <w:lastRenderedPageBreak/>
        <w:t xml:space="preserve">applied as obviously follows: 100% corresponds to exact matches, and below that as lower the value, farther is the concept from the FI. </w:t>
      </w:r>
    </w:p>
    <w:p w:rsidR="0096410B" w:rsidRPr="00E41144" w:rsidRDefault="0096410B" w:rsidP="0096410B">
      <w:pPr>
        <w:pStyle w:val="Caption"/>
        <w:keepNext/>
        <w:rPr>
          <w:sz w:val="20"/>
          <w:lang w:val="en-GB"/>
        </w:rPr>
      </w:pPr>
      <w:bookmarkStart w:id="356" w:name="_Ref397898173"/>
      <w:bookmarkStart w:id="357" w:name="_Toc398077979"/>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356"/>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r w:rsidRPr="00E41144">
        <w:rPr>
          <w:i/>
          <w:sz w:val="20"/>
          <w:lang w:val="en-GB"/>
        </w:rPr>
        <w:t>manag</w:t>
      </w:r>
      <w:bookmarkEnd w:id="357"/>
    </w:p>
    <w:tbl>
      <w:tblPr>
        <w:tblStyle w:val="SombreadoMdio11"/>
        <w:tblW w:w="0" w:type="auto"/>
        <w:jc w:val="center"/>
        <w:tblLook w:val="04A0" w:firstRow="1" w:lastRow="0" w:firstColumn="1" w:lastColumn="0" w:noHBand="0" w:noVBand="1"/>
      </w:tblPr>
      <w:tblGrid>
        <w:gridCol w:w="3227"/>
        <w:gridCol w:w="2900"/>
      </w:tblGrid>
      <w:tr w:rsidR="00D772CE" w:rsidRPr="00E411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Concept match for manag</w:t>
            </w:r>
          </w:p>
        </w:tc>
        <w:tc>
          <w:tcPr>
            <w:tcW w:w="2900" w:type="dxa"/>
          </w:tcPr>
          <w:p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8A1BA0">
        <w:fldChar w:fldCharType="begin"/>
      </w:r>
      <w:r w:rsidR="008A1BA0" w:rsidRPr="008A1BA0">
        <w:rPr>
          <w:lang w:val="en-US"/>
        </w:rPr>
        <w:instrText xml:space="preserve"> REF _Ref397898678  \* MERGEFORMAT </w:instrText>
      </w:r>
      <w:r w:rsidR="008A1BA0">
        <w:fldChar w:fldCharType="separate"/>
      </w:r>
      <w:r w:rsidR="00E41144" w:rsidRPr="00E63D95">
        <w:rPr>
          <w:lang w:val="en-GB"/>
        </w:rPr>
        <w:t xml:space="preserve">Table </w:t>
      </w:r>
      <w:r w:rsidR="00E41144" w:rsidRPr="00E63D95">
        <w:rPr>
          <w:noProof/>
          <w:lang w:val="en-GB"/>
        </w:rPr>
        <w:t>5.3</w:t>
      </w:r>
      <w:r w:rsidR="008A1BA0">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Caption"/>
        <w:keepNext/>
        <w:rPr>
          <w:sz w:val="20"/>
          <w:lang w:val="en-GB"/>
        </w:rPr>
      </w:pPr>
      <w:bookmarkStart w:id="358" w:name="_Ref397898678"/>
      <w:bookmarkStart w:id="359" w:name="_Toc398077980"/>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358"/>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359"/>
    </w:p>
    <w:tbl>
      <w:tblPr>
        <w:tblStyle w:val="SombreadoMdio11"/>
        <w:tblW w:w="0" w:type="auto"/>
        <w:jc w:val="center"/>
        <w:tblLook w:val="04A0" w:firstRow="1" w:lastRow="0" w:firstColumn="1" w:lastColumn="0" w:noHBand="0" w:noVBand="1"/>
      </w:tblPr>
      <w:tblGrid>
        <w:gridCol w:w="4464"/>
        <w:gridCol w:w="3168"/>
      </w:tblGrid>
      <w:tr w:rsidR="009036A2" w:rsidRPr="00E41144"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rsidR="009036A2" w:rsidRDefault="003A6661" w:rsidP="00EB04B9">
      <w:pPr>
        <w:pStyle w:val="Heading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Heading3"/>
        <w:rPr>
          <w:lang w:val="en-GB"/>
        </w:rPr>
      </w:pPr>
      <w:bookmarkStart w:id="360" w:name="_Toc398077935"/>
      <w:r w:rsidRPr="00E41144">
        <w:rPr>
          <w:lang w:val="en-GB"/>
        </w:rPr>
        <w:t>Ontology Enrichment</w:t>
      </w:r>
      <w:bookmarkEnd w:id="360"/>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lastRenderedPageBreak/>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8A1BA0">
        <w:fldChar w:fldCharType="begin"/>
      </w:r>
      <w:r w:rsidR="008A1BA0" w:rsidRPr="008A1BA0">
        <w:rPr>
          <w:lang w:val="en-US"/>
        </w:rPr>
        <w:instrText xml:space="preserve"> REF _Ref397994159 \h  \* MERGEFORMAT </w:instrText>
      </w:r>
      <w:r w:rsidR="008A1BA0">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8A1BA0">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Caption"/>
        <w:keepNext/>
        <w:rPr>
          <w:sz w:val="20"/>
          <w:szCs w:val="20"/>
          <w:lang w:val="en-GB"/>
        </w:rPr>
      </w:pPr>
      <w:bookmarkStart w:id="361" w:name="_Ref397994159"/>
      <w:bookmarkStart w:id="362" w:name="_Ref397994153"/>
      <w:bookmarkStart w:id="363" w:name="_Toc398077981"/>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361"/>
      <w:r w:rsidRPr="00E41144">
        <w:rPr>
          <w:sz w:val="20"/>
          <w:szCs w:val="20"/>
          <w:lang w:val="en-GB"/>
        </w:rPr>
        <w:t xml:space="preserve"> – Association Rules Database Structure</w:t>
      </w:r>
      <w:bookmarkEnd w:id="362"/>
      <w:bookmarkEnd w:id="363"/>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ValF</w:t>
            </w:r>
          </w:p>
        </w:tc>
        <w:tc>
          <w:tcPr>
            <w:tcW w:w="530"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ValG</w:t>
            </w:r>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Heading2"/>
        <w:rPr>
          <w:lang w:val="en-GB"/>
        </w:rPr>
      </w:pPr>
      <w:bookmarkStart w:id="364" w:name="_Toc398077936"/>
      <w:r w:rsidRPr="00E41144">
        <w:rPr>
          <w:lang w:val="en-GB"/>
        </w:rPr>
        <w:t>Front end</w:t>
      </w:r>
      <w:bookmarkEnd w:id="364"/>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78"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Caption"/>
        <w:rPr>
          <w:lang w:val="en-GB"/>
        </w:rPr>
      </w:pPr>
      <w:bookmarkStart w:id="365" w:name="_Ref397901572"/>
      <w:bookmarkStart w:id="366" w:name="_Ref397901566"/>
      <w:bookmarkStart w:id="367" w:name="_Toc398077964"/>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365"/>
      <w:r w:rsidRPr="00E41144">
        <w:rPr>
          <w:lang w:val="en-GB"/>
        </w:rPr>
        <w:t xml:space="preserve"> – Screenshot of AR system home page</w:t>
      </w:r>
      <w:bookmarkEnd w:id="366"/>
      <w:bookmarkEnd w:id="367"/>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describes,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w:t>
      </w:r>
      <w:r w:rsidR="006C63FE" w:rsidRPr="00E41144">
        <w:rPr>
          <w:lang w:val="en-GB"/>
        </w:rPr>
        <w:lastRenderedPageBreak/>
        <w:t xml:space="preserve">operation block </w:t>
      </w:r>
      <w:r w:rsidR="006C63FE" w:rsidRPr="00E41144">
        <w:rPr>
          <w:i/>
          <w:lang w:val="en-GB"/>
        </w:rPr>
        <w:t>frequent itemset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itemset mapping. The result presented by this is represented by </w:t>
      </w:r>
      <w:r w:rsidR="008A1BA0">
        <w:fldChar w:fldCharType="begin"/>
      </w:r>
      <w:r w:rsidR="008A1BA0" w:rsidRPr="008A1BA0">
        <w:rPr>
          <w:lang w:val="en-US"/>
        </w:rPr>
        <w:instrText xml:space="preserve"> REF _Ref397901950  \* MERGEFORMAT </w:instrText>
      </w:r>
      <w:r w:rsidR="008A1BA0">
        <w:fldChar w:fldCharType="separate"/>
      </w:r>
      <w:r w:rsidR="00E41144" w:rsidRPr="00E63D95">
        <w:rPr>
          <w:lang w:val="en-GB"/>
        </w:rPr>
        <w:t xml:space="preserve">Figure </w:t>
      </w:r>
      <w:r w:rsidR="00E41144" w:rsidRPr="00E63D95">
        <w:rPr>
          <w:noProof/>
          <w:lang w:val="en-GB"/>
        </w:rPr>
        <w:t>5.11</w:t>
      </w:r>
      <w:r w:rsidR="008A1BA0">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rm </w:t>
      </w:r>
      <w:r w:rsidR="00C54BEF" w:rsidRPr="00E41144">
        <w:rPr>
          <w:i/>
          <w:lang w:val="en-GB"/>
        </w:rPr>
        <w:t>and renew db</w:t>
      </w:r>
      <w:r w:rsidRPr="00E41144">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79"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Caption"/>
        <w:spacing w:before="0" w:line="360" w:lineRule="auto"/>
        <w:rPr>
          <w:sz w:val="20"/>
          <w:lang w:val="en-GB"/>
        </w:rPr>
      </w:pPr>
      <w:bookmarkStart w:id="368" w:name="_Ref397901950"/>
      <w:bookmarkStart w:id="369" w:name="_Toc398077965"/>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368"/>
      <w:r w:rsidRPr="00E41144">
        <w:rPr>
          <w:sz w:val="20"/>
          <w:lang w:val="en-GB"/>
        </w:rPr>
        <w:t xml:space="preserve"> - Screenshot from Front-End AR page</w:t>
      </w:r>
      <w:bookmarkEnd w:id="369"/>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8A1BA0">
        <w:fldChar w:fldCharType="begin"/>
      </w:r>
      <w:r w:rsidR="008A1BA0" w:rsidRPr="008A1BA0">
        <w:rPr>
          <w:lang w:val="en-US"/>
        </w:rPr>
        <w:instrText xml:space="preserve"> REF _Ref397901950 \h  \* MERGEFORMAT </w:instrText>
      </w:r>
      <w:r w:rsidR="008A1BA0">
        <w:fldChar w:fldCharType="separate"/>
      </w:r>
      <w:r w:rsidR="00E41144" w:rsidRPr="00E63D95">
        <w:rPr>
          <w:lang w:val="en-GB"/>
        </w:rPr>
        <w:t xml:space="preserve">Figure </w:t>
      </w:r>
      <w:r w:rsidR="00E41144" w:rsidRPr="00E63D95">
        <w:rPr>
          <w:noProof/>
          <w:lang w:val="en-GB"/>
        </w:rPr>
        <w:t>5.11</w:t>
      </w:r>
      <w:r w:rsidR="008A1BA0">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E41144">
        <w:rPr>
          <w:i/>
          <w:lang w:val="en-GB"/>
        </w:rPr>
        <w:t>manag</w:t>
      </w:r>
      <w:r w:rsidRPr="00E41144">
        <w:rPr>
          <w:lang w:val="en-GB"/>
        </w:rPr>
        <w:t xml:space="preserve"> and </w:t>
      </w:r>
      <w:r w:rsidRPr="00E41144">
        <w:rPr>
          <w:i/>
          <w:lang w:val="en-GB"/>
        </w:rPr>
        <w:t>wast</w:t>
      </w:r>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w:t>
      </w:r>
      <w:r w:rsidRPr="00E41144">
        <w:rPr>
          <w:lang w:val="en-GB"/>
        </w:rPr>
        <w:lastRenderedPageBreak/>
        <w:t xml:space="preserve">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in </w:t>
      </w:r>
      <w:r w:rsidR="008A1BA0">
        <w:fldChar w:fldCharType="begin"/>
      </w:r>
      <w:r w:rsidR="008A1BA0" w:rsidRPr="008A1BA0">
        <w:rPr>
          <w:lang w:val="en-US"/>
        </w:rPr>
        <w:instrText xml:space="preserve"> REF _Ref397950503 \h  \* MERGEFORMAT </w:instrText>
      </w:r>
      <w:r w:rsidR="008A1BA0">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8A1BA0">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80"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Caption"/>
        <w:spacing w:before="0"/>
        <w:rPr>
          <w:sz w:val="20"/>
          <w:lang w:val="en-GB"/>
        </w:rPr>
      </w:pPr>
      <w:bookmarkStart w:id="370" w:name="_Ref397951001"/>
      <w:bookmarkStart w:id="371" w:name="_Toc398077966"/>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370"/>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371"/>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8A1BA0">
        <w:fldChar w:fldCharType="begin"/>
      </w:r>
      <w:r w:rsidR="008A1BA0" w:rsidRPr="008A1BA0">
        <w:rPr>
          <w:lang w:val="en-US"/>
        </w:rPr>
        <w:instrText xml:space="preserve"> REF _Ref397951001 \h  \* MERGEFORMAT </w:instrText>
      </w:r>
      <w:r w:rsidR="008A1BA0">
        <w:fldChar w:fldCharType="separate"/>
      </w:r>
      <w:r w:rsidR="00E41144" w:rsidRPr="00E63D95">
        <w:rPr>
          <w:lang w:val="en-GB"/>
        </w:rPr>
        <w:t xml:space="preserve">Figure </w:t>
      </w:r>
      <w:r w:rsidR="00E41144" w:rsidRPr="00E63D95">
        <w:rPr>
          <w:noProof/>
          <w:lang w:val="en-GB"/>
        </w:rPr>
        <w:t>5.12</w:t>
      </w:r>
      <w:r w:rsidR="008A1BA0">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r w:rsidR="00F71A19" w:rsidRPr="00E41144">
        <w:rPr>
          <w:i/>
          <w:lang w:val="en-GB"/>
        </w:rPr>
        <w:t>manag</w:t>
      </w:r>
      <w:r w:rsidR="00F71A19" w:rsidRPr="00E41144">
        <w:rPr>
          <w:lang w:val="en-GB"/>
        </w:rPr>
        <w:t xml:space="preserve">. The other information worth notice is the color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r w:rsidR="003E17BF" w:rsidRPr="00E41144">
        <w:rPr>
          <w:lang w:val="en-GB"/>
        </w:rPr>
        <w:lastRenderedPageBreak/>
        <w:t>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81"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Caption"/>
        <w:spacing w:before="0" w:line="360" w:lineRule="auto"/>
        <w:rPr>
          <w:sz w:val="20"/>
          <w:lang w:val="en-GB"/>
        </w:rPr>
      </w:pPr>
      <w:bookmarkStart w:id="372" w:name="_Ref397975436"/>
      <w:bookmarkStart w:id="373" w:name="_Toc39807796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372"/>
      <w:r w:rsidRPr="00E41144">
        <w:rPr>
          <w:sz w:val="20"/>
          <w:lang w:val="en-GB"/>
        </w:rPr>
        <w:t xml:space="preserve"> - AR Case with a new concept discovered</w:t>
      </w:r>
      <w:bookmarkEnd w:id="373"/>
    </w:p>
    <w:p w:rsidR="00B92B8F" w:rsidRPr="00E41144" w:rsidRDefault="00C7107F" w:rsidP="003A6661">
      <w:pPr>
        <w:spacing w:after="240"/>
        <w:rPr>
          <w:lang w:val="en-GB"/>
        </w:rPr>
      </w:pPr>
      <w:r w:rsidRPr="00E41144">
        <w:rPr>
          <w:lang w:val="en-GB"/>
        </w:rPr>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8A1BA0">
        <w:fldChar w:fldCharType="begin"/>
      </w:r>
      <w:r w:rsidR="008A1BA0" w:rsidRPr="008A1BA0">
        <w:rPr>
          <w:lang w:val="en-US"/>
        </w:rPr>
        <w:instrText xml:space="preserve"> REF _Ref397951001 \h  \* MERGEFORMAT </w:instrText>
      </w:r>
      <w:r w:rsidR="008A1BA0">
        <w:fldChar w:fldCharType="separate"/>
      </w:r>
      <w:r w:rsidR="00E41144" w:rsidRPr="00E63D95">
        <w:rPr>
          <w:lang w:val="en-GB"/>
        </w:rPr>
        <w:t xml:space="preserve">Figure </w:t>
      </w:r>
      <w:r w:rsidR="00E41144" w:rsidRPr="00E63D95">
        <w:rPr>
          <w:noProof/>
          <w:lang w:val="en-GB"/>
        </w:rPr>
        <w:t>5.12</w:t>
      </w:r>
      <w:r w:rsidR="008A1BA0">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82"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Caption"/>
        <w:rPr>
          <w:sz w:val="20"/>
          <w:lang w:val="en-GB"/>
        </w:rPr>
      </w:pPr>
      <w:bookmarkStart w:id="374" w:name="_Ref397950503"/>
      <w:bookmarkStart w:id="375" w:name="_Toc39807796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374"/>
      <w:bookmarkEnd w:id="375"/>
    </w:p>
    <w:p w:rsidR="00825A5C" w:rsidRPr="00E41144" w:rsidRDefault="00825A5C">
      <w:pPr>
        <w:rPr>
          <w:lang w:val="en-GB"/>
        </w:rPr>
      </w:pPr>
      <w:r w:rsidRPr="00E41144">
        <w:rPr>
          <w:lang w:val="en-GB"/>
        </w:rPr>
        <w:lastRenderedPageBreak/>
        <w:br w:type="page"/>
      </w:r>
    </w:p>
    <w:p w:rsidR="004F2C9F" w:rsidRPr="00E41144" w:rsidRDefault="00705F92" w:rsidP="00C30260">
      <w:pPr>
        <w:pStyle w:val="Heading1"/>
        <w:rPr>
          <w:lang w:val="en-GB"/>
        </w:rPr>
      </w:pPr>
      <w:bookmarkStart w:id="376" w:name="_Toc398077937"/>
      <w:r w:rsidRPr="00E41144">
        <w:rPr>
          <w:lang w:val="en-GB"/>
        </w:rPr>
        <w:lastRenderedPageBreak/>
        <w:t>Evaluation</w:t>
      </w:r>
      <w:bookmarkEnd w:id="376"/>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Sector,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A representation of Figueiras</w:t>
      </w:r>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Caption"/>
        <w:keepNext/>
        <w:rPr>
          <w:sz w:val="20"/>
          <w:lang w:val="en-GB"/>
        </w:rPr>
      </w:pPr>
      <w:bookmarkStart w:id="377" w:name="_Ref397978236"/>
      <w:bookmarkStart w:id="378" w:name="_Ref397978232"/>
      <w:bookmarkStart w:id="379" w:name="_Toc398077982"/>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377"/>
      <w:r w:rsidRPr="00E41144">
        <w:rPr>
          <w:sz w:val="20"/>
          <w:lang w:val="en-GB"/>
        </w:rPr>
        <w:t xml:space="preserve"> - All unique one-FI sets before AR discovery</w:t>
      </w:r>
      <w:bookmarkEnd w:id="378"/>
      <w:bookmarkEnd w:id="379"/>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manag</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w:t>
            </w:r>
            <w:r w:rsidR="00B3300E" w:rsidRPr="00E41144">
              <w:rPr>
                <w:b/>
                <w:sz w:val="20"/>
                <w:lang w:val="en-GB"/>
              </w:rPr>
              <w:t>ast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recycl</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wast_manag</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energi</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consumpt</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temperatur</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energi_consumpt</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electr</w:t>
            </w:r>
          </w:p>
        </w:tc>
        <w:tc>
          <w:tcPr>
            <w:tcW w:w="1276" w:type="dxa"/>
            <w:tcBorders>
              <w:left w:val="single" w:sz="4" w:space="0" w:color="auto"/>
              <w:right w:val="single" w:sz="4" w:space="0" w:color="auto"/>
            </w:tcBorders>
          </w:tcPr>
          <w:p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oper</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hvac</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sanitari</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climat</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offic</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offic_build</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coat_materi</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AR were very interesting and allow</w:t>
      </w:r>
      <w:r w:rsidR="00980FAA">
        <w:rPr>
          <w:lang w:val="en-GB"/>
        </w:rPr>
        <w:t>s</w:t>
      </w:r>
      <w:r w:rsidRPr="00E41144">
        <w:rPr>
          <w:lang w:val="en-GB"/>
        </w:rPr>
        <w:t xml:space="preserve"> the author to some interesting discussion. With the previous argued values of minsup and minconf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8A1BA0">
        <w:fldChar w:fldCharType="begin"/>
      </w:r>
      <w:r w:rsidR="008A1BA0" w:rsidRPr="008A1BA0">
        <w:rPr>
          <w:lang w:val="en-US"/>
        </w:rPr>
        <w:instrText xml:space="preserve"> REF _Ref397978236 \h  \* MERGEFORMAT </w:instrText>
      </w:r>
      <w:r w:rsidR="008A1BA0">
        <w:fldChar w:fldCharType="separate"/>
      </w:r>
      <w:r w:rsidR="00E63D95" w:rsidRPr="00E63D95">
        <w:rPr>
          <w:lang w:val="en-GB"/>
        </w:rPr>
        <w:t xml:space="preserve">Table </w:t>
      </w:r>
      <w:r w:rsidR="00E63D95" w:rsidRPr="00E63D95">
        <w:rPr>
          <w:noProof/>
          <w:lang w:val="en-GB"/>
        </w:rPr>
        <w:t>6.1</w:t>
      </w:r>
      <w:r w:rsidR="008A1BA0">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quantity of ARs discovered were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Caption"/>
        <w:keepNext/>
        <w:rPr>
          <w:sz w:val="20"/>
          <w:lang w:val="en-GB"/>
        </w:rPr>
      </w:pPr>
      <w:r w:rsidRPr="00E41144">
        <w:rPr>
          <w:sz w:val="20"/>
          <w:lang w:val="en-GB"/>
        </w:rPr>
        <w:t xml:space="preserve"> </w:t>
      </w:r>
      <w:bookmarkStart w:id="380" w:name="_Ref397978470"/>
      <w:bookmarkStart w:id="381" w:name="_Ref397977208"/>
      <w:bookmarkStart w:id="382" w:name="_Toc398077983"/>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380"/>
      <w:r w:rsidR="001A293E" w:rsidRPr="00E41144">
        <w:rPr>
          <w:sz w:val="20"/>
          <w:lang w:val="en-GB"/>
        </w:rPr>
        <w:t xml:space="preserve"> – AR with FI Manag as premise</w:t>
      </w:r>
      <w:bookmarkEnd w:id="381"/>
      <w:bookmarkEnd w:id="382"/>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8A1BA0">
        <w:fldChar w:fldCharType="begin"/>
      </w:r>
      <w:r w:rsidR="008A1BA0" w:rsidRPr="008A1BA0">
        <w:rPr>
          <w:lang w:val="en-US"/>
        </w:rPr>
        <w:instrText xml:space="preserve"> REF  _Ref397978470 \h  \* MERGEFORMAT </w:instrText>
      </w:r>
      <w:r w:rsidR="008A1BA0">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8A1BA0">
        <w:fldChar w:fldCharType="end"/>
      </w:r>
      <w:r w:rsidRPr="00E63D95">
        <w:rPr>
          <w:lang w:val="en-GB"/>
        </w:rPr>
        <w:t xml:space="preserve"> FI</w:t>
      </w:r>
      <w:r w:rsidRPr="00E41144">
        <w:rPr>
          <w:lang w:val="en-GB"/>
        </w:rPr>
        <w:t xml:space="preserve"> </w:t>
      </w:r>
      <w:r w:rsidRPr="00CE42B9">
        <w:rPr>
          <w:i/>
          <w:lang w:val="en-GB"/>
        </w:rPr>
        <w:t>Manag</w:t>
      </w:r>
      <w:r w:rsidRPr="00E41144">
        <w:rPr>
          <w:lang w:val="en-GB"/>
        </w:rPr>
        <w:t xml:space="preserve"> appears in 5 rules as a premise,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r w:rsidR="0033019B" w:rsidRPr="00CE42B9">
        <w:rPr>
          <w:i/>
          <w:lang w:val="en-GB"/>
        </w:rPr>
        <w:t>Manag</w:t>
      </w:r>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8A1BA0">
        <w:fldChar w:fldCharType="begin"/>
      </w:r>
      <w:r w:rsidR="008A1BA0" w:rsidRPr="008A1BA0">
        <w:rPr>
          <w:lang w:val="en-US"/>
        </w:rPr>
        <w:instrText xml:space="preserve"> REF _Ref398070673 \h  \* MERGEFORMAT </w:instrText>
      </w:r>
      <w:r w:rsidR="008A1BA0">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8A1BA0">
        <w:fldChar w:fldCharType="end"/>
      </w:r>
      <w:r w:rsidR="00CE42B9" w:rsidRPr="00CE42B9">
        <w:rPr>
          <w:lang w:val="en-GB"/>
        </w:rPr>
        <w:t>)</w:t>
      </w:r>
      <w:r w:rsidR="0033019B" w:rsidRPr="00CE42B9">
        <w:rPr>
          <w:lang w:val="en-GB"/>
        </w:rPr>
        <w:t xml:space="preserve">. </w:t>
      </w:r>
      <w:r w:rsidR="00CA78E6" w:rsidRPr="00CE42B9">
        <w:rPr>
          <w:lang w:val="en-GB"/>
        </w:rPr>
        <w:t xml:space="preserve">Although </w:t>
      </w:r>
      <w:r w:rsidR="00CE42B9" w:rsidRPr="00CE42B9">
        <w:rPr>
          <w:i/>
          <w:lang w:val="en-GB"/>
        </w:rPr>
        <w:t>Manag</w:t>
      </w:r>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r w:rsidR="00CE42B9" w:rsidRPr="00CE42B9">
        <w:rPr>
          <w:i/>
          <w:lang w:val="en-GB"/>
        </w:rPr>
        <w:t>Manag</w:t>
      </w:r>
      <w:r w:rsidR="00CA78E6">
        <w:rPr>
          <w:lang w:val="en-GB"/>
        </w:rPr>
        <w:t xml:space="preserve"> and </w:t>
      </w:r>
      <w:r w:rsidR="00CE42B9" w:rsidRPr="00CE42B9">
        <w:rPr>
          <w:i/>
          <w:lang w:val="en-GB"/>
        </w:rPr>
        <w:t>Wast</w:t>
      </w:r>
      <w:r w:rsidR="00CA78E6">
        <w:rPr>
          <w:lang w:val="en-GB"/>
        </w:rPr>
        <w:t xml:space="preserve">, for instance, depends on the direction of the rule. </w:t>
      </w:r>
    </w:p>
    <w:p w:rsidR="001A293E" w:rsidRPr="00E41144" w:rsidRDefault="001A293E" w:rsidP="001A293E">
      <w:pPr>
        <w:pStyle w:val="Caption"/>
        <w:keepNext/>
        <w:rPr>
          <w:sz w:val="20"/>
          <w:lang w:val="en-GB"/>
        </w:rPr>
      </w:pPr>
      <w:bookmarkStart w:id="383" w:name="_Ref398070646"/>
      <w:bookmarkStart w:id="384" w:name="_Toc39807798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r w:rsidR="00B8750F">
        <w:rPr>
          <w:i/>
          <w:sz w:val="20"/>
          <w:lang w:val="en-GB"/>
        </w:rPr>
        <w:t>Mang</w:t>
      </w:r>
      <w:r w:rsidRPr="00E41144">
        <w:rPr>
          <w:sz w:val="20"/>
          <w:lang w:val="en-GB"/>
        </w:rPr>
        <w:t xml:space="preserve"> as </w:t>
      </w:r>
      <w:r w:rsidR="00B8750F">
        <w:rPr>
          <w:sz w:val="20"/>
          <w:lang w:val="en-GB"/>
        </w:rPr>
        <w:t>conclusion</w:t>
      </w:r>
      <w:bookmarkEnd w:id="383"/>
      <w:bookmarkEnd w:id="384"/>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DA252D">
            <w:pPr>
              <w:pStyle w:val="Caption"/>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minsup,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Caption"/>
        <w:keepNext/>
        <w:rPr>
          <w:sz w:val="20"/>
          <w:lang w:val="en-GB"/>
        </w:rPr>
      </w:pPr>
      <w:bookmarkStart w:id="385" w:name="_Ref398070673"/>
      <w:bookmarkStart w:id="386" w:name="_Toc39807798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385"/>
      <w:r w:rsidRPr="00E41144">
        <w:rPr>
          <w:sz w:val="20"/>
          <w:lang w:val="en-GB"/>
        </w:rPr>
        <w:t xml:space="preserve"> - AR - bidirectional rules</w:t>
      </w:r>
      <w:bookmarkEnd w:id="386"/>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8A1BA0">
        <w:fldChar w:fldCharType="begin"/>
      </w:r>
      <w:r w:rsidR="008A1BA0" w:rsidRPr="008A1BA0">
        <w:rPr>
          <w:lang w:val="en-US"/>
        </w:rPr>
        <w:instrText xml:space="preserve"> REF _Ref398071400 \h  \* MERGEFORMAT </w:instrText>
      </w:r>
      <w:r w:rsidR="008A1BA0">
        <w:fldChar w:fldCharType="separate"/>
      </w:r>
      <w:r w:rsidRPr="00DA252D">
        <w:rPr>
          <w:lang w:val="en-GB"/>
        </w:rPr>
        <w:t xml:space="preserve">Table </w:t>
      </w:r>
      <w:r w:rsidRPr="00DA252D">
        <w:rPr>
          <w:noProof/>
          <w:lang w:val="en-GB"/>
        </w:rPr>
        <w:t>6</w:t>
      </w:r>
      <w:r w:rsidRPr="00DA252D">
        <w:rPr>
          <w:lang w:val="en-GB"/>
        </w:rPr>
        <w:t>.5</w:t>
      </w:r>
      <w:r w:rsidR="008A1BA0">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r w:rsidRPr="00DA252D">
        <w:rPr>
          <w:i/>
          <w:lang w:val="en-GB"/>
        </w:rPr>
        <w:t>Wast</w:t>
      </w:r>
      <w:r>
        <w:rPr>
          <w:lang w:val="en-GB"/>
        </w:rPr>
        <w:t xml:space="preserve"> also occurs with 100% sure. In contrast, whenever </w:t>
      </w:r>
      <w:r w:rsidRPr="00DA252D">
        <w:rPr>
          <w:i/>
          <w:lang w:val="en-GB"/>
        </w:rPr>
        <w:t>Wast</w:t>
      </w:r>
      <w:r>
        <w:rPr>
          <w:lang w:val="en-GB"/>
        </w:rPr>
        <w:t xml:space="preserve"> occurs, </w:t>
      </w:r>
      <w:r>
        <w:rPr>
          <w:i/>
          <w:lang w:val="en-GB"/>
        </w:rPr>
        <w:t>Plan</w:t>
      </w:r>
      <w:r>
        <w:rPr>
          <w:lang w:val="en-GB"/>
        </w:rPr>
        <w:t xml:space="preserve"> occurs with 80%. </w:t>
      </w:r>
    </w:p>
    <w:p w:rsidR="001A293E" w:rsidRPr="00E41144" w:rsidRDefault="001A293E" w:rsidP="001A293E">
      <w:pPr>
        <w:pStyle w:val="Caption"/>
        <w:keepNext/>
        <w:rPr>
          <w:sz w:val="20"/>
          <w:lang w:val="en-GB"/>
        </w:rPr>
      </w:pPr>
      <w:bookmarkStart w:id="387" w:name="_Ref398071400"/>
      <w:bookmarkStart w:id="388" w:name="_Toc39807798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387"/>
      <w:r w:rsidRPr="00E41144">
        <w:rPr>
          <w:sz w:val="20"/>
          <w:lang w:val="en-GB"/>
        </w:rPr>
        <w:t xml:space="preserve"> - AR - unidirectional rules examples</w:t>
      </w:r>
      <w:bookmarkEnd w:id="388"/>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Heading2"/>
        <w:rPr>
          <w:lang w:val="en-GB"/>
        </w:rPr>
      </w:pPr>
      <w:bookmarkStart w:id="389" w:name="_Toc398077938"/>
      <w:r w:rsidRPr="00E41144">
        <w:rPr>
          <w:lang w:val="en-GB"/>
        </w:rPr>
        <w:t>Scientific</w:t>
      </w:r>
      <w:r w:rsidR="00705F92" w:rsidRPr="00E41144">
        <w:rPr>
          <w:lang w:val="en-GB"/>
        </w:rPr>
        <w:t xml:space="preserve"> publications</w:t>
      </w:r>
      <w:bookmarkEnd w:id="389"/>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CISTI'2013 - 8ª Conferência Ibérica de Sistemas e Tecnologias de Informação</w:t>
      </w:r>
      <w:r w:rsidR="00B933AB" w:rsidRPr="00B933AB">
        <w:rPr>
          <w:lang w:val="en-GB"/>
        </w:rPr>
        <w:t xml:space="preserve"> a portuguese conference dedicated to information systems tech</w:t>
      </w:r>
      <w:r w:rsidR="00B933AB">
        <w:rPr>
          <w:lang w:val="en-GB"/>
        </w:rPr>
        <w:t>nologies. This publication was focused in the discussion of ontology enrichment techniques, namely association rules and frequent itemset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suppor the representation of knowledge with the help of an ontology. </w:t>
      </w:r>
    </w:p>
    <w:p w:rsidR="00A721D4" w:rsidRPr="00B933AB" w:rsidRDefault="00A721D4" w:rsidP="00A721D4">
      <w:pPr>
        <w:rPr>
          <w:lang w:val="en-GB"/>
        </w:rPr>
      </w:pPr>
      <w:r>
        <w:rPr>
          <w:lang w:val="en-GB"/>
        </w:rPr>
        <w:lastRenderedPageBreak/>
        <w:tab/>
      </w:r>
      <w:r>
        <w:rPr>
          <w:lang w:val="en-GB"/>
        </w:rPr>
        <w:tab/>
        <w:t>This development of this project also makes a modest contribution to a PhD about Ontologies  by Costa, Ruben, Msc.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Heading1"/>
        <w:rPr>
          <w:lang w:val="en-GB"/>
        </w:rPr>
      </w:pPr>
      <w:bookmarkStart w:id="390" w:name="_Toc398077939"/>
      <w:r w:rsidRPr="00E41144">
        <w:rPr>
          <w:lang w:val="en-GB"/>
        </w:rPr>
        <w:lastRenderedPageBreak/>
        <w:t>Conclusion and Future Work</w:t>
      </w:r>
      <w:bookmarkEnd w:id="390"/>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Heading1"/>
        <w:rPr>
          <w:lang w:val="en-GB"/>
        </w:rPr>
      </w:pPr>
      <w:bookmarkStart w:id="391" w:name="_Toc398077940"/>
      <w:r w:rsidRPr="00E41144">
        <w:rPr>
          <w:lang w:val="en-GB"/>
        </w:rPr>
        <w:lastRenderedPageBreak/>
        <w:t>Bibliography</w:t>
      </w:r>
      <w:bookmarkEnd w:id="391"/>
    </w:p>
    <w:p w:rsidR="00DB61AF" w:rsidRPr="00DB61AF" w:rsidRDefault="000F293F" w:rsidP="00DB61AF">
      <w:pPr>
        <w:pStyle w:val="Bibliography"/>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phy"/>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phy"/>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phy"/>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phy"/>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phy"/>
        <w:rPr>
          <w:rFonts w:cs="Times New Roman"/>
          <w:sz w:val="24"/>
          <w:szCs w:val="24"/>
        </w:rPr>
      </w:pPr>
      <w:r w:rsidRPr="008A1BA0">
        <w:rPr>
          <w:rFonts w:cs="Times New Roman"/>
          <w:sz w:val="24"/>
          <w:szCs w:val="24"/>
          <w:rPrChange w:id="392" w:author="Ruben" w:date="2014-09-15T14:50:00Z">
            <w:rPr>
              <w:rFonts w:cs="Times New Roman"/>
              <w:sz w:val="24"/>
              <w:szCs w:val="24"/>
              <w:lang w:val="en-GB"/>
            </w:rPr>
          </w:rPrChange>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phy"/>
        <w:rPr>
          <w:rFonts w:cs="Times New Roman"/>
          <w:sz w:val="24"/>
          <w:szCs w:val="24"/>
          <w:lang w:val="en-GB"/>
        </w:rPr>
      </w:pPr>
      <w:r w:rsidRPr="008A1BA0">
        <w:rPr>
          <w:rFonts w:cs="Times New Roman"/>
          <w:sz w:val="24"/>
          <w:szCs w:val="24"/>
          <w:rPrChange w:id="393" w:author="Ruben" w:date="2014-09-15T14:50:00Z">
            <w:rPr>
              <w:rFonts w:cs="Times New Roman"/>
              <w:sz w:val="24"/>
              <w:szCs w:val="24"/>
              <w:lang w:val="en-GB"/>
            </w:rPr>
          </w:rPrChange>
        </w:rPr>
        <w:t xml:space="preserve">Lima, C., Fies, B., Zarli, A., Diraby, T.E., Ferneley, E., 2003b. </w:t>
      </w:r>
      <w:r w:rsidRPr="00DB61AF">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phy"/>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phy"/>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phy"/>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phy"/>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phy"/>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Heading1"/>
        <w:numPr>
          <w:ilvl w:val="0"/>
          <w:numId w:val="0"/>
        </w:numPr>
        <w:spacing w:before="0"/>
        <w:jc w:val="left"/>
        <w:rPr>
          <w:lang w:val="en-GB"/>
        </w:rPr>
      </w:pPr>
      <w:bookmarkStart w:id="394" w:name="_Toc398077941"/>
      <w:r w:rsidRPr="00E41144">
        <w:rPr>
          <w:lang w:val="en-GB"/>
        </w:rPr>
        <w:lastRenderedPageBreak/>
        <w:t>Appendi</w:t>
      </w:r>
      <w:r w:rsidR="00642F60" w:rsidRPr="00E41144">
        <w:rPr>
          <w:lang w:val="en-GB"/>
        </w:rPr>
        <w:t>x A</w:t>
      </w:r>
      <w:bookmarkEnd w:id="394"/>
    </w:p>
    <w:p w:rsidR="00642F60" w:rsidRPr="00E41144" w:rsidRDefault="00952F22" w:rsidP="00642F60">
      <w:pPr>
        <w:pStyle w:val="Heading1"/>
        <w:numPr>
          <w:ilvl w:val="0"/>
          <w:numId w:val="0"/>
        </w:numPr>
        <w:spacing w:before="0"/>
        <w:rPr>
          <w:lang w:val="en-GB"/>
        </w:rPr>
      </w:pPr>
      <w:r>
        <w:rPr>
          <w:noProof/>
          <w:lang w:eastAsia="pt-PT"/>
        </w:rPr>
        <mc:AlternateContent>
          <mc:Choice Requires="wps">
            <w:drawing>
              <wp:anchor distT="0" distB="0" distL="114300" distR="114300" simplePos="0" relativeHeight="251709440" behindDoc="0" locked="0" layoutInCell="1" allowOverlap="1">
                <wp:simplePos x="0" y="0"/>
                <wp:positionH relativeFrom="column">
                  <wp:posOffset>20955</wp:posOffset>
                </wp:positionH>
                <wp:positionV relativeFrom="paragraph">
                  <wp:posOffset>5613400</wp:posOffset>
                </wp:positionV>
                <wp:extent cx="5395595" cy="313055"/>
                <wp:effectExtent l="1905" t="3175" r="3175" b="0"/>
                <wp:wrapTight wrapText="bothSides">
                  <wp:wrapPolygon edited="0">
                    <wp:start x="-38" y="0"/>
                    <wp:lineTo x="-38" y="21249"/>
                    <wp:lineTo x="21600" y="21249"/>
                    <wp:lineTo x="21600" y="0"/>
                    <wp:lineTo x="-38" y="0"/>
                  </wp:wrapPolygon>
                </wp:wrapTight>
                <wp:docPr id="22"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5595" cy="313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456" w:rsidRPr="006222FB" w:rsidRDefault="00643456" w:rsidP="006222FB">
                            <w:pPr>
                              <w:pStyle w:val="Caption"/>
                              <w:rPr>
                                <w:b w:val="0"/>
                                <w:noProof/>
                                <w:lang w:val="en-GB"/>
                              </w:rPr>
                            </w:pPr>
                            <w:bookmarkStart w:id="395"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0" o:spid="_x0000_s1431" type="#_x0000_t202" style="position:absolute;left:0;text-align:left;margin-left:1.65pt;margin-top:442pt;width:424.85pt;height:2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" stroked="f">
                <v:textbox style="mso-fit-shape-to-text:t" inset="0,0,0,0">
                  <w:txbxContent>
                    <w:p w:rsidR="00643456" w:rsidRPr="006222FB" w:rsidRDefault="00643456" w:rsidP="006222FB">
                      <w:pPr>
                        <w:pStyle w:val="Caption"/>
                        <w:rPr>
                          <w:b w:val="0"/>
                          <w:noProof/>
                          <w:lang w:val="en-GB"/>
                        </w:rPr>
                      </w:pPr>
                      <w:bookmarkStart w:id="396"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96"/>
                    </w:p>
                  </w:txbxContent>
                </v:textbox>
                <w10:wrap type="tight"/>
              </v:shape>
            </w:pict>
          </mc:Fallback>
        </mc:AlternateContent>
      </w:r>
      <w:r w:rsidR="00642F60" w:rsidRPr="00E41144">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83"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Heading1"/>
        <w:numPr>
          <w:ilvl w:val="0"/>
          <w:numId w:val="0"/>
        </w:numPr>
        <w:jc w:val="left"/>
        <w:rPr>
          <w:sz w:val="22"/>
          <w:lang w:val="en-GB"/>
        </w:rPr>
      </w:pPr>
      <w:bookmarkStart w:id="397" w:name="_Toc398077942"/>
      <w:r w:rsidRPr="00E41144">
        <w:rPr>
          <w:lang w:val="en-GB"/>
        </w:rPr>
        <w:lastRenderedPageBreak/>
        <w:t>Appendix B.</w:t>
      </w:r>
      <w:bookmarkEnd w:id="397"/>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Heading1"/>
        <w:numPr>
          <w:ilvl w:val="0"/>
          <w:numId w:val="0"/>
        </w:numPr>
        <w:spacing w:before="0"/>
        <w:jc w:val="left"/>
        <w:rPr>
          <w:lang w:val="en-GB"/>
        </w:rPr>
      </w:pPr>
      <w:r w:rsidRPr="00E41144">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84"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Caption"/>
        <w:rPr>
          <w:lang w:val="en-GB"/>
        </w:rPr>
      </w:pPr>
      <w:bookmarkStart w:id="398"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398"/>
    </w:p>
    <w:p w:rsidR="004C1435" w:rsidRPr="00E41144" w:rsidRDefault="004C1435">
      <w:pPr>
        <w:rPr>
          <w:lang w:val="en-GB"/>
        </w:rPr>
      </w:pPr>
      <w:r w:rsidRPr="00E41144">
        <w:rPr>
          <w:lang w:val="en-GB"/>
        </w:rPr>
        <w:br w:type="page"/>
      </w:r>
    </w:p>
    <w:p w:rsidR="004C1435" w:rsidRPr="00E41144" w:rsidRDefault="004C1435" w:rsidP="004C1435">
      <w:pPr>
        <w:pStyle w:val="Heading1"/>
        <w:numPr>
          <w:ilvl w:val="0"/>
          <w:numId w:val="0"/>
        </w:numPr>
        <w:rPr>
          <w:lang w:val="en-GB"/>
        </w:rPr>
      </w:pPr>
      <w:bookmarkStart w:id="399" w:name="_Toc398077943"/>
      <w:r w:rsidRPr="00E41144">
        <w:rPr>
          <w:lang w:val="en-GB"/>
        </w:rPr>
        <w:lastRenderedPageBreak/>
        <w:t>Appendix C</w:t>
      </w:r>
      <w:bookmarkEnd w:id="399"/>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85"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Caption"/>
        <w:spacing w:before="0"/>
        <w:rPr>
          <w:sz w:val="20"/>
          <w:lang w:val="en-GB"/>
        </w:rPr>
      </w:pPr>
      <w:bookmarkStart w:id="400"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400"/>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Caption"/>
        <w:spacing w:before="0"/>
        <w:rPr>
          <w:sz w:val="20"/>
          <w:lang w:val="en-GB"/>
        </w:rPr>
      </w:pPr>
      <w:bookmarkStart w:id="401"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401"/>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87"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Caption"/>
        <w:rPr>
          <w:sz w:val="20"/>
          <w:lang w:val="en-GB"/>
        </w:rPr>
      </w:pPr>
      <w:bookmarkStart w:id="402"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402"/>
    </w:p>
    <w:p w:rsidR="0033019B" w:rsidRPr="00E41144" w:rsidRDefault="0033019B">
      <w:pPr>
        <w:rPr>
          <w:lang w:val="en-GB"/>
        </w:rPr>
      </w:pPr>
      <w:r w:rsidRPr="00E41144">
        <w:rPr>
          <w:lang w:val="en-GB"/>
        </w:rPr>
        <w:br w:type="page"/>
      </w:r>
    </w:p>
    <w:p w:rsidR="004C1435" w:rsidRPr="00E41144" w:rsidRDefault="0033019B" w:rsidP="0033019B">
      <w:pPr>
        <w:pStyle w:val="Heading1"/>
        <w:numPr>
          <w:ilvl w:val="0"/>
          <w:numId w:val="0"/>
        </w:numPr>
        <w:rPr>
          <w:lang w:val="en-GB"/>
        </w:rPr>
      </w:pPr>
      <w:bookmarkStart w:id="403" w:name="_Toc398077944"/>
      <w:r w:rsidRPr="00E41144">
        <w:rPr>
          <w:lang w:val="en-GB"/>
        </w:rPr>
        <w:lastRenderedPageBreak/>
        <w:t>Appendix D</w:t>
      </w:r>
      <w:bookmarkEnd w:id="403"/>
    </w:p>
    <w:p w:rsidR="007F5634" w:rsidRPr="00E41144" w:rsidRDefault="007F5634" w:rsidP="007F5634">
      <w:pPr>
        <w:pStyle w:val="Caption"/>
        <w:keepNext/>
        <w:rPr>
          <w:lang w:val="en-GB"/>
        </w:rPr>
      </w:pPr>
      <w:bookmarkStart w:id="404" w:name="_Toc398077987"/>
      <w:r w:rsidRPr="00E41144">
        <w:rPr>
          <w:lang w:val="en-GB"/>
        </w:rPr>
        <w:t>Table D.</w:t>
      </w:r>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404"/>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41144" w:rsidRDefault="00A924C0" w:rsidP="00E228E0">
            <w:pPr>
              <w:pStyle w:val="Caption"/>
              <w:spacing w:before="0" w:after="0"/>
              <w:rPr>
                <w:rFonts w:cs="Times New Roman"/>
                <w:sz w:val="20"/>
                <w:szCs w:val="20"/>
                <w:lang w:val="en-GB"/>
              </w:rPr>
            </w:pPr>
            <w:r w:rsidRPr="00E41144">
              <w:rPr>
                <w:rFonts w:cs="Times New Roman"/>
                <w:sz w:val="20"/>
                <w:szCs w:val="20"/>
                <w:lang w:val="en-GB"/>
              </w:rPr>
              <w:t>#</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bookmarkStart w:id="405" w:name="RANGE!A1:J102"/>
            <w:r w:rsidRPr="00E41144">
              <w:rPr>
                <w:rFonts w:cs="Times New Roman"/>
                <w:b w:val="0"/>
                <w:color w:val="000000"/>
                <w:sz w:val="20"/>
                <w:szCs w:val="20"/>
                <w:lang w:val="en-GB"/>
              </w:rPr>
              <w:t>1</w:t>
            </w:r>
            <w:bookmarkEnd w:id="405"/>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uben" w:date="2014-09-15T14:51:00Z" w:initials="R">
    <w:p w:rsidR="00643456" w:rsidRDefault="00643456">
      <w:pPr>
        <w:pStyle w:val="CommentText"/>
      </w:pPr>
      <w:r>
        <w:rPr>
          <w:rStyle w:val="CommentReference"/>
        </w:rPr>
        <w:annotationRef/>
      </w:r>
      <w:r>
        <w:t>O que são “rules”?</w:t>
      </w:r>
    </w:p>
  </w:comment>
  <w:comment w:id="34" w:author="Ruben" w:date="2014-09-15T14:57:00Z" w:initials="R">
    <w:p w:rsidR="00643456" w:rsidRDefault="00643456">
      <w:pPr>
        <w:pStyle w:val="CommentText"/>
      </w:pPr>
      <w:r>
        <w:rPr>
          <w:rStyle w:val="CommentReference"/>
        </w:rPr>
        <w:annotationRef/>
      </w:r>
      <w:r>
        <w:t>Este “therefore” torna a frase sem sentido. O que queres dizer aqui?</w:t>
      </w:r>
    </w:p>
  </w:comment>
  <w:comment w:id="59" w:author="Ruben" w:date="2014-09-15T16:16:00Z" w:initials="R">
    <w:p w:rsidR="00643456" w:rsidRDefault="00643456">
      <w:pPr>
        <w:pStyle w:val="CommentText"/>
      </w:pPr>
      <w:r>
        <w:rPr>
          <w:rStyle w:val="CommentReference"/>
        </w:rPr>
        <w:annotationRef/>
      </w:r>
      <w:r>
        <w:t>Um algoritmo não dá nada!</w:t>
      </w:r>
    </w:p>
  </w:comment>
  <w:comment w:id="60" w:author="Ruben" w:date="2014-09-15T16:17:00Z" w:initials="R">
    <w:p w:rsidR="00643456" w:rsidRDefault="00643456">
      <w:pPr>
        <w:pStyle w:val="CommentText"/>
      </w:pPr>
      <w:r>
        <w:rPr>
          <w:rStyle w:val="CommentReference"/>
        </w:rPr>
        <w:annotationRef/>
      </w:r>
      <w:r>
        <w:t>O melhor padrão comum que este cliente vai ter... verifica o que escreveste e o que queres dizer</w:t>
      </w:r>
    </w:p>
  </w:comment>
  <w:comment w:id="61" w:author="Ruben" w:date="2014-09-15T16:18:00Z" w:initials="R">
    <w:p w:rsidR="00643456" w:rsidRDefault="00643456">
      <w:pPr>
        <w:pStyle w:val="CommentText"/>
      </w:pPr>
      <w:r>
        <w:rPr>
          <w:rStyle w:val="CommentReference"/>
        </w:rPr>
        <w:annotationRef/>
      </w:r>
      <w:r>
        <w:t>Products ou transactions?</w:t>
      </w:r>
    </w:p>
  </w:comment>
  <w:comment w:id="62" w:author="Ruben" w:date="2014-09-15T16:17:00Z" w:initials="R">
    <w:p w:rsidR="00643456" w:rsidRDefault="00643456">
      <w:pPr>
        <w:pStyle w:val="CommentText"/>
      </w:pPr>
      <w:r>
        <w:rPr>
          <w:rStyle w:val="CommentReference"/>
        </w:rPr>
        <w:annotationRef/>
      </w:r>
      <w:r>
        <w:t>O que é um permise?</w:t>
      </w:r>
    </w:p>
  </w:comment>
  <w:comment w:id="64" w:author="Ruben" w:date="2014-09-15T16:23:00Z" w:initials="R">
    <w:p w:rsidR="00643456" w:rsidRDefault="00643456">
      <w:pPr>
        <w:pStyle w:val="CommentText"/>
      </w:pPr>
      <w:r>
        <w:rPr>
          <w:rStyle w:val="CommentReference"/>
        </w:rPr>
        <w:annotationRef/>
      </w:r>
      <w:r>
        <w:t>Estas equações aparecem do céu. O que querem dizer?</w:t>
      </w:r>
    </w:p>
  </w:comment>
  <w:comment w:id="65" w:author="Ruben" w:date="2014-09-15T16:21:00Z" w:initials="R">
    <w:p w:rsidR="00643456" w:rsidRDefault="00643456">
      <w:pPr>
        <w:pStyle w:val="CommentText"/>
      </w:pPr>
      <w:r>
        <w:rPr>
          <w:rStyle w:val="CommentReference"/>
        </w:rPr>
        <w:annotationRef/>
      </w:r>
      <w:r>
        <w:t>O que é um frequent item?</w:t>
      </w:r>
    </w:p>
  </w:comment>
  <w:comment w:id="66" w:author="Ruben" w:date="2014-09-15T16:22:00Z" w:initials="R">
    <w:p w:rsidR="00643456" w:rsidRDefault="00643456">
      <w:pPr>
        <w:pStyle w:val="CommentText"/>
      </w:pPr>
      <w:r>
        <w:rPr>
          <w:rStyle w:val="CommentReference"/>
        </w:rPr>
        <w:annotationRef/>
      </w:r>
      <w:r>
        <w:t>Como é que isto se processa?</w:t>
      </w:r>
    </w:p>
  </w:comment>
  <w:comment w:id="67" w:author="Ruben" w:date="2014-09-15T16:23:00Z" w:initials="R">
    <w:p w:rsidR="00643456" w:rsidRDefault="00643456">
      <w:pPr>
        <w:pStyle w:val="CommentText"/>
      </w:pPr>
      <w:r>
        <w:rPr>
          <w:rStyle w:val="CommentReference"/>
        </w:rPr>
        <w:annotationRef/>
      </w:r>
      <w:r>
        <w:t>O que é um itemset?</w:t>
      </w:r>
    </w:p>
  </w:comment>
  <w:comment w:id="68" w:author="Ruben" w:date="2014-09-15T16:23:00Z" w:initials="R">
    <w:p w:rsidR="00643456" w:rsidRDefault="00643456">
      <w:pPr>
        <w:pStyle w:val="CommentText"/>
      </w:pPr>
      <w:r>
        <w:rPr>
          <w:rStyle w:val="CommentReference"/>
        </w:rPr>
        <w:annotationRef/>
      </w:r>
      <w:r>
        <w:t>O que é?</w:t>
      </w:r>
    </w:p>
  </w:comment>
  <w:comment w:id="69" w:author="Ruben" w:date="2014-09-15T16:24:00Z" w:initials="R">
    <w:p w:rsidR="00643456" w:rsidRDefault="00643456">
      <w:pPr>
        <w:pStyle w:val="CommentText"/>
      </w:pPr>
      <w:r>
        <w:rPr>
          <w:rStyle w:val="CommentReference"/>
        </w:rPr>
        <w:annotationRef/>
      </w:r>
      <w:r>
        <w:t>O que é?</w:t>
      </w:r>
    </w:p>
  </w:comment>
  <w:comment w:id="70" w:author="Ruben" w:date="2014-09-15T16:25:00Z" w:initials="R">
    <w:p w:rsidR="00643456" w:rsidRDefault="00643456">
      <w:pPr>
        <w:pStyle w:val="CommentText"/>
      </w:pPr>
      <w:r>
        <w:rPr>
          <w:rStyle w:val="CommentReference"/>
        </w:rPr>
        <w:annotationRef/>
      </w:r>
      <w:r>
        <w:t>Onde está ela?</w:t>
      </w:r>
    </w:p>
  </w:comment>
  <w:comment w:id="71" w:author="Ruben" w:date="2014-09-15T16:27:00Z" w:initials="R">
    <w:p w:rsidR="00643456" w:rsidRDefault="00643456">
      <w:pPr>
        <w:pStyle w:val="CommentText"/>
      </w:pPr>
      <w:r>
        <w:rPr>
          <w:rStyle w:val="CommentReference"/>
        </w:rPr>
        <w:annotationRef/>
      </w:r>
      <w:r>
        <w:t>Será mesmo assim? Não percebi.</w:t>
      </w:r>
    </w:p>
  </w:comment>
  <w:comment w:id="72" w:author="Ruben" w:date="2014-09-15T16:31:00Z" w:initials="R">
    <w:p w:rsidR="00643456" w:rsidRDefault="00643456">
      <w:pPr>
        <w:pStyle w:val="CommentText"/>
      </w:pPr>
      <w:r>
        <w:rPr>
          <w:rStyle w:val="CommentReference"/>
        </w:rPr>
        <w:annotationRef/>
      </w:r>
      <w:r>
        <w:t>Porque dizes isso?</w:t>
      </w:r>
    </w:p>
  </w:comment>
  <w:comment w:id="73" w:author="Ruben" w:date="2014-09-15T16:33:00Z" w:initials="R">
    <w:p w:rsidR="00643456" w:rsidRDefault="00643456">
      <w:pPr>
        <w:pStyle w:val="CommentText"/>
      </w:pPr>
      <w:r>
        <w:rPr>
          <w:rStyle w:val="CommentReference"/>
        </w:rPr>
        <w:annotationRef/>
      </w:r>
      <w:r>
        <w:t>For what?</w:t>
      </w:r>
    </w:p>
  </w:comment>
  <w:comment w:id="74" w:author="Ruben" w:date="2014-09-15T16:35:00Z" w:initials="R">
    <w:p w:rsidR="00643456" w:rsidRDefault="00643456">
      <w:pPr>
        <w:pStyle w:val="CommentText"/>
      </w:pPr>
      <w:r>
        <w:rPr>
          <w:rStyle w:val="CommentReference"/>
        </w:rPr>
        <w:annotationRef/>
      </w:r>
      <w:r>
        <w:t>O que queres dizer aqui? Frase sem nexo e sem ligação com a anterior.</w:t>
      </w:r>
    </w:p>
  </w:comment>
  <w:comment w:id="75" w:author="Ruben" w:date="2014-09-15T16:36:00Z" w:initials="R">
    <w:p w:rsidR="00643456" w:rsidRDefault="00643456">
      <w:pPr>
        <w:pStyle w:val="CommentText"/>
      </w:pPr>
      <w:r>
        <w:rPr>
          <w:rStyle w:val="CommentReference"/>
        </w:rPr>
        <w:annotationRef/>
      </w:r>
      <w:r>
        <w:t>O que queres dizer neste parágrafo?</w:t>
      </w:r>
    </w:p>
  </w:comment>
  <w:comment w:id="76" w:author="Ruben" w:date="2014-09-15T16:38:00Z" w:initials="R">
    <w:p w:rsidR="00643456" w:rsidRDefault="00643456">
      <w:pPr>
        <w:pStyle w:val="CommentText"/>
      </w:pPr>
      <w:r>
        <w:rPr>
          <w:rStyle w:val="CommentReference"/>
        </w:rPr>
        <w:annotationRef/>
      </w:r>
      <w:r>
        <w:t>E isso ocorro quando? Em que situações?</w:t>
      </w:r>
    </w:p>
  </w:comment>
  <w:comment w:id="77" w:author="Ruben" w:date="2014-09-15T16:39:00Z" w:initials="R">
    <w:p w:rsidR="00643456" w:rsidRDefault="00643456">
      <w:pPr>
        <w:pStyle w:val="CommentText"/>
      </w:pPr>
      <w:r>
        <w:rPr>
          <w:rStyle w:val="CommentReference"/>
        </w:rPr>
        <w:annotationRef/>
      </w:r>
      <w:r>
        <w:t>Start?</w:t>
      </w:r>
    </w:p>
  </w:comment>
  <w:comment w:id="88" w:author="Ruben" w:date="2014-09-15T16:42:00Z" w:initials="R">
    <w:p w:rsidR="00643456" w:rsidRDefault="00643456">
      <w:pPr>
        <w:pStyle w:val="CommentText"/>
      </w:pPr>
      <w:r>
        <w:rPr>
          <w:rStyle w:val="CommentReference"/>
        </w:rPr>
        <w:annotationRef/>
      </w:r>
      <w:r>
        <w:t>Para o quê?</w:t>
      </w:r>
    </w:p>
  </w:comment>
  <w:comment w:id="89" w:author="Ruben" w:date="2014-09-15T16:43:00Z" w:initials="R">
    <w:p w:rsidR="00643456" w:rsidRDefault="00643456">
      <w:pPr>
        <w:pStyle w:val="CommentText"/>
      </w:pPr>
      <w:r>
        <w:rPr>
          <w:rStyle w:val="CommentReference"/>
        </w:rPr>
        <w:annotationRef/>
      </w:r>
      <w:r>
        <w:t>Como é que se faz isso?</w:t>
      </w:r>
    </w:p>
  </w:comment>
  <w:comment w:id="90" w:author="Ruben" w:date="2014-09-15T16:45:00Z" w:initials="R">
    <w:p w:rsidR="00643456" w:rsidRDefault="00643456">
      <w:pPr>
        <w:pStyle w:val="CommentText"/>
      </w:pPr>
      <w:r>
        <w:rPr>
          <w:rStyle w:val="CommentReference"/>
        </w:rPr>
        <w:annotationRef/>
      </w:r>
      <w:r>
        <w:t>Ainda não entendi o que é isto do evaluation...</w:t>
      </w:r>
    </w:p>
  </w:comment>
  <w:comment w:id="91" w:author="Ruben" w:date="2014-09-15T16:51:00Z" w:initials="R">
    <w:p w:rsidR="00643456" w:rsidRPr="00DA23BE" w:rsidRDefault="00643456">
      <w:pPr>
        <w:pStyle w:val="CommentText"/>
        <w:rPr>
          <w:lang w:val="en-US"/>
        </w:rPr>
      </w:pPr>
      <w:r>
        <w:rPr>
          <w:rStyle w:val="CommentReference"/>
        </w:rPr>
        <w:annotationRef/>
      </w:r>
      <w:r w:rsidRPr="00DA23BE">
        <w:rPr>
          <w:lang w:val="en-US"/>
        </w:rPr>
        <w:t>will ou has?</w:t>
      </w:r>
    </w:p>
  </w:comment>
  <w:comment w:id="92" w:author="Ruben" w:date="2014-09-15T16:52:00Z" w:initials="R">
    <w:p w:rsidR="00643456" w:rsidRPr="00DA23BE" w:rsidRDefault="00643456">
      <w:pPr>
        <w:pStyle w:val="CommentText"/>
        <w:rPr>
          <w:lang w:val="en-US"/>
        </w:rPr>
      </w:pPr>
      <w:r>
        <w:rPr>
          <w:rStyle w:val="CommentReference"/>
        </w:rPr>
        <w:annotationRef/>
      </w:r>
      <w:r w:rsidRPr="00DA23BE">
        <w:rPr>
          <w:lang w:val="en-US"/>
        </w:rPr>
        <w:t>For doing what?</w:t>
      </w:r>
    </w:p>
  </w:comment>
  <w:comment w:id="93" w:author="Ruben" w:date="2014-09-15T16:57:00Z" w:initials="R">
    <w:p w:rsidR="00643456" w:rsidRDefault="00643456">
      <w:pPr>
        <w:pStyle w:val="CommentText"/>
      </w:pPr>
      <w:r>
        <w:rPr>
          <w:rStyle w:val="CommentReference"/>
        </w:rPr>
        <w:annotationRef/>
      </w:r>
      <w:r>
        <w:t>Em relação ao quê?</w:t>
      </w:r>
    </w:p>
  </w:comment>
  <w:comment w:id="94" w:author="Ruben" w:date="2014-09-15T16:57:00Z" w:initials="R">
    <w:p w:rsidR="00643456" w:rsidRDefault="00643456">
      <w:pPr>
        <w:pStyle w:val="CommentText"/>
      </w:pPr>
      <w:r>
        <w:rPr>
          <w:rStyle w:val="CommentReference"/>
        </w:rPr>
        <w:annotationRef/>
      </w:r>
      <w:r>
        <w:t>Medir conhecimento? O que é medir conhecimento?</w:t>
      </w:r>
    </w:p>
  </w:comment>
  <w:comment w:id="95" w:author="Ruben" w:date="2014-09-15T16:58:00Z" w:initials="R">
    <w:p w:rsidR="00643456" w:rsidRDefault="00643456">
      <w:pPr>
        <w:pStyle w:val="CommentText"/>
      </w:pPr>
      <w:r>
        <w:rPr>
          <w:rStyle w:val="CommentReference"/>
        </w:rPr>
        <w:annotationRef/>
      </w:r>
      <w:r>
        <w:t>Medir interesse? O que é medir interesse?</w:t>
      </w:r>
    </w:p>
  </w:comment>
  <w:comment w:id="96" w:author="Ruben" w:date="2014-09-15T16:59:00Z" w:initials="R">
    <w:p w:rsidR="00643456" w:rsidRDefault="00643456">
      <w:pPr>
        <w:pStyle w:val="CommentText"/>
      </w:pPr>
      <w:r>
        <w:rPr>
          <w:rStyle w:val="CommentReference"/>
        </w:rPr>
        <w:annotationRef/>
      </w:r>
      <w:r>
        <w:t>Hum... fiquei a saber o mesmo...</w:t>
      </w:r>
    </w:p>
  </w:comment>
  <w:comment w:id="100" w:author="Ruben" w:date="2014-09-15T17:01:00Z" w:initials="R">
    <w:p w:rsidR="00643456" w:rsidRDefault="00643456">
      <w:pPr>
        <w:pStyle w:val="CommentText"/>
      </w:pPr>
      <w:r>
        <w:rPr>
          <w:rStyle w:val="CommentReference"/>
        </w:rPr>
        <w:annotationRef/>
      </w:r>
      <w:r>
        <w:t>De onde é que isto veio? Onde foi deifinido?</w:t>
      </w:r>
    </w:p>
  </w:comment>
  <w:comment w:id="101" w:author="Ruben" w:date="2014-09-15T17:03:00Z" w:initials="R">
    <w:p w:rsidR="00643456" w:rsidRDefault="00643456">
      <w:pPr>
        <w:pStyle w:val="CommentText"/>
      </w:pPr>
      <w:r>
        <w:rPr>
          <w:rStyle w:val="CommentReference"/>
        </w:rPr>
        <w:annotationRef/>
      </w:r>
      <w:r>
        <w:t>Quem?</w:t>
      </w:r>
    </w:p>
  </w:comment>
  <w:comment w:id="102" w:author="Ruben" w:date="2014-09-15T17:03:00Z" w:initials="R">
    <w:p w:rsidR="00643456" w:rsidRDefault="00643456">
      <w:pPr>
        <w:pStyle w:val="CommentText"/>
      </w:pPr>
      <w:r>
        <w:rPr>
          <w:rStyle w:val="CommentReference"/>
        </w:rPr>
        <w:annotationRef/>
      </w:r>
      <w:r>
        <w:t>O que é?</w:t>
      </w:r>
    </w:p>
  </w:comment>
  <w:comment w:id="103" w:author="Ruben" w:date="2014-09-15T17:02:00Z" w:initials="R">
    <w:p w:rsidR="00643456" w:rsidRDefault="00643456">
      <w:pPr>
        <w:pStyle w:val="CommentText"/>
      </w:pPr>
      <w:r>
        <w:rPr>
          <w:rStyle w:val="CommentReference"/>
        </w:rPr>
        <w:annotationRef/>
      </w:r>
      <w:r>
        <w:t>O que são concepts?</w:t>
      </w:r>
    </w:p>
  </w:comment>
  <w:comment w:id="104" w:author="Ruben" w:date="2014-09-15T17:03:00Z" w:initials="R">
    <w:p w:rsidR="00643456" w:rsidRDefault="00643456">
      <w:pPr>
        <w:pStyle w:val="CommentText"/>
      </w:pPr>
      <w:r>
        <w:rPr>
          <w:rStyle w:val="CommentReference"/>
        </w:rPr>
        <w:annotationRef/>
      </w:r>
      <w:r>
        <w:t>Como se faz isto?</w:t>
      </w:r>
    </w:p>
  </w:comment>
  <w:comment w:id="105" w:author="Ruben" w:date="2014-09-15T17:03:00Z" w:initials="R">
    <w:p w:rsidR="00643456" w:rsidRDefault="00643456">
      <w:pPr>
        <w:pStyle w:val="CommentText"/>
      </w:pPr>
      <w:r>
        <w:rPr>
          <w:rStyle w:val="CommentReference"/>
        </w:rPr>
        <w:annotationRef/>
      </w:r>
      <w:r>
        <w:t>meaning?</w:t>
      </w:r>
    </w:p>
  </w:comment>
  <w:comment w:id="131" w:author="Ruben" w:date="2014-09-15T17:10:00Z" w:initials="R">
    <w:p w:rsidR="00643456" w:rsidRDefault="00643456">
      <w:pPr>
        <w:pStyle w:val="CommentText"/>
      </w:pPr>
      <w:r>
        <w:rPr>
          <w:rStyle w:val="CommentReference"/>
        </w:rPr>
        <w:annotationRef/>
      </w:r>
      <w:r>
        <w:t>Qual o objectivo de tudo isto?</w:t>
      </w:r>
    </w:p>
  </w:comment>
  <w:comment w:id="133" w:author="Ruben" w:date="2014-09-15T17:13:00Z" w:initials="R">
    <w:p w:rsidR="00643456" w:rsidRPr="008D28FB" w:rsidRDefault="00643456">
      <w:pPr>
        <w:pStyle w:val="CommentText"/>
        <w:rPr>
          <w:lang w:val="en-US"/>
        </w:rPr>
      </w:pPr>
      <w:r>
        <w:rPr>
          <w:rStyle w:val="CommentReference"/>
        </w:rPr>
        <w:annotationRef/>
      </w:r>
      <w:r>
        <w:rPr>
          <w:lang w:val="en-GB"/>
        </w:rPr>
        <w:t>“</w:t>
      </w:r>
      <w:r w:rsidRPr="00E41144">
        <w:rPr>
          <w:lang w:val="en-GB"/>
        </w:rPr>
        <w:t>rules of association</w:t>
      </w:r>
      <w:r>
        <w:rPr>
          <w:lang w:val="en-GB"/>
        </w:rPr>
        <w:t>”</w:t>
      </w:r>
      <w:r w:rsidRPr="00E41144">
        <w:rPr>
          <w:lang w:val="en-GB"/>
        </w:rPr>
        <w:t xml:space="preserve"> </w:t>
      </w:r>
      <w:r>
        <w:rPr>
          <w:rStyle w:val="CommentReference"/>
        </w:rPr>
        <w:annotationRef/>
      </w:r>
      <w:r>
        <w:rPr>
          <w:lang w:val="en-GB"/>
        </w:rPr>
        <w:t>ou “association rules” decide-te!</w:t>
      </w:r>
    </w:p>
  </w:comment>
  <w:comment w:id="134" w:author="Ruben" w:date="2014-09-15T17:18:00Z" w:initials="R">
    <w:p w:rsidR="00643456" w:rsidRPr="00DA23BE" w:rsidRDefault="00643456">
      <w:pPr>
        <w:pStyle w:val="CommentText"/>
        <w:rPr>
          <w:lang w:val="en-US"/>
        </w:rPr>
      </w:pPr>
      <w:r>
        <w:rPr>
          <w:rStyle w:val="CommentReference"/>
        </w:rPr>
        <w:annotationRef/>
      </w:r>
      <w:r w:rsidRPr="00DA23BE">
        <w:rPr>
          <w:lang w:val="en-US"/>
        </w:rPr>
        <w:t>Found or discovered?</w:t>
      </w:r>
    </w:p>
  </w:comment>
  <w:comment w:id="135" w:author="Ruben" w:date="2014-09-15T17:18:00Z" w:initials="R">
    <w:p w:rsidR="00643456" w:rsidRPr="00DA23BE" w:rsidRDefault="00643456">
      <w:pPr>
        <w:pStyle w:val="CommentText"/>
        <w:rPr>
          <w:lang w:val="en-US"/>
        </w:rPr>
      </w:pPr>
      <w:r>
        <w:rPr>
          <w:rStyle w:val="CommentReference"/>
        </w:rPr>
        <w:annotationRef/>
      </w:r>
      <w:r w:rsidRPr="00DA23BE">
        <w:rPr>
          <w:lang w:val="en-US"/>
        </w:rPr>
        <w:t>Qual database?</w:t>
      </w:r>
    </w:p>
  </w:comment>
  <w:comment w:id="136" w:author="Ruben" w:date="2014-09-15T17:18:00Z" w:initials="R">
    <w:p w:rsidR="00643456" w:rsidRDefault="00643456">
      <w:pPr>
        <w:pStyle w:val="CommentText"/>
      </w:pPr>
      <w:r>
        <w:rPr>
          <w:rStyle w:val="CommentReference"/>
        </w:rPr>
        <w:annotationRef/>
      </w:r>
      <w:r>
        <w:t>See? Who see?</w:t>
      </w:r>
    </w:p>
  </w:comment>
  <w:comment w:id="141" w:author="Ruben" w:date="2014-09-16T11:39:00Z" w:initials="R">
    <w:p w:rsidR="00643456" w:rsidRDefault="00643456">
      <w:pPr>
        <w:pStyle w:val="CommentText"/>
      </w:pPr>
      <w:r>
        <w:rPr>
          <w:rStyle w:val="CommentReference"/>
        </w:rPr>
        <w:annotationRef/>
      </w:r>
      <w:r>
        <w:t>Which kind?</w:t>
      </w:r>
    </w:p>
  </w:comment>
  <w:comment w:id="142" w:author="Ruben" w:date="2014-09-16T11:40:00Z" w:initials="R">
    <w:p w:rsidR="00643456" w:rsidRDefault="00643456">
      <w:pPr>
        <w:pStyle w:val="CommentText"/>
      </w:pPr>
      <w:r>
        <w:rPr>
          <w:rStyle w:val="CommentReference"/>
        </w:rPr>
        <w:annotationRef/>
      </w:r>
      <w:r>
        <w:t>Ref?</w:t>
      </w:r>
    </w:p>
  </w:comment>
  <w:comment w:id="143" w:author="Ruben" w:date="2014-09-16T11:40:00Z" w:initials="R">
    <w:p w:rsidR="00643456" w:rsidRDefault="00643456">
      <w:pPr>
        <w:pStyle w:val="CommentText"/>
      </w:pPr>
      <w:r>
        <w:rPr>
          <w:rStyle w:val="CommentReference"/>
        </w:rPr>
        <w:annotationRef/>
      </w:r>
      <w:r>
        <w:t>Ref?</w:t>
      </w:r>
    </w:p>
  </w:comment>
  <w:comment w:id="144" w:author="Ruben" w:date="2014-09-16T11:40:00Z" w:initials="R">
    <w:p w:rsidR="00643456" w:rsidRDefault="00643456">
      <w:pPr>
        <w:pStyle w:val="CommentText"/>
      </w:pPr>
      <w:r>
        <w:rPr>
          <w:rStyle w:val="CommentReference"/>
        </w:rPr>
        <w:annotationRef/>
      </w:r>
      <w:r>
        <w:t>Ref?</w:t>
      </w:r>
    </w:p>
  </w:comment>
  <w:comment w:id="152" w:author="Ruben" w:date="2014-09-16T11:43:00Z" w:initials="R">
    <w:p w:rsidR="00643456" w:rsidRDefault="00643456">
      <w:pPr>
        <w:pStyle w:val="CommentText"/>
      </w:pPr>
      <w:r>
        <w:rPr>
          <w:rStyle w:val="CommentReference"/>
        </w:rPr>
        <w:annotationRef/>
      </w:r>
      <w:r>
        <w:t>Qual foi a conclusão da comparação?</w:t>
      </w:r>
    </w:p>
  </w:comment>
  <w:comment w:id="154" w:author="Ruben" w:date="2014-09-16T11:44:00Z" w:initials="R">
    <w:p w:rsidR="00643456" w:rsidRDefault="00643456">
      <w:pPr>
        <w:pStyle w:val="CommentText"/>
      </w:pPr>
      <w:r>
        <w:rPr>
          <w:rStyle w:val="CommentReference"/>
        </w:rPr>
        <w:annotationRef/>
      </w:r>
      <w:r>
        <w:t>Qual o objectivo destas frases?</w:t>
      </w:r>
    </w:p>
  </w:comment>
  <w:comment w:id="155" w:author="Ruben" w:date="2014-09-16T11:44:00Z" w:initials="R">
    <w:p w:rsidR="00643456" w:rsidRDefault="00643456">
      <w:pPr>
        <w:pStyle w:val="CommentText"/>
      </w:pPr>
      <w:r>
        <w:rPr>
          <w:rStyle w:val="CommentReference"/>
        </w:rPr>
        <w:annotationRef/>
      </w:r>
      <w:r>
        <w:t>Why?</w:t>
      </w:r>
    </w:p>
  </w:comment>
  <w:comment w:id="156" w:author="Ruben" w:date="2014-09-16T11:44:00Z" w:initials="R">
    <w:p w:rsidR="00643456" w:rsidRDefault="00643456">
      <w:pPr>
        <w:pStyle w:val="CommentText"/>
      </w:pPr>
      <w:r>
        <w:rPr>
          <w:rStyle w:val="CommentReference"/>
        </w:rPr>
        <w:annotationRef/>
      </w:r>
      <w:r>
        <w:t>Which author?</w:t>
      </w:r>
    </w:p>
  </w:comment>
  <w:comment w:id="157" w:author="Ruben" w:date="2014-09-16T11:46:00Z" w:initials="R">
    <w:p w:rsidR="00643456" w:rsidRDefault="00643456">
      <w:pPr>
        <w:pStyle w:val="CommentText"/>
      </w:pPr>
      <w:r>
        <w:rPr>
          <w:rStyle w:val="CommentReference"/>
        </w:rPr>
        <w:annotationRef/>
      </w:r>
      <w:r>
        <w:t>Quem disse isso?</w:t>
      </w:r>
    </w:p>
  </w:comment>
  <w:comment w:id="158" w:author="Ruben" w:date="2014-09-16T11:47:00Z" w:initials="R">
    <w:p w:rsidR="00643456" w:rsidRDefault="00643456">
      <w:pPr>
        <w:pStyle w:val="CommentText"/>
      </w:pPr>
      <w:r>
        <w:rPr>
          <w:rStyle w:val="CommentReference"/>
        </w:rPr>
        <w:annotationRef/>
      </w:r>
      <w:r>
        <w:t>Quem é? O que faz? E se não for enginheiro? Se for arquitecto? Isto é um processo manual?</w:t>
      </w:r>
    </w:p>
  </w:comment>
  <w:comment w:id="159" w:author="Ruben" w:date="2014-09-16T11:47:00Z" w:initials="R">
    <w:p w:rsidR="006358F9" w:rsidRDefault="006358F9">
      <w:pPr>
        <w:pStyle w:val="CommentText"/>
      </w:pPr>
      <w:r>
        <w:rPr>
          <w:rStyle w:val="CommentReference"/>
        </w:rPr>
        <w:annotationRef/>
      </w:r>
      <w:r>
        <w:t>O que queres dizer aqui?</w:t>
      </w:r>
    </w:p>
  </w:comment>
  <w:comment w:id="163" w:author="Ruben" w:date="2014-09-16T11:49:00Z" w:initials="R">
    <w:p w:rsidR="006358F9" w:rsidRDefault="006358F9">
      <w:pPr>
        <w:pStyle w:val="CommentText"/>
      </w:pPr>
      <w:r>
        <w:rPr>
          <w:rStyle w:val="CommentReference"/>
        </w:rPr>
        <w:annotationRef/>
      </w:r>
      <w:r>
        <w:t>Which ones?</w:t>
      </w:r>
    </w:p>
  </w:comment>
  <w:comment w:id="164" w:author="Ruben" w:date="2014-09-16T11:49:00Z" w:initials="R">
    <w:p w:rsidR="006358F9" w:rsidRDefault="006358F9">
      <w:pPr>
        <w:pStyle w:val="CommentText"/>
      </w:pPr>
      <w:r>
        <w:rPr>
          <w:rStyle w:val="CommentReference"/>
        </w:rPr>
        <w:annotationRef/>
      </w:r>
      <w:r>
        <w:t>Qual?</w:t>
      </w:r>
    </w:p>
  </w:comment>
  <w:comment w:id="165" w:author="Ruben" w:date="2014-09-16T11:59:00Z" w:initials="R">
    <w:p w:rsidR="00505737" w:rsidRDefault="00505737">
      <w:pPr>
        <w:pStyle w:val="CommentText"/>
      </w:pPr>
      <w:r>
        <w:rPr>
          <w:rStyle w:val="CommentReference"/>
        </w:rPr>
        <w:annotationRef/>
      </w:r>
      <w:r>
        <w:t>Isso deve estar mais acima, onde dizes que vais usar o FP-Growth. Isto é um dos porquês.</w:t>
      </w:r>
    </w:p>
  </w:comment>
  <w:comment w:id="166" w:author="Ruben" w:date="2014-09-16T11:58:00Z" w:initials="R">
    <w:p w:rsidR="00505737" w:rsidRDefault="00505737">
      <w:pPr>
        <w:pStyle w:val="CommentText"/>
      </w:pPr>
      <w:r>
        <w:rPr>
          <w:rStyle w:val="CommentReference"/>
        </w:rPr>
        <w:annotationRef/>
      </w:r>
      <w:r>
        <w:t>É o quê?</w:t>
      </w:r>
    </w:p>
  </w:comment>
  <w:comment w:id="167" w:author="Ruben" w:date="2014-09-16T12:01:00Z" w:initials="R">
    <w:p w:rsidR="00505737" w:rsidRDefault="00505737">
      <w:pPr>
        <w:pStyle w:val="CommentText"/>
      </w:pPr>
      <w:r>
        <w:rPr>
          <w:rStyle w:val="CommentReference"/>
        </w:rPr>
        <w:annotationRef/>
      </w:r>
      <w:r>
        <w:t>Que método é este?</w:t>
      </w:r>
    </w:p>
  </w:comment>
  <w:comment w:id="168" w:author="Ruben" w:date="2014-09-16T12:01:00Z" w:initials="R">
    <w:p w:rsidR="00505737" w:rsidRDefault="00505737">
      <w:pPr>
        <w:pStyle w:val="CommentText"/>
      </w:pPr>
      <w:r>
        <w:rPr>
          <w:rStyle w:val="CommentReference"/>
        </w:rPr>
        <w:annotationRef/>
      </w:r>
      <w:r>
        <w:t>Recursivo? Como assim? Como chegas a esta conclusão tão óbvia?</w:t>
      </w:r>
    </w:p>
  </w:comment>
  <w:comment w:id="169" w:author="Ruben" w:date="2014-09-16T12:02:00Z" w:initials="R">
    <w:p w:rsidR="00CA340C" w:rsidRDefault="00CA340C">
      <w:pPr>
        <w:pStyle w:val="CommentText"/>
      </w:pPr>
      <w:r>
        <w:rPr>
          <w:rStyle w:val="CommentReference"/>
        </w:rPr>
        <w:annotationRef/>
      </w:r>
      <w:r>
        <w:t>Como por examplo?</w:t>
      </w:r>
    </w:p>
  </w:comment>
  <w:comment w:id="173" w:author="Ruben" w:date="2014-09-16T12:05:00Z" w:initials="R">
    <w:p w:rsidR="00CA340C" w:rsidRDefault="00CA340C">
      <w:pPr>
        <w:pStyle w:val="CommentText"/>
      </w:pPr>
      <w:r>
        <w:rPr>
          <w:rStyle w:val="CommentReference"/>
        </w:rPr>
        <w:annotationRef/>
      </w:r>
      <w:r>
        <w:t>O que é?</w:t>
      </w:r>
    </w:p>
  </w:comment>
  <w:comment w:id="174" w:author="Ruben" w:date="2014-09-16T12:05:00Z" w:initials="R">
    <w:p w:rsidR="00CA340C" w:rsidRDefault="00CA340C">
      <w:pPr>
        <w:pStyle w:val="CommentText"/>
      </w:pPr>
      <w:r>
        <w:rPr>
          <w:rStyle w:val="CommentReference"/>
        </w:rPr>
        <w:annotationRef/>
      </w:r>
      <w:r>
        <w:t>O que é?</w:t>
      </w:r>
    </w:p>
  </w:comment>
  <w:comment w:id="179" w:author="Ruben" w:date="2014-09-16T14:37:00Z" w:initials="R">
    <w:p w:rsidR="008C1760" w:rsidRDefault="008C1760">
      <w:pPr>
        <w:pStyle w:val="CommentText"/>
      </w:pPr>
      <w:r>
        <w:rPr>
          <w:rStyle w:val="CommentReference"/>
        </w:rPr>
        <w:annotationRef/>
      </w:r>
      <w:r>
        <w:t>Não acrescenta grande coisa.</w:t>
      </w:r>
    </w:p>
  </w:comment>
  <w:comment w:id="180" w:author="Ruben" w:date="2014-09-16T14:37:00Z" w:initials="R">
    <w:p w:rsidR="008C1760" w:rsidRDefault="008C1760">
      <w:pPr>
        <w:pStyle w:val="CommentText"/>
      </w:pPr>
      <w:r>
        <w:rPr>
          <w:rStyle w:val="CommentReference"/>
        </w:rPr>
        <w:annotationRef/>
      </w:r>
      <w:r>
        <w:t>Which tree?</w:t>
      </w:r>
    </w:p>
  </w:comment>
  <w:comment w:id="181" w:author="Ruben" w:date="2014-09-16T14:37:00Z" w:initials="R">
    <w:p w:rsidR="008C1760" w:rsidRDefault="008C1760">
      <w:pPr>
        <w:pStyle w:val="CommentText"/>
      </w:pPr>
      <w:r>
        <w:rPr>
          <w:rStyle w:val="CommentReference"/>
        </w:rPr>
        <w:annotationRef/>
      </w:r>
      <w:r>
        <w:t>Qual o benfício?</w:t>
      </w:r>
    </w:p>
  </w:comment>
  <w:comment w:id="189" w:author="Ruben" w:date="2014-09-16T14:42:00Z" w:initials="R">
    <w:p w:rsidR="008C1760" w:rsidRDefault="008C1760">
      <w:pPr>
        <w:pStyle w:val="CommentText"/>
      </w:pPr>
      <w:r>
        <w:rPr>
          <w:rStyle w:val="CommentReference"/>
        </w:rPr>
        <w:annotationRef/>
      </w:r>
      <w:r>
        <w:t>Relevance?</w:t>
      </w:r>
    </w:p>
  </w:comment>
  <w:comment w:id="192" w:author="Ruben" w:date="2014-09-16T14:43:00Z" w:initials="R">
    <w:p w:rsidR="006936B0" w:rsidRDefault="006936B0">
      <w:pPr>
        <w:pStyle w:val="CommentText"/>
      </w:pPr>
      <w:r>
        <w:rPr>
          <w:rStyle w:val="CommentReference"/>
        </w:rPr>
        <w:annotationRef/>
      </w:r>
      <w:r>
        <w:t>Não está refernciada no texto.</w:t>
      </w:r>
    </w:p>
  </w:comment>
  <w:comment w:id="200" w:author="Ruben" w:date="2014-09-16T14:44:00Z" w:initials="R">
    <w:p w:rsidR="00F9252B" w:rsidRDefault="00F9252B">
      <w:pPr>
        <w:pStyle w:val="CommentText"/>
      </w:pPr>
      <w:r>
        <w:rPr>
          <w:rStyle w:val="CommentReference"/>
        </w:rPr>
        <w:annotationRef/>
      </w:r>
      <w:r>
        <w:t>Elimination of what?</w:t>
      </w:r>
    </w:p>
  </w:comment>
  <w:comment w:id="207" w:author="Ruben" w:date="2014-09-16T14:48:00Z" w:initials="R">
    <w:p w:rsidR="00415C57" w:rsidRDefault="00415C57">
      <w:pPr>
        <w:pStyle w:val="CommentText"/>
      </w:pPr>
      <w:r>
        <w:rPr>
          <w:rStyle w:val="CommentReference"/>
        </w:rPr>
        <w:annotationRef/>
      </w:r>
      <w:r>
        <w:t>Kind of elimination scheme?</w:t>
      </w:r>
    </w:p>
  </w:comment>
  <w:comment w:id="209" w:author="Ruben" w:date="2014-09-16T14:51:00Z" w:initials="R">
    <w:p w:rsidR="008F28BC" w:rsidRDefault="008F28BC">
      <w:pPr>
        <w:pStyle w:val="CommentText"/>
      </w:pPr>
      <w:r>
        <w:rPr>
          <w:rStyle w:val="CommentReference"/>
        </w:rPr>
        <w:annotationRef/>
      </w:r>
      <w:r>
        <w:t>Elimination?</w:t>
      </w:r>
    </w:p>
  </w:comment>
  <w:comment w:id="210" w:author="Ruben" w:date="2014-09-16T15:02:00Z" w:initials="R">
    <w:p w:rsidR="007D3A66" w:rsidRDefault="007D3A66">
      <w:pPr>
        <w:pStyle w:val="CommentText"/>
      </w:pPr>
      <w:r>
        <w:rPr>
          <w:rStyle w:val="CommentReference"/>
        </w:rPr>
        <w:annotationRef/>
      </w:r>
      <w:r>
        <w:t>Onde é que foi dito?</w:t>
      </w:r>
    </w:p>
  </w:comment>
  <w:comment w:id="211" w:author="Ruben" w:date="2014-09-16T15:03:00Z" w:initials="R">
    <w:p w:rsidR="007D3A66" w:rsidRDefault="007D3A66">
      <w:pPr>
        <w:pStyle w:val="CommentText"/>
      </w:pPr>
      <w:r>
        <w:rPr>
          <w:rStyle w:val="CommentReference"/>
        </w:rPr>
        <w:annotationRef/>
      </w:r>
      <w:r>
        <w:t>Stored where?</w:t>
      </w:r>
    </w:p>
  </w:comment>
  <w:comment w:id="212" w:author="Ruben" w:date="2014-09-16T15:07:00Z" w:initials="R">
    <w:p w:rsidR="0020532E" w:rsidRDefault="0020532E">
      <w:pPr>
        <w:pStyle w:val="CommentText"/>
      </w:pPr>
      <w:r>
        <w:rPr>
          <w:rStyle w:val="CommentReference"/>
        </w:rPr>
        <w:annotationRef/>
      </w:r>
      <w:r>
        <w:t>Others?</w:t>
      </w:r>
    </w:p>
  </w:comment>
  <w:comment w:id="213" w:author="Ruben" w:date="2014-09-16T15:08:00Z" w:initials="R">
    <w:p w:rsidR="0020532E" w:rsidRDefault="0020532E">
      <w:pPr>
        <w:pStyle w:val="CommentText"/>
      </w:pPr>
      <w:r>
        <w:rPr>
          <w:rStyle w:val="CommentReference"/>
        </w:rPr>
        <w:annotationRef/>
      </w:r>
      <w:r>
        <w:t>Discussion? Vais discutir alguma coisa?</w:t>
      </w:r>
    </w:p>
  </w:comment>
  <w:comment w:id="214" w:author="Ruben" w:date="2014-09-16T15:09:00Z" w:initials="R">
    <w:p w:rsidR="0020532E" w:rsidRDefault="0020532E">
      <w:pPr>
        <w:pStyle w:val="CommentText"/>
      </w:pPr>
      <w:r>
        <w:rPr>
          <w:rStyle w:val="CommentReference"/>
        </w:rPr>
        <w:annotationRef/>
      </w:r>
      <w:r>
        <w:t>Como por exemplo?</w:t>
      </w:r>
    </w:p>
  </w:comment>
  <w:comment w:id="215" w:author="Ruben" w:date="2014-09-16T15:09:00Z" w:initials="R">
    <w:p w:rsidR="0020532E" w:rsidRPr="0020532E" w:rsidRDefault="0020532E">
      <w:pPr>
        <w:pStyle w:val="CommentText"/>
        <w:rPr>
          <w:lang w:val="en-US"/>
        </w:rPr>
      </w:pPr>
      <w:r>
        <w:rPr>
          <w:rStyle w:val="CommentReference"/>
        </w:rPr>
        <w:annotationRef/>
      </w:r>
      <w:r w:rsidRPr="0020532E">
        <w:rPr>
          <w:lang w:val="en-US"/>
        </w:rPr>
        <w:t>In the end of what?</w:t>
      </w:r>
    </w:p>
  </w:comment>
  <w:comment w:id="216" w:author="Ruben" w:date="2014-09-16T15:10:00Z" w:initials="R">
    <w:p w:rsidR="0020532E" w:rsidRDefault="0020532E">
      <w:pPr>
        <w:pStyle w:val="CommentText"/>
      </w:pPr>
      <w:r>
        <w:rPr>
          <w:rStyle w:val="CommentReference"/>
        </w:rPr>
        <w:annotationRef/>
      </w:r>
      <w:r>
        <w:t>E depois?</w:t>
      </w:r>
    </w:p>
  </w:comment>
  <w:comment w:id="217" w:author="Ruben" w:date="2014-09-16T15:12:00Z" w:initials="R">
    <w:p w:rsidR="00952F22" w:rsidRDefault="00952F22">
      <w:pPr>
        <w:pStyle w:val="CommentText"/>
      </w:pPr>
      <w:r>
        <w:rPr>
          <w:rStyle w:val="CommentReference"/>
        </w:rPr>
        <w:annotationRef/>
      </w:r>
      <w:r>
        <w:t>Contextualizar!!!! Como chegaste à tabela? O que representa cada linha? Porquê esta ordenação e não outra?</w:t>
      </w:r>
    </w:p>
  </w:comment>
  <w:comment w:id="218" w:author="Ruben" w:date="2014-09-16T15:12:00Z" w:initials="R">
    <w:p w:rsidR="00952F22" w:rsidRDefault="00952F22">
      <w:pPr>
        <w:pStyle w:val="CommentText"/>
      </w:pPr>
      <w:r>
        <w:rPr>
          <w:rStyle w:val="CommentReference"/>
        </w:rPr>
        <w:annotationRef/>
      </w:r>
      <w:r>
        <w:t>Which database?</w:t>
      </w:r>
    </w:p>
  </w:comment>
  <w:comment w:id="219" w:author="Ruben" w:date="2014-09-16T15:12:00Z" w:initials="R">
    <w:p w:rsidR="00952F22" w:rsidRDefault="00952F22">
      <w:pPr>
        <w:pStyle w:val="CommentText"/>
      </w:pPr>
      <w:r>
        <w:rPr>
          <w:rStyle w:val="CommentReference"/>
        </w:rPr>
        <w:annotationRef/>
      </w:r>
      <w:r>
        <w:t>Which value?</w:t>
      </w:r>
    </w:p>
  </w:comment>
  <w:comment w:id="220" w:author="Ruben" w:date="2014-09-16T15:13:00Z" w:initials="R">
    <w:p w:rsidR="00952F22" w:rsidRDefault="00952F22">
      <w:pPr>
        <w:pStyle w:val="CommentText"/>
      </w:pPr>
      <w:r>
        <w:rPr>
          <w:rStyle w:val="CommentReference"/>
        </w:rPr>
        <w:annotationRef/>
      </w:r>
      <w:r>
        <w:t>Figura sem referência.</w:t>
      </w:r>
    </w:p>
  </w:comment>
  <w:comment w:id="232" w:author="Ruben" w:date="2014-09-16T15:14:00Z" w:initials="R">
    <w:p w:rsidR="00952F22" w:rsidRPr="00952F22" w:rsidRDefault="00952F22">
      <w:pPr>
        <w:pStyle w:val="CommentText"/>
      </w:pPr>
      <w:r>
        <w:rPr>
          <w:rStyle w:val="CommentReference"/>
        </w:rPr>
        <w:annotationRef/>
      </w:r>
      <w:r w:rsidRPr="00952F22">
        <w:t>frequent itemset filtering</w:t>
      </w:r>
      <w:r w:rsidRPr="00952F22">
        <w:t xml:space="preserve">????? É a primeira vez que apresentas este conceito. </w:t>
      </w:r>
      <w:r>
        <w:t>É o quê?</w:t>
      </w:r>
    </w:p>
  </w:comment>
  <w:comment w:id="233" w:author="Ruben" w:date="2014-09-16T15:15:00Z" w:initials="R">
    <w:p w:rsidR="00952F22" w:rsidRDefault="00952F22">
      <w:pPr>
        <w:pStyle w:val="CommentText"/>
      </w:pPr>
      <w:r>
        <w:rPr>
          <w:rStyle w:val="CommentReference"/>
        </w:rPr>
        <w:annotationRef/>
      </w:r>
      <w:r>
        <w:t>Ui??? Isto é o quê?</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8CA" w:rsidRDefault="00A128CA" w:rsidP="00EB2D2D">
      <w:pPr>
        <w:spacing w:line="240" w:lineRule="auto"/>
      </w:pPr>
      <w:r>
        <w:separator/>
      </w:r>
    </w:p>
  </w:endnote>
  <w:endnote w:type="continuationSeparator" w:id="0">
    <w:p w:rsidR="00A128CA" w:rsidRDefault="00A128CA"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456" w:rsidRDefault="00643456">
    <w:pPr>
      <w:pStyle w:val="Footer"/>
      <w:jc w:val="center"/>
    </w:pPr>
  </w:p>
  <w:p w:rsidR="00643456" w:rsidRDefault="006434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Content>
      <w:p w:rsidR="00643456" w:rsidRDefault="00643456">
        <w:pPr>
          <w:pStyle w:val="Footer"/>
          <w:jc w:val="center"/>
        </w:pPr>
        <w:r>
          <w:fldChar w:fldCharType="begin"/>
        </w:r>
        <w:r>
          <w:instrText xml:space="preserve"> PAGE   \* MERGEFORMAT </w:instrText>
        </w:r>
        <w:r>
          <w:fldChar w:fldCharType="separate"/>
        </w:r>
        <w:r w:rsidR="00952F22">
          <w:rPr>
            <w:noProof/>
          </w:rPr>
          <w:t>19</w:t>
        </w:r>
        <w:r>
          <w:rPr>
            <w:noProof/>
          </w:rPr>
          <w:fldChar w:fldCharType="end"/>
        </w:r>
      </w:p>
    </w:sdtContent>
  </w:sdt>
  <w:p w:rsidR="00643456" w:rsidRDefault="006434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456" w:rsidRDefault="006434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8CA" w:rsidRDefault="00A128CA" w:rsidP="00EB2D2D">
      <w:pPr>
        <w:spacing w:line="240" w:lineRule="auto"/>
      </w:pPr>
      <w:r>
        <w:separator/>
      </w:r>
    </w:p>
  </w:footnote>
  <w:footnote w:type="continuationSeparator" w:id="0">
    <w:p w:rsidR="00A128CA" w:rsidRDefault="00A128CA" w:rsidP="00EB2D2D">
      <w:pPr>
        <w:spacing w:line="240" w:lineRule="auto"/>
      </w:pPr>
      <w:r>
        <w:continuationSeparator/>
      </w:r>
    </w:p>
  </w:footnote>
  <w:footnote w:id="1">
    <w:p w:rsidR="00643456" w:rsidRPr="00FC7748" w:rsidRDefault="00643456">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643456" w:rsidRPr="007752B7" w:rsidRDefault="00643456"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643456" w:rsidRPr="00197567" w:rsidRDefault="00643456">
      <w:pPr>
        <w:pStyle w:val="FootnoteText"/>
        <w:rPr>
          <w:lang w:val="en-GB"/>
        </w:rPr>
      </w:pPr>
      <w:r w:rsidRPr="00063A7F">
        <w:rPr>
          <w:rStyle w:val="FootnoteReference"/>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643456" w:rsidRPr="00036798" w:rsidRDefault="00643456">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643456" w:rsidRPr="00F3477D" w:rsidRDefault="00643456">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643456" w:rsidRPr="00A92AE1" w:rsidRDefault="00643456"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242"/>
    <w:rsid w:val="00057B4A"/>
    <w:rsid w:val="00062ADE"/>
    <w:rsid w:val="00063A7F"/>
    <w:rsid w:val="00063C27"/>
    <w:rsid w:val="00065886"/>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0989"/>
    <w:rsid w:val="00151E0C"/>
    <w:rsid w:val="001552E6"/>
    <w:rsid w:val="00156F7A"/>
    <w:rsid w:val="001661DF"/>
    <w:rsid w:val="00176B4C"/>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1F7C3C"/>
    <w:rsid w:val="002046C7"/>
    <w:rsid w:val="00204EF5"/>
    <w:rsid w:val="0020532E"/>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6BC"/>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15C57"/>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5CC9"/>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5737"/>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8F9"/>
    <w:rsid w:val="00635E43"/>
    <w:rsid w:val="00642F60"/>
    <w:rsid w:val="00643456"/>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36B0"/>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93ACE"/>
    <w:rsid w:val="007A00A2"/>
    <w:rsid w:val="007A3970"/>
    <w:rsid w:val="007A53BD"/>
    <w:rsid w:val="007A6FCA"/>
    <w:rsid w:val="007B01E8"/>
    <w:rsid w:val="007B2B25"/>
    <w:rsid w:val="007B6335"/>
    <w:rsid w:val="007B7B1A"/>
    <w:rsid w:val="007C2D6E"/>
    <w:rsid w:val="007C4EC4"/>
    <w:rsid w:val="007D07F8"/>
    <w:rsid w:val="007D1BE6"/>
    <w:rsid w:val="007D1E3D"/>
    <w:rsid w:val="007D3A66"/>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1BA0"/>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1760"/>
    <w:rsid w:val="008C6AA3"/>
    <w:rsid w:val="008C6B51"/>
    <w:rsid w:val="008D24A8"/>
    <w:rsid w:val="008D28FB"/>
    <w:rsid w:val="008D59CC"/>
    <w:rsid w:val="008D6081"/>
    <w:rsid w:val="008E542B"/>
    <w:rsid w:val="008E7ACE"/>
    <w:rsid w:val="008F1A27"/>
    <w:rsid w:val="008F28BC"/>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2F22"/>
    <w:rsid w:val="00953DD5"/>
    <w:rsid w:val="0095536A"/>
    <w:rsid w:val="009611ED"/>
    <w:rsid w:val="0096269A"/>
    <w:rsid w:val="0096410B"/>
    <w:rsid w:val="0096585D"/>
    <w:rsid w:val="009661B0"/>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28CA"/>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2EB7"/>
    <w:rsid w:val="00AB3EE0"/>
    <w:rsid w:val="00AB732F"/>
    <w:rsid w:val="00AC0A02"/>
    <w:rsid w:val="00AC350E"/>
    <w:rsid w:val="00AC7578"/>
    <w:rsid w:val="00AD14F2"/>
    <w:rsid w:val="00AD3747"/>
    <w:rsid w:val="00AD79DE"/>
    <w:rsid w:val="00AE1E5A"/>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5B77"/>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40BE"/>
    <w:rsid w:val="00C85A0F"/>
    <w:rsid w:val="00C86613"/>
    <w:rsid w:val="00C93176"/>
    <w:rsid w:val="00C96484"/>
    <w:rsid w:val="00CA24D7"/>
    <w:rsid w:val="00CA340C"/>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3BE"/>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471F2"/>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4AF"/>
    <w:rsid w:val="00F30642"/>
    <w:rsid w:val="00F31693"/>
    <w:rsid w:val="00F31B43"/>
    <w:rsid w:val="00F343AC"/>
    <w:rsid w:val="00F3477D"/>
    <w:rsid w:val="00F37278"/>
    <w:rsid w:val="00F40BF4"/>
    <w:rsid w:val="00F41985"/>
    <w:rsid w:val="00F439B5"/>
    <w:rsid w:val="00F45532"/>
    <w:rsid w:val="00F4609F"/>
    <w:rsid w:val="00F5481C"/>
    <w:rsid w:val="00F61792"/>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252B"/>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comments" Target="comments.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1.jpeg"/><Relationship Id="rId84" Type="http://schemas.openxmlformats.org/officeDocument/2006/relationships/image" Target="media/image59.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0.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0.emf"/><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file:///F:\Os%20meus%20documentos\Universidade\Disserta&#231;&#227;o\Escrita\working\inprocess\Disserta&#231;&#227;o%20v6%20(Tudo).docx"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oleObject" Target="embeddings/oleObject2.bin"/><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2.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gif"/><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A2627FD6-D579-4475-AA93-F187E512E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49277</Words>
  <Characters>266100</Characters>
  <Application>Microsoft Office Word</Application>
  <DocSecurity>0</DocSecurity>
  <Lines>2217</Lines>
  <Paragraphs>629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314748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Paiva</dc:creator>
  <cp:lastModifiedBy>Ruben</cp:lastModifiedBy>
  <cp:revision>2</cp:revision>
  <cp:lastPrinted>2014-09-09T14:52:00Z</cp:lastPrinted>
  <dcterms:created xsi:type="dcterms:W3CDTF">2014-09-16T13:19:00Z</dcterms:created>
  <dcterms:modified xsi:type="dcterms:W3CDTF">2014-09-16T13:19:00Z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