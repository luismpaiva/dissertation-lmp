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344E" w:rsidRDefault="0081344E" w:rsidP="0081344E">
      <w:pPr>
        <w:widowControl w:val="0"/>
        <w:spacing w:line="240" w:lineRule="auto"/>
        <w:ind w:left="330" w:right="810"/>
        <w:jc w:val="center"/>
        <w:rPr>
          <w:rFonts w:ascii="Arial" w:hAnsi="Arial" w:cs="Arial"/>
          <w:b/>
          <w:bCs/>
          <w:sz w:val="28"/>
          <w:szCs w:val="28"/>
        </w:rPr>
      </w:pPr>
      <w:bookmarkStart w:id="0" w:name="_Toc360202412"/>
      <w:r>
        <w:rPr>
          <w:noProof/>
          <w:sz w:val="24"/>
          <w:szCs w:val="24"/>
          <w:lang w:eastAsia="pt-PT"/>
        </w:rPr>
        <w:drawing>
          <wp:anchor distT="36576" distB="36576" distL="36576" distR="36576" simplePos="0" relativeHeight="251698176" behindDoc="0" locked="0" layoutInCell="1" allowOverlap="1" wp14:anchorId="1FAB5164" wp14:editId="0A5E3370">
            <wp:simplePos x="0" y="0"/>
            <wp:positionH relativeFrom="column">
              <wp:posOffset>-730885</wp:posOffset>
            </wp:positionH>
            <wp:positionV relativeFrom="paragraph">
              <wp:posOffset>-49530</wp:posOffset>
            </wp:positionV>
            <wp:extent cx="1494155" cy="1436370"/>
            <wp:effectExtent l="0" t="0" r="0" b="0"/>
            <wp:wrapNone/>
            <wp:docPr id="10"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0179A0">
        <w:rPr>
          <w:rFonts w:ascii="Arial" w:hAnsi="Arial" w:cs="Arial"/>
          <w:b/>
          <w:bCs/>
          <w:noProof/>
          <w:sz w:val="28"/>
          <w:szCs w:val="28"/>
          <w:lang w:eastAsia="pt-PT"/>
        </w:rPr>
        <mc:AlternateContent>
          <mc:Choice Requires="wps">
            <w:drawing>
              <wp:anchor distT="0" distB="0" distL="114300" distR="114300" simplePos="0" relativeHeight="251697152" behindDoc="0" locked="0" layoutInCell="1" allowOverlap="1" wp14:anchorId="5AE7F573" wp14:editId="0FC02B99">
                <wp:simplePos x="0" y="0"/>
                <wp:positionH relativeFrom="column">
                  <wp:posOffset>29210</wp:posOffset>
                </wp:positionH>
                <wp:positionV relativeFrom="paragraph">
                  <wp:posOffset>-450850</wp:posOffset>
                </wp:positionV>
                <wp:extent cx="5838825" cy="8731250"/>
                <wp:effectExtent l="19050" t="19050" r="28575" b="12700"/>
                <wp:wrapNone/>
                <wp:docPr id="1768" name="Rectâ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38825" cy="8731250"/>
                        </a:xfrm>
                        <a:prstGeom prst="rect">
                          <a:avLst/>
                        </a:prstGeom>
                        <a:noFill/>
                        <a:ln w="38100">
                          <a:solidFill>
                            <a:srgbClr val="3CB6C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ângulo 7" o:spid="_x0000_s1026" style="position:absolute;margin-left:2.3pt;margin-top:-35.5pt;width:459.75pt;height:68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" filled="f" strokecolor="#3cb6ce" strokeweight="3pt">
                <v:path arrowok="t"/>
              </v:rect>
            </w:pict>
          </mc:Fallback>
        </mc:AlternateContent>
      </w:r>
    </w:p>
    <w:p w:rsidR="0081344E" w:rsidRPr="002A1AE3" w:rsidRDefault="0081344E" w:rsidP="0081344E">
      <w:pPr>
        <w:widowControl w:val="0"/>
        <w:spacing w:line="240" w:lineRule="auto"/>
        <w:ind w:left="1560" w:right="810"/>
        <w:jc w:val="center"/>
        <w:rPr>
          <w:rFonts w:ascii="Arial" w:hAnsi="Arial" w:cs="Arial"/>
          <w:b/>
          <w:bCs/>
          <w:sz w:val="28"/>
          <w:szCs w:val="28"/>
          <w:lang w:val="en-GB"/>
        </w:rPr>
      </w:pPr>
      <w:r w:rsidRPr="002A1AE3">
        <w:rPr>
          <w:rFonts w:ascii="Arial" w:hAnsi="Arial" w:cs="Arial"/>
          <w:b/>
          <w:bCs/>
          <w:sz w:val="28"/>
          <w:szCs w:val="28"/>
          <w:lang w:val="en-GB"/>
        </w:rPr>
        <w:t xml:space="preserve">Luis Miguel </w:t>
      </w:r>
      <w:proofErr w:type="spellStart"/>
      <w:r w:rsidRPr="002A1AE3">
        <w:rPr>
          <w:rFonts w:ascii="Arial" w:hAnsi="Arial" w:cs="Arial"/>
          <w:b/>
          <w:bCs/>
          <w:sz w:val="28"/>
          <w:szCs w:val="28"/>
          <w:lang w:val="en-GB"/>
        </w:rPr>
        <w:t>Sintra</w:t>
      </w:r>
      <w:proofErr w:type="spellEnd"/>
      <w:r w:rsidRPr="002A1AE3">
        <w:rPr>
          <w:rFonts w:ascii="Arial" w:hAnsi="Arial" w:cs="Arial"/>
          <w:b/>
          <w:bCs/>
          <w:sz w:val="28"/>
          <w:szCs w:val="28"/>
          <w:lang w:val="en-GB"/>
        </w:rPr>
        <w:t xml:space="preserve"> Salvo </w:t>
      </w:r>
      <w:proofErr w:type="spellStart"/>
      <w:r w:rsidRPr="002A1AE3">
        <w:rPr>
          <w:rFonts w:ascii="Arial" w:hAnsi="Arial" w:cs="Arial"/>
          <w:b/>
          <w:bCs/>
          <w:sz w:val="28"/>
          <w:szCs w:val="28"/>
          <w:lang w:val="en-GB"/>
        </w:rPr>
        <w:t>Paiva</w:t>
      </w:r>
      <w:proofErr w:type="spellEnd"/>
    </w:p>
    <w:p w:rsidR="0081344E" w:rsidRPr="002A1AE3" w:rsidRDefault="0081344E" w:rsidP="0081344E">
      <w:pPr>
        <w:widowControl w:val="0"/>
        <w:spacing w:line="240" w:lineRule="auto"/>
        <w:ind w:left="1560" w:right="810"/>
        <w:jc w:val="center"/>
        <w:rPr>
          <w:rFonts w:ascii="Arial" w:hAnsi="Arial" w:cs="Arial"/>
          <w:i/>
          <w:lang w:val="en-GB"/>
        </w:rPr>
      </w:pPr>
    </w:p>
    <w:p w:rsidR="0081344E" w:rsidRPr="002A1AE3" w:rsidRDefault="0081344E" w:rsidP="0081344E">
      <w:pPr>
        <w:widowControl w:val="0"/>
        <w:spacing w:line="240" w:lineRule="auto"/>
        <w:ind w:left="1560" w:right="810"/>
        <w:jc w:val="center"/>
        <w:rPr>
          <w:rFonts w:ascii="Arial" w:hAnsi="Arial" w:cs="Arial"/>
          <w:i/>
          <w:lang w:val="en-GB"/>
        </w:rPr>
      </w:pPr>
      <w:r w:rsidRPr="002A1AE3">
        <w:rPr>
          <w:rFonts w:ascii="Arial" w:hAnsi="Arial" w:cs="Arial"/>
          <w:i/>
          <w:lang w:val="en-GB"/>
        </w:rPr>
        <w:t xml:space="preserve"> </w:t>
      </w:r>
    </w:p>
    <w:p w:rsidR="0081344E" w:rsidRDefault="0081344E" w:rsidP="0081344E">
      <w:pPr>
        <w:widowControl w:val="0"/>
        <w:spacing w:line="240" w:lineRule="auto"/>
        <w:ind w:left="1560" w:right="810"/>
        <w:jc w:val="center"/>
        <w:rPr>
          <w:rFonts w:ascii="Arial" w:hAnsi="Arial" w:cs="Arial"/>
          <w:i/>
          <w:lang w:val="en-GB"/>
        </w:rPr>
      </w:pPr>
    </w:p>
    <w:p w:rsidR="0081344E" w:rsidRPr="002A1AE3" w:rsidRDefault="0081344E" w:rsidP="0081344E">
      <w:pPr>
        <w:widowControl w:val="0"/>
        <w:spacing w:line="240" w:lineRule="auto"/>
        <w:ind w:left="1560" w:right="810"/>
        <w:jc w:val="center"/>
        <w:rPr>
          <w:rFonts w:ascii="Arial" w:hAnsi="Arial" w:cs="Arial"/>
          <w:i/>
          <w:lang w:val="en-GB"/>
        </w:rPr>
      </w:pP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C022B7" w:rsidRDefault="0081344E" w:rsidP="0081344E">
      <w:pPr>
        <w:widowControl w:val="0"/>
        <w:spacing w:line="240" w:lineRule="auto"/>
        <w:ind w:left="1560" w:right="810"/>
        <w:jc w:val="center"/>
        <w:rPr>
          <w:rFonts w:ascii="Arial" w:hAnsi="Arial" w:cs="Arial"/>
          <w:b/>
          <w:bCs/>
          <w:sz w:val="32"/>
          <w:szCs w:val="32"/>
          <w:lang w:val="en-GB"/>
        </w:rPr>
      </w:pPr>
      <w:r>
        <w:rPr>
          <w:rFonts w:ascii="Arial" w:hAnsi="Arial" w:cs="Arial"/>
          <w:b/>
          <w:sz w:val="32"/>
          <w:szCs w:val="32"/>
          <w:lang w:val="en-GB"/>
        </w:rPr>
        <w:t>S</w:t>
      </w:r>
      <w:r w:rsidRPr="00C022B7">
        <w:rPr>
          <w:rFonts w:ascii="Arial" w:hAnsi="Arial" w:cs="Arial"/>
          <w:b/>
          <w:sz w:val="32"/>
          <w:szCs w:val="32"/>
          <w:lang w:val="en-GB"/>
        </w:rPr>
        <w:t>emantic relations</w:t>
      </w:r>
      <w:r>
        <w:rPr>
          <w:rFonts w:ascii="Arial" w:hAnsi="Arial" w:cs="Arial"/>
          <w:b/>
          <w:sz w:val="32"/>
          <w:szCs w:val="32"/>
          <w:lang w:val="en-GB"/>
        </w:rPr>
        <w:t xml:space="preserve"> extraction in unstructured information </w:t>
      </w:r>
      <w:r w:rsidRPr="00C022B7">
        <w:rPr>
          <w:rFonts w:ascii="Arial" w:hAnsi="Arial" w:cs="Arial"/>
          <w:b/>
          <w:sz w:val="32"/>
          <w:szCs w:val="32"/>
          <w:lang w:val="en-GB"/>
        </w:rPr>
        <w:t>for domain ontologies enrichment</w:t>
      </w:r>
    </w:p>
    <w:p w:rsidR="0081344E" w:rsidRPr="00C022B7" w:rsidRDefault="0081344E" w:rsidP="0081344E">
      <w:pPr>
        <w:widowControl w:val="0"/>
        <w:spacing w:line="240" w:lineRule="auto"/>
        <w:ind w:left="1560" w:right="810"/>
        <w:jc w:val="center"/>
        <w:rPr>
          <w:rFonts w:ascii="Arial" w:hAnsi="Arial" w:cs="Arial"/>
          <w:i/>
          <w:lang w:val="en-GB"/>
        </w:rPr>
      </w:pPr>
    </w:p>
    <w:p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Dissertação para obtenção do Grau de Mestre em</w:t>
      </w:r>
    </w:p>
    <w:p w:rsidR="0081344E" w:rsidRDefault="0081344E" w:rsidP="0081344E">
      <w:pPr>
        <w:widowControl w:val="0"/>
        <w:spacing w:line="240" w:lineRule="auto"/>
        <w:ind w:left="1560" w:right="810"/>
        <w:jc w:val="center"/>
        <w:rPr>
          <w:rFonts w:ascii="Arial" w:hAnsi="Arial" w:cs="Arial"/>
        </w:rPr>
      </w:pPr>
      <w:r>
        <w:rPr>
          <w:rFonts w:ascii="Arial" w:hAnsi="Arial" w:cs="Arial"/>
        </w:rPr>
        <w:t>Engenharia Electrotécnica e de Computadores</w:t>
      </w:r>
    </w:p>
    <w:p w:rsidR="0081344E" w:rsidRPr="00F740DF" w:rsidRDefault="0081344E" w:rsidP="0081344E">
      <w:pPr>
        <w:widowControl w:val="0"/>
        <w:spacing w:line="240" w:lineRule="auto"/>
        <w:ind w:left="1560" w:right="810"/>
        <w:jc w:val="center"/>
        <w:rPr>
          <w:rFonts w:ascii="Arial" w:hAnsi="Arial" w:cs="Arial"/>
          <w:i/>
        </w:rPr>
      </w:pPr>
    </w:p>
    <w:p w:rsidR="0081344E" w:rsidRPr="00F740DF" w:rsidRDefault="0081344E" w:rsidP="0081344E">
      <w:pPr>
        <w:widowControl w:val="0"/>
        <w:spacing w:line="240" w:lineRule="auto"/>
        <w:ind w:left="1560" w:right="810"/>
        <w:jc w:val="center"/>
        <w:rPr>
          <w:rFonts w:ascii="Arial" w:hAnsi="Arial" w:cs="Arial"/>
        </w:rPr>
      </w:pP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Pr="00F740DF" w:rsidRDefault="0081344E" w:rsidP="0081344E">
      <w:pPr>
        <w:widowControl w:val="0"/>
        <w:spacing w:line="240" w:lineRule="auto"/>
        <w:ind w:left="1560" w:right="810"/>
        <w:jc w:val="center"/>
        <w:rPr>
          <w:rFonts w:ascii="Arial" w:hAnsi="Arial" w:cs="Arial"/>
          <w:b/>
          <w:bCs/>
          <w:sz w:val="32"/>
          <w:szCs w:val="32"/>
        </w:rPr>
      </w:pPr>
      <w:r>
        <w:rPr>
          <w:rFonts w:ascii="Arial" w:hAnsi="Arial" w:cs="Arial"/>
          <w:sz w:val="24"/>
          <w:szCs w:val="24"/>
        </w:rPr>
        <w:t>Orientador: Professor Pedro Maló, FCT-UNL</w:t>
      </w:r>
    </w:p>
    <w:p w:rsidR="0081344E" w:rsidRDefault="0081344E" w:rsidP="0081344E">
      <w:pPr>
        <w:widowControl w:val="0"/>
        <w:spacing w:line="240" w:lineRule="auto"/>
        <w:ind w:left="1560" w:right="810"/>
        <w:rPr>
          <w:rFonts w:ascii="Arial" w:hAnsi="Arial" w:cs="Arial"/>
          <w:sz w:val="24"/>
          <w:szCs w:val="24"/>
        </w:rPr>
      </w:pPr>
      <w:r>
        <w:rPr>
          <w:rFonts w:ascii="Arial" w:hAnsi="Arial" w:cs="Arial"/>
          <w:sz w:val="24"/>
          <w:szCs w:val="24"/>
        </w:rPr>
        <w:t xml:space="preserve">          Co-orientador: Professor Celson Lima, MIT</w:t>
      </w:r>
    </w:p>
    <w:p w:rsidR="0081344E" w:rsidRPr="00F740DF" w:rsidRDefault="0081344E" w:rsidP="0081344E">
      <w:pPr>
        <w:widowControl w:val="0"/>
        <w:spacing w:line="240" w:lineRule="auto"/>
        <w:ind w:left="1560" w:right="810"/>
        <w:jc w:val="center"/>
        <w:rPr>
          <w:rFonts w:ascii="Arial" w:hAnsi="Arial" w:cs="Arial"/>
          <w:i/>
        </w:rPr>
      </w:pPr>
    </w:p>
    <w:p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675"/>
        <w:jc w:val="center"/>
        <w:rPr>
          <w:rFonts w:ascii="Arial" w:hAnsi="Arial" w:cs="Arial"/>
        </w:rPr>
      </w:pP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bCs/>
          <w:i/>
        </w:rPr>
      </w:pPr>
      <w:r>
        <w:rPr>
          <w:rFonts w:ascii="Arial" w:hAnsi="Arial" w:cs="Arial"/>
        </w:rPr>
        <w:tab/>
      </w:r>
      <w:r>
        <w:rPr>
          <w:rFonts w:ascii="Arial" w:hAnsi="Arial" w:cs="Arial"/>
        </w:rPr>
        <w:tab/>
        <w:t xml:space="preserve">          Júri: </w:t>
      </w:r>
      <w:r w:rsidRPr="00F740DF">
        <w:rPr>
          <w:rFonts w:ascii="Arial" w:hAnsi="Arial" w:cs="Arial"/>
          <w:i/>
        </w:rPr>
        <w:t xml:space="preserve">(Font: Arial, </w:t>
      </w:r>
      <w:r>
        <w:rPr>
          <w:rFonts w:ascii="Arial" w:hAnsi="Arial" w:cs="Arial"/>
          <w:i/>
        </w:rPr>
        <w:t>10</w:t>
      </w:r>
      <w:r w:rsidRPr="00F740DF">
        <w:rPr>
          <w:rFonts w:ascii="Arial" w:hAnsi="Arial" w:cs="Arial"/>
          <w:i/>
        </w:rPr>
        <w:t xml:space="preserve"> pt </w:t>
      </w:r>
      <w:r>
        <w:rPr>
          <w:rFonts w:ascii="Arial" w:hAnsi="Arial" w:cs="Arial"/>
          <w:i/>
        </w:rPr>
        <w:t>normal</w:t>
      </w:r>
      <w:r w:rsidRPr="00F740DF">
        <w:rPr>
          <w:rFonts w:ascii="Arial" w:hAnsi="Arial" w:cs="Arial"/>
          <w:bCs/>
          <w:i/>
        </w:rPr>
        <w:t>)</w:t>
      </w:r>
    </w:p>
    <w:p w:rsidR="0081344E" w:rsidRPr="00F740DF" w:rsidRDefault="0081344E" w:rsidP="0081344E">
      <w:pPr>
        <w:widowControl w:val="0"/>
        <w:spacing w:line="240" w:lineRule="auto"/>
        <w:ind w:left="1560" w:right="810"/>
        <w:jc w:val="center"/>
        <w:rPr>
          <w:rFonts w:ascii="Arial" w:hAnsi="Arial" w:cs="Arial"/>
          <w:i/>
        </w:rPr>
      </w:pP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Presidente:</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 xml:space="preserve"> Arguente(s):</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Vogal(ais):</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Prof. Doutor Pedro Maló</w:t>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Prof. Doutor Celson Lima</w:t>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Mestre Ruben Costa</w:t>
            </w:r>
          </w:p>
        </w:tc>
      </w:tr>
    </w:tbl>
    <w:p w:rsidR="0081344E" w:rsidRDefault="000179A0" w:rsidP="0081344E">
      <w:pPr>
        <w:widowControl w:val="0"/>
        <w:spacing w:line="240" w:lineRule="auto"/>
        <w:ind w:left="1560" w:right="10"/>
        <w:jc w:val="center"/>
        <w:rPr>
          <w:rFonts w:ascii="Arial" w:hAnsi="Arial" w:cs="Arial"/>
        </w:rPr>
      </w:pPr>
      <w:r>
        <w:rPr>
          <w:rFonts w:ascii="Arial" w:hAnsi="Arial" w:cs="Arial"/>
          <w:b/>
          <w:bCs/>
          <w:noProof/>
          <w:sz w:val="32"/>
          <w:szCs w:val="32"/>
          <w:lang w:eastAsia="pt-PT"/>
        </w:rPr>
        <mc:AlternateContent>
          <mc:Choice Requires="wps">
            <w:drawing>
              <wp:anchor distT="4294967295" distB="4294967295" distL="114300" distR="114300" simplePos="0" relativeHeight="251701248" behindDoc="0" locked="0" layoutInCell="1" allowOverlap="1" wp14:anchorId="5A5558DC" wp14:editId="173EC651">
                <wp:simplePos x="0" y="0"/>
                <wp:positionH relativeFrom="column">
                  <wp:posOffset>7673340</wp:posOffset>
                </wp:positionH>
                <wp:positionV relativeFrom="paragraph">
                  <wp:posOffset>128269</wp:posOffset>
                </wp:positionV>
                <wp:extent cx="1009650" cy="0"/>
                <wp:effectExtent l="0" t="0" r="19050" b="19050"/>
                <wp:wrapNone/>
                <wp:docPr id="1767" name="Conexão recta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9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xão recta 10" o:spid="_x0000_s1026" style="position:absolute;z-index:251701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" strokecolor="#4579b8 [3044]">
                <o:lock v:ext="edit" shapetype="f"/>
              </v:line>
            </w:pict>
          </mc:Fallback>
        </mc:AlternateContent>
      </w:r>
      <w:r w:rsidR="0081344E">
        <w:rPr>
          <w:rFonts w:ascii="Arial" w:hAnsi="Arial" w:cs="Arial"/>
        </w:rPr>
        <w:t xml:space="preserve">                     </w:t>
      </w:r>
    </w:p>
    <w:p w:rsidR="0081344E" w:rsidRDefault="0081344E" w:rsidP="0081344E">
      <w:pPr>
        <w:widowControl w:val="0"/>
        <w:spacing w:line="240" w:lineRule="auto"/>
        <w:ind w:left="2977" w:right="675"/>
        <w:jc w:val="center"/>
        <w:rPr>
          <w:rFonts w:ascii="Arial" w:hAnsi="Arial" w:cs="Arial"/>
        </w:rPr>
      </w:pPr>
      <w:r>
        <w:rPr>
          <w:rFonts w:ascii="Arial" w:hAnsi="Arial" w:cs="Arial"/>
        </w:rPr>
        <w:t xml:space="preserve">       </w:t>
      </w:r>
      <w:r w:rsidRPr="00F740DF">
        <w:rPr>
          <w:rFonts w:ascii="Arial" w:hAnsi="Arial" w:cs="Arial"/>
          <w:i/>
        </w:rPr>
        <w:t>(</w:t>
      </w:r>
      <w:r>
        <w:rPr>
          <w:rFonts w:ascii="Arial" w:hAnsi="Arial" w:cs="Arial"/>
          <w:i/>
        </w:rPr>
        <w:t>Tipo de letra</w:t>
      </w:r>
      <w:r w:rsidRPr="00F740DF">
        <w:rPr>
          <w:rFonts w:ascii="Arial" w:hAnsi="Arial" w:cs="Arial"/>
          <w:i/>
        </w:rPr>
        <w:t xml:space="preserve">: Arial, </w:t>
      </w:r>
      <w:r>
        <w:rPr>
          <w:rFonts w:ascii="Arial" w:hAnsi="Arial" w:cs="Arial"/>
          <w:i/>
        </w:rPr>
        <w:t>10</w:t>
      </w:r>
      <w:r w:rsidRPr="00F740DF">
        <w:rPr>
          <w:rFonts w:ascii="Arial" w:hAnsi="Arial" w:cs="Arial"/>
          <w:i/>
        </w:rPr>
        <w:t xml:space="preserve"> pt </w:t>
      </w:r>
      <w:r>
        <w:rPr>
          <w:rFonts w:ascii="Arial" w:hAnsi="Arial" w:cs="Arial"/>
          <w:i/>
        </w:rPr>
        <w:t>normal</w:t>
      </w:r>
      <w:r w:rsidRPr="00F740DF">
        <w:rPr>
          <w:rFonts w:ascii="Arial" w:hAnsi="Arial" w:cs="Arial"/>
          <w:bCs/>
          <w:i/>
        </w:rPr>
        <w:t>)</w:t>
      </w:r>
    </w:p>
    <w:p w:rsidR="0081344E" w:rsidRDefault="0081344E" w:rsidP="0081344E">
      <w:pPr>
        <w:widowControl w:val="0"/>
        <w:spacing w:line="240" w:lineRule="auto"/>
        <w:ind w:left="851" w:right="795"/>
        <w:jc w:val="center"/>
        <w:rPr>
          <w:rFonts w:ascii="Arial" w:hAnsi="Arial" w:cs="Arial"/>
        </w:rPr>
      </w:pPr>
      <w:r>
        <w:rPr>
          <w:rFonts w:ascii="Arial" w:hAnsi="Arial" w:cs="Arial"/>
        </w:rPr>
        <w:t> </w:t>
      </w:r>
      <w:r w:rsidR="000179A0">
        <w:rPr>
          <w:rFonts w:ascii="Arial" w:hAnsi="Arial" w:cs="Arial"/>
          <w:noProof/>
          <w:lang w:eastAsia="pt-PT"/>
        </w:rPr>
        <mc:AlternateContent>
          <mc:Choice Requires="wps">
            <w:drawing>
              <wp:anchor distT="0" distB="0" distL="114300" distR="114300" simplePos="0" relativeHeight="251699200" behindDoc="0" locked="0" layoutInCell="1" allowOverlap="1" wp14:anchorId="5E4AD576" wp14:editId="77EBE701">
                <wp:simplePos x="0" y="0"/>
                <wp:positionH relativeFrom="column">
                  <wp:posOffset>1491615</wp:posOffset>
                </wp:positionH>
                <wp:positionV relativeFrom="paragraph">
                  <wp:posOffset>86360</wp:posOffset>
                </wp:positionV>
                <wp:extent cx="2922905" cy="590550"/>
                <wp:effectExtent l="0" t="0" r="0" b="0"/>
                <wp:wrapNone/>
                <wp:docPr id="1766" name="Rectâ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590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ângulo 8" o:spid="_x0000_s1026" style="position:absolute;margin-left:117.45pt;margin-top:6.8pt;width:230.15pt;height:4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" fillcolor="white [3212]" stroked="f" strokeweight="2pt">
                <v:path arrowok="t"/>
              </v:rect>
            </w:pict>
          </mc:Fallback>
        </mc:AlternateContent>
      </w:r>
      <w:r>
        <w:rPr>
          <w:rFonts w:ascii="Arial" w:hAnsi="Arial" w:cs="Arial"/>
        </w:rPr>
        <w:t> </w:t>
      </w:r>
    </w:p>
    <w:p w:rsidR="0081344E" w:rsidRDefault="0081344E" w:rsidP="0081344E">
      <w:pPr>
        <w:widowControl w:val="0"/>
        <w:spacing w:line="240" w:lineRule="auto"/>
        <w:ind w:left="851" w:right="795"/>
        <w:jc w:val="center"/>
        <w:rPr>
          <w:rFonts w:ascii="Arial" w:hAnsi="Arial" w:cs="Arial"/>
        </w:rPr>
      </w:pPr>
      <w:r>
        <w:rPr>
          <w:rFonts w:ascii="Arial" w:hAnsi="Arial" w:cs="Arial"/>
        </w:rPr>
        <w:t> </w:t>
      </w:r>
    </w:p>
    <w:p w:rsidR="0081344E" w:rsidRDefault="0081344E" w:rsidP="0081344E">
      <w:pPr>
        <w:widowControl w:val="0"/>
        <w:spacing w:line="240" w:lineRule="auto"/>
        <w:ind w:left="851" w:right="795"/>
        <w:jc w:val="center"/>
        <w:rPr>
          <w:rFonts w:ascii="Arial" w:hAnsi="Arial" w:cs="Arial"/>
        </w:rPr>
      </w:pPr>
      <w:r>
        <w:rPr>
          <w:noProof/>
          <w:sz w:val="24"/>
          <w:szCs w:val="24"/>
          <w:lang w:eastAsia="pt-PT"/>
        </w:rPr>
        <w:drawing>
          <wp:anchor distT="36576" distB="36576" distL="36576" distR="36576" simplePos="0" relativeHeight="251700224" behindDoc="0" locked="0" layoutInCell="1" allowOverlap="1" wp14:anchorId="300A1B15" wp14:editId="0EBDC8ED">
            <wp:simplePos x="0" y="0"/>
            <wp:positionH relativeFrom="column">
              <wp:posOffset>1732169</wp:posOffset>
            </wp:positionH>
            <wp:positionV relativeFrom="paragraph">
              <wp:posOffset>6350</wp:posOffset>
            </wp:positionV>
            <wp:extent cx="2454910" cy="379730"/>
            <wp:effectExtent l="0" t="0" r="2540" b="1270"/>
            <wp:wrapNone/>
            <wp:docPr id="11"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Pr>
          <w:rFonts w:ascii="Arial" w:hAnsi="Arial" w:cs="Arial"/>
        </w:rPr>
        <w:t> </w:t>
      </w:r>
    </w:p>
    <w:p w:rsidR="0081344E" w:rsidRDefault="0081344E" w:rsidP="0081344E">
      <w:pPr>
        <w:widowControl w:val="0"/>
        <w:spacing w:line="240" w:lineRule="auto"/>
        <w:ind w:left="851" w:right="795"/>
        <w:jc w:val="center"/>
        <w:rPr>
          <w:rFonts w:ascii="Arial" w:hAnsi="Arial" w:cs="Arial"/>
          <w:b/>
          <w:bCs/>
          <w:sz w:val="18"/>
          <w:szCs w:val="18"/>
        </w:rPr>
      </w:pPr>
      <w:r>
        <w:rPr>
          <w:rFonts w:ascii="Arial" w:hAnsi="Arial" w:cs="Arial"/>
          <w:b/>
          <w:bCs/>
          <w:sz w:val="18"/>
          <w:szCs w:val="18"/>
        </w:rPr>
        <w:t> </w:t>
      </w:r>
    </w:p>
    <w:p w:rsidR="0081344E" w:rsidRDefault="0081344E" w:rsidP="0081344E">
      <w:pPr>
        <w:widowControl w:val="0"/>
        <w:spacing w:line="240" w:lineRule="auto"/>
        <w:ind w:left="851" w:right="795"/>
        <w:jc w:val="center"/>
        <w:rPr>
          <w:rFonts w:ascii="Arial" w:hAnsi="Arial" w:cs="Arial"/>
          <w:b/>
          <w:bCs/>
        </w:rPr>
      </w:pPr>
    </w:p>
    <w:p w:rsidR="0081344E" w:rsidRDefault="0081344E" w:rsidP="0081344E">
      <w:pPr>
        <w:widowControl w:val="0"/>
        <w:spacing w:line="240" w:lineRule="auto"/>
        <w:ind w:left="1560" w:right="810"/>
        <w:jc w:val="center"/>
        <w:rPr>
          <w:rFonts w:ascii="Arial" w:hAnsi="Arial" w:cs="Arial"/>
          <w:b/>
          <w:bCs/>
        </w:rPr>
      </w:pPr>
    </w:p>
    <w:p w:rsidR="0081344E" w:rsidRPr="00B603C2" w:rsidRDefault="0081344E" w:rsidP="0081344E">
      <w:pPr>
        <w:widowControl w:val="0"/>
        <w:spacing w:line="240" w:lineRule="auto"/>
        <w:ind w:left="1560" w:right="810"/>
        <w:jc w:val="center"/>
        <w:rPr>
          <w:rFonts w:ascii="Arial" w:hAnsi="Arial" w:cs="Arial"/>
          <w:b/>
          <w:bCs/>
        </w:rPr>
      </w:pPr>
      <w:r>
        <w:rPr>
          <w:rFonts w:ascii="Arial" w:hAnsi="Arial" w:cs="Arial"/>
          <w:b/>
          <w:bCs/>
        </w:rPr>
        <w:t>Setembro 2014</w:t>
      </w:r>
    </w:p>
    <w:p w:rsidR="0081344E" w:rsidRDefault="0081344E">
      <w:pPr>
        <w:rPr>
          <w:sz w:val="24"/>
        </w:rPr>
      </w:pPr>
    </w:p>
    <w:p w:rsidR="00940AAB" w:rsidRPr="00940AAB" w:rsidRDefault="00940AAB">
      <w:pPr>
        <w:rPr>
          <w:sz w:val="24"/>
        </w:rPr>
      </w:pPr>
    </w:p>
    <w:p w:rsidR="0081344E" w:rsidRDefault="0081344E" w:rsidP="00940AAB">
      <w:pPr>
        <w:rPr>
          <w:rFonts w:eastAsia="Times New Roman" w:cs="Times New Roman"/>
          <w:color w:val="000000"/>
          <w:sz w:val="28"/>
          <w:szCs w:val="20"/>
          <w:lang w:eastAsia="pt-PT"/>
        </w:rPr>
        <w:sectPr w:rsidR="0081344E" w:rsidSect="00264CFE">
          <w:footerReference w:type="default" r:id="rId11"/>
          <w:pgSz w:w="11906" w:h="16838"/>
          <w:pgMar w:top="1417" w:right="1701" w:bottom="1417" w:left="1701" w:header="708" w:footer="708" w:gutter="0"/>
          <w:pgNumType w:fmt="upperRoman" w:start="1"/>
          <w:cols w:space="708"/>
          <w:titlePg/>
          <w:docGrid w:linePitch="360"/>
        </w:sectPr>
      </w:pPr>
    </w:p>
    <w:p w:rsidR="0081344E" w:rsidRDefault="0081344E" w:rsidP="0081344E">
      <w:pPr>
        <w:widowControl w:val="0"/>
        <w:spacing w:line="240" w:lineRule="auto"/>
        <w:ind w:left="330" w:right="810"/>
        <w:jc w:val="center"/>
        <w:rPr>
          <w:rFonts w:ascii="Arial" w:hAnsi="Arial" w:cs="Arial"/>
          <w:b/>
          <w:bCs/>
          <w:sz w:val="28"/>
          <w:szCs w:val="28"/>
        </w:rPr>
      </w:pPr>
      <w:r>
        <w:rPr>
          <w:noProof/>
          <w:sz w:val="24"/>
          <w:szCs w:val="24"/>
          <w:lang w:eastAsia="pt-PT"/>
        </w:rPr>
        <w:lastRenderedPageBreak/>
        <w:drawing>
          <wp:anchor distT="36576" distB="36576" distL="36576" distR="36576" simplePos="0" relativeHeight="251704320" behindDoc="0" locked="0" layoutInCell="1" allowOverlap="1" wp14:anchorId="21D1ECD6" wp14:editId="0D77A530">
            <wp:simplePos x="0" y="0"/>
            <wp:positionH relativeFrom="column">
              <wp:posOffset>-730885</wp:posOffset>
            </wp:positionH>
            <wp:positionV relativeFrom="paragraph">
              <wp:posOffset>-49530</wp:posOffset>
            </wp:positionV>
            <wp:extent cx="1494155" cy="1436370"/>
            <wp:effectExtent l="19050" t="0" r="0" b="0"/>
            <wp:wrapNone/>
            <wp:docPr id="12"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0179A0">
        <w:rPr>
          <w:rFonts w:ascii="Arial" w:hAnsi="Arial" w:cs="Arial"/>
          <w:b/>
          <w:bCs/>
          <w:noProof/>
          <w:sz w:val="28"/>
          <w:szCs w:val="28"/>
          <w:lang w:eastAsia="pt-PT"/>
        </w:rPr>
        <mc:AlternateContent>
          <mc:Choice Requires="wps">
            <w:drawing>
              <wp:anchor distT="0" distB="0" distL="114300" distR="114300" simplePos="0" relativeHeight="251703296" behindDoc="0" locked="0" layoutInCell="1" allowOverlap="1" wp14:anchorId="4208D4F0" wp14:editId="67DDE55C">
                <wp:simplePos x="0" y="0"/>
                <wp:positionH relativeFrom="column">
                  <wp:posOffset>29210</wp:posOffset>
                </wp:positionH>
                <wp:positionV relativeFrom="paragraph">
                  <wp:posOffset>-450850</wp:posOffset>
                </wp:positionV>
                <wp:extent cx="5838825" cy="8731250"/>
                <wp:effectExtent l="19685" t="25400" r="27940" b="25400"/>
                <wp:wrapNone/>
                <wp:docPr id="1765" name="Rectangle 1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8825" cy="8731250"/>
                        </a:xfrm>
                        <a:prstGeom prst="rect">
                          <a:avLst/>
                        </a:prstGeom>
                        <a:noFill/>
                        <a:ln w="38100">
                          <a:solidFill>
                            <a:schemeClr val="tx1">
                              <a:lumMod val="50000"/>
                              <a:lumOff val="5000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500" o:spid="_x0000_s1026" style="position:absolute;margin-left:2.3pt;margin-top:-35.5pt;width:459.75pt;height:68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" filled="f" strokecolor="gray [1629]" strokeweight="3pt"/>
            </w:pict>
          </mc:Fallback>
        </mc:AlternateContent>
      </w:r>
    </w:p>
    <w:p w:rsidR="0081344E" w:rsidRPr="00192BAD" w:rsidRDefault="0081344E" w:rsidP="0081344E">
      <w:pPr>
        <w:widowControl w:val="0"/>
        <w:spacing w:line="240" w:lineRule="auto"/>
        <w:ind w:left="1560" w:right="810"/>
        <w:jc w:val="center"/>
        <w:rPr>
          <w:rFonts w:ascii="Arial" w:hAnsi="Arial" w:cs="Arial"/>
          <w:b/>
          <w:bCs/>
          <w:color w:val="404040" w:themeColor="text1" w:themeTint="BF"/>
          <w:sz w:val="28"/>
          <w:szCs w:val="28"/>
          <w:rPrChange w:id="1" w:author="Ruben" w:date="2014-09-09T11:37:00Z">
            <w:rPr>
              <w:rFonts w:ascii="Arial" w:hAnsi="Arial" w:cs="Arial"/>
              <w:b/>
              <w:bCs/>
              <w:color w:val="404040" w:themeColor="text1" w:themeTint="BF"/>
              <w:sz w:val="28"/>
              <w:szCs w:val="28"/>
              <w:lang w:val="en-GB"/>
            </w:rPr>
          </w:rPrChange>
        </w:rPr>
      </w:pPr>
      <w:r w:rsidRPr="00192BAD">
        <w:rPr>
          <w:rFonts w:ascii="Arial" w:hAnsi="Arial" w:cs="Arial"/>
          <w:b/>
          <w:bCs/>
          <w:color w:val="404040" w:themeColor="text1" w:themeTint="BF"/>
          <w:sz w:val="28"/>
          <w:szCs w:val="28"/>
          <w:rPrChange w:id="2" w:author="Ruben" w:date="2014-09-09T11:37:00Z">
            <w:rPr>
              <w:rFonts w:ascii="Arial" w:hAnsi="Arial" w:cs="Arial"/>
              <w:b/>
              <w:bCs/>
              <w:color w:val="404040" w:themeColor="text1" w:themeTint="BF"/>
              <w:sz w:val="28"/>
              <w:szCs w:val="28"/>
              <w:lang w:val="en-GB"/>
            </w:rPr>
          </w:rPrChange>
        </w:rPr>
        <w:t>Luis Miguel Sintra Salvo Paiva</w:t>
      </w:r>
    </w:p>
    <w:p w:rsidR="0081344E" w:rsidRPr="00192BAD" w:rsidRDefault="0081344E" w:rsidP="0081344E">
      <w:pPr>
        <w:widowControl w:val="0"/>
        <w:spacing w:line="240" w:lineRule="auto"/>
        <w:ind w:left="1560" w:right="810"/>
        <w:jc w:val="center"/>
        <w:rPr>
          <w:rFonts w:ascii="Arial" w:hAnsi="Arial" w:cs="Arial"/>
          <w:i/>
          <w:color w:val="404040" w:themeColor="text1" w:themeTint="BF"/>
          <w:rPrChange w:id="3" w:author="Ruben" w:date="2014-09-09T11:37:00Z">
            <w:rPr>
              <w:rFonts w:ascii="Arial" w:hAnsi="Arial" w:cs="Arial"/>
              <w:i/>
              <w:color w:val="404040" w:themeColor="text1" w:themeTint="BF"/>
              <w:lang w:val="en-GB"/>
            </w:rPr>
          </w:rPrChange>
        </w:rPr>
      </w:pPr>
    </w:p>
    <w:p w:rsidR="0081344E" w:rsidRPr="00192BAD" w:rsidRDefault="0081344E" w:rsidP="0081344E">
      <w:pPr>
        <w:widowControl w:val="0"/>
        <w:spacing w:line="240" w:lineRule="auto"/>
        <w:ind w:left="1560" w:right="810"/>
        <w:jc w:val="center"/>
        <w:rPr>
          <w:rFonts w:ascii="Arial" w:hAnsi="Arial" w:cs="Arial"/>
          <w:i/>
          <w:color w:val="404040" w:themeColor="text1" w:themeTint="BF"/>
          <w:rPrChange w:id="4" w:author="Ruben" w:date="2014-09-09T11:37:00Z">
            <w:rPr>
              <w:rFonts w:ascii="Arial" w:hAnsi="Arial" w:cs="Arial"/>
              <w:i/>
              <w:color w:val="404040" w:themeColor="text1" w:themeTint="BF"/>
              <w:lang w:val="en-GB"/>
            </w:rPr>
          </w:rPrChange>
        </w:rPr>
      </w:pPr>
      <w:r w:rsidRPr="00192BAD">
        <w:rPr>
          <w:rFonts w:ascii="Arial" w:hAnsi="Arial" w:cs="Arial"/>
          <w:i/>
          <w:color w:val="404040" w:themeColor="text1" w:themeTint="BF"/>
          <w:rPrChange w:id="5" w:author="Ruben" w:date="2014-09-09T11:37:00Z">
            <w:rPr>
              <w:rFonts w:ascii="Arial" w:hAnsi="Arial" w:cs="Arial"/>
              <w:i/>
              <w:color w:val="404040" w:themeColor="text1" w:themeTint="BF"/>
              <w:lang w:val="en-GB"/>
            </w:rPr>
          </w:rPrChange>
        </w:rPr>
        <w:t xml:space="preserve"> </w:t>
      </w:r>
    </w:p>
    <w:p w:rsidR="0081344E" w:rsidRPr="00192BAD" w:rsidRDefault="0081344E" w:rsidP="0081344E">
      <w:pPr>
        <w:widowControl w:val="0"/>
        <w:spacing w:line="240" w:lineRule="auto"/>
        <w:ind w:left="1560" w:right="810"/>
        <w:jc w:val="center"/>
        <w:rPr>
          <w:rFonts w:ascii="Arial" w:hAnsi="Arial" w:cs="Arial"/>
          <w:i/>
          <w:color w:val="404040" w:themeColor="text1" w:themeTint="BF"/>
          <w:rPrChange w:id="6" w:author="Ruben" w:date="2014-09-09T11:37:00Z">
            <w:rPr>
              <w:rFonts w:ascii="Arial" w:hAnsi="Arial" w:cs="Arial"/>
              <w:i/>
              <w:color w:val="404040" w:themeColor="text1" w:themeTint="BF"/>
              <w:lang w:val="en-GB"/>
            </w:rPr>
          </w:rPrChange>
        </w:rPr>
      </w:pPr>
    </w:p>
    <w:p w:rsidR="0081344E" w:rsidRPr="00192BAD" w:rsidRDefault="0081344E" w:rsidP="0081344E">
      <w:pPr>
        <w:widowControl w:val="0"/>
        <w:spacing w:line="240" w:lineRule="auto"/>
        <w:ind w:left="1560" w:right="810"/>
        <w:jc w:val="center"/>
        <w:rPr>
          <w:rFonts w:ascii="Arial" w:hAnsi="Arial" w:cs="Arial"/>
          <w:i/>
          <w:color w:val="404040" w:themeColor="text1" w:themeTint="BF"/>
          <w:rPrChange w:id="7" w:author="Ruben" w:date="2014-09-09T11:37:00Z">
            <w:rPr>
              <w:rFonts w:ascii="Arial" w:hAnsi="Arial" w:cs="Arial"/>
              <w:i/>
              <w:color w:val="404040" w:themeColor="text1" w:themeTint="BF"/>
              <w:lang w:val="en-GB"/>
            </w:rPr>
          </w:rPrChange>
        </w:rPr>
      </w:pPr>
    </w:p>
    <w:p w:rsidR="0081344E" w:rsidRPr="00192BAD" w:rsidRDefault="0081344E" w:rsidP="0081344E">
      <w:pPr>
        <w:widowControl w:val="0"/>
        <w:spacing w:line="240" w:lineRule="auto"/>
        <w:ind w:left="1560" w:right="810"/>
        <w:jc w:val="center"/>
        <w:rPr>
          <w:rFonts w:ascii="Arial" w:hAnsi="Arial" w:cs="Arial"/>
          <w:b/>
          <w:bCs/>
          <w:color w:val="404040" w:themeColor="text1" w:themeTint="BF"/>
          <w:rPrChange w:id="8" w:author="Ruben" w:date="2014-09-09T11:37:00Z">
            <w:rPr>
              <w:rFonts w:ascii="Arial" w:hAnsi="Arial" w:cs="Arial"/>
              <w:b/>
              <w:bCs/>
              <w:color w:val="404040" w:themeColor="text1" w:themeTint="BF"/>
              <w:lang w:val="en-GB"/>
            </w:rPr>
          </w:rPrChange>
        </w:rPr>
      </w:pPr>
      <w:r w:rsidRPr="00192BAD">
        <w:rPr>
          <w:rFonts w:ascii="Arial" w:hAnsi="Arial" w:cs="Arial"/>
          <w:b/>
          <w:bCs/>
          <w:color w:val="404040" w:themeColor="text1" w:themeTint="BF"/>
          <w:rPrChange w:id="9" w:author="Ruben" w:date="2014-09-09T11:37:00Z">
            <w:rPr>
              <w:rFonts w:ascii="Arial" w:hAnsi="Arial" w:cs="Arial"/>
              <w:b/>
              <w:bCs/>
              <w:color w:val="404040" w:themeColor="text1" w:themeTint="BF"/>
              <w:lang w:val="en-GB"/>
            </w:rPr>
          </w:rPrChange>
        </w:rPr>
        <w:t> </w:t>
      </w:r>
    </w:p>
    <w:p w:rsidR="0081344E" w:rsidRPr="00192BAD" w:rsidRDefault="0081344E" w:rsidP="0081344E">
      <w:pPr>
        <w:widowControl w:val="0"/>
        <w:spacing w:line="240" w:lineRule="auto"/>
        <w:ind w:left="1560" w:right="810"/>
        <w:jc w:val="center"/>
        <w:rPr>
          <w:rFonts w:ascii="Arial" w:hAnsi="Arial" w:cs="Arial"/>
          <w:b/>
          <w:bCs/>
          <w:color w:val="404040" w:themeColor="text1" w:themeTint="BF"/>
          <w:rPrChange w:id="10" w:author="Ruben" w:date="2014-09-09T11:37:00Z">
            <w:rPr>
              <w:rFonts w:ascii="Arial" w:hAnsi="Arial" w:cs="Arial"/>
              <w:b/>
              <w:bCs/>
              <w:color w:val="404040" w:themeColor="text1" w:themeTint="BF"/>
              <w:lang w:val="en-GB"/>
            </w:rPr>
          </w:rPrChange>
        </w:rPr>
      </w:pPr>
      <w:r w:rsidRPr="00192BAD">
        <w:rPr>
          <w:rFonts w:ascii="Arial" w:hAnsi="Arial" w:cs="Arial"/>
          <w:b/>
          <w:bCs/>
          <w:color w:val="404040" w:themeColor="text1" w:themeTint="BF"/>
          <w:rPrChange w:id="11" w:author="Ruben" w:date="2014-09-09T11:37:00Z">
            <w:rPr>
              <w:rFonts w:ascii="Arial" w:hAnsi="Arial" w:cs="Arial"/>
              <w:b/>
              <w:bCs/>
              <w:color w:val="404040" w:themeColor="text1" w:themeTint="BF"/>
              <w:lang w:val="en-GB"/>
            </w:rPr>
          </w:rPrChange>
        </w:rPr>
        <w:t> </w:t>
      </w:r>
    </w:p>
    <w:p w:rsidR="0081344E" w:rsidRPr="00192BAD" w:rsidRDefault="0081344E" w:rsidP="0081344E">
      <w:pPr>
        <w:widowControl w:val="0"/>
        <w:spacing w:line="240" w:lineRule="auto"/>
        <w:ind w:left="1560" w:right="810"/>
        <w:jc w:val="center"/>
        <w:rPr>
          <w:rFonts w:ascii="Arial" w:hAnsi="Arial" w:cs="Arial"/>
          <w:b/>
          <w:bCs/>
          <w:color w:val="404040" w:themeColor="text1" w:themeTint="BF"/>
          <w:rPrChange w:id="12" w:author="Ruben" w:date="2014-09-09T11:37:00Z">
            <w:rPr>
              <w:rFonts w:ascii="Arial" w:hAnsi="Arial" w:cs="Arial"/>
              <w:b/>
              <w:bCs/>
              <w:color w:val="404040" w:themeColor="text1" w:themeTint="BF"/>
              <w:lang w:val="en-GB"/>
            </w:rPr>
          </w:rPrChange>
        </w:rPr>
      </w:pPr>
      <w:r w:rsidRPr="00192BAD">
        <w:rPr>
          <w:rFonts w:ascii="Arial" w:hAnsi="Arial" w:cs="Arial"/>
          <w:b/>
          <w:bCs/>
          <w:color w:val="404040" w:themeColor="text1" w:themeTint="BF"/>
          <w:rPrChange w:id="13" w:author="Ruben" w:date="2014-09-09T11:37:00Z">
            <w:rPr>
              <w:rFonts w:ascii="Arial" w:hAnsi="Arial" w:cs="Arial"/>
              <w:b/>
              <w:bCs/>
              <w:color w:val="404040" w:themeColor="text1" w:themeTint="BF"/>
              <w:lang w:val="en-GB"/>
            </w:rPr>
          </w:rPrChange>
        </w:rPr>
        <w:t> </w:t>
      </w:r>
    </w:p>
    <w:p w:rsidR="0081344E" w:rsidRPr="00192BAD" w:rsidRDefault="0081344E" w:rsidP="0081344E">
      <w:pPr>
        <w:widowControl w:val="0"/>
        <w:spacing w:line="240" w:lineRule="auto"/>
        <w:ind w:left="1560" w:right="810"/>
        <w:jc w:val="center"/>
        <w:rPr>
          <w:rFonts w:ascii="Arial" w:hAnsi="Arial" w:cs="Arial"/>
          <w:b/>
          <w:bCs/>
          <w:color w:val="404040" w:themeColor="text1" w:themeTint="BF"/>
          <w:rPrChange w:id="14" w:author="Ruben" w:date="2014-09-09T11:37:00Z">
            <w:rPr>
              <w:rFonts w:ascii="Arial" w:hAnsi="Arial" w:cs="Arial"/>
              <w:b/>
              <w:bCs/>
              <w:color w:val="404040" w:themeColor="text1" w:themeTint="BF"/>
              <w:lang w:val="en-GB"/>
            </w:rPr>
          </w:rPrChange>
        </w:rPr>
      </w:pPr>
      <w:r w:rsidRPr="00192BAD">
        <w:rPr>
          <w:rFonts w:ascii="Arial" w:hAnsi="Arial" w:cs="Arial"/>
          <w:b/>
          <w:bCs/>
          <w:color w:val="404040" w:themeColor="text1" w:themeTint="BF"/>
          <w:rPrChange w:id="15" w:author="Ruben" w:date="2014-09-09T11:37:00Z">
            <w:rPr>
              <w:rFonts w:ascii="Arial" w:hAnsi="Arial" w:cs="Arial"/>
              <w:b/>
              <w:bCs/>
              <w:color w:val="404040" w:themeColor="text1" w:themeTint="BF"/>
              <w:lang w:val="en-GB"/>
            </w:rPr>
          </w:rPrChange>
        </w:rPr>
        <w:t> </w:t>
      </w:r>
    </w:p>
    <w:p w:rsidR="0081344E" w:rsidRPr="00192BAD" w:rsidRDefault="0081344E" w:rsidP="0081344E">
      <w:pPr>
        <w:widowControl w:val="0"/>
        <w:spacing w:line="240" w:lineRule="auto"/>
        <w:ind w:left="1560" w:right="810"/>
        <w:jc w:val="center"/>
        <w:rPr>
          <w:rFonts w:ascii="Arial" w:hAnsi="Arial" w:cs="Arial"/>
          <w:b/>
          <w:bCs/>
          <w:color w:val="404040" w:themeColor="text1" w:themeTint="BF"/>
          <w:rPrChange w:id="16" w:author="Ruben" w:date="2014-09-09T11:37:00Z">
            <w:rPr>
              <w:rFonts w:ascii="Arial" w:hAnsi="Arial" w:cs="Arial"/>
              <w:b/>
              <w:bCs/>
              <w:color w:val="404040" w:themeColor="text1" w:themeTint="BF"/>
              <w:lang w:val="en-GB"/>
            </w:rPr>
          </w:rPrChange>
        </w:rPr>
      </w:pPr>
      <w:r w:rsidRPr="00192BAD">
        <w:rPr>
          <w:rFonts w:ascii="Arial" w:hAnsi="Arial" w:cs="Arial"/>
          <w:b/>
          <w:bCs/>
          <w:color w:val="404040" w:themeColor="text1" w:themeTint="BF"/>
          <w:rPrChange w:id="17" w:author="Ruben" w:date="2014-09-09T11:37:00Z">
            <w:rPr>
              <w:rFonts w:ascii="Arial" w:hAnsi="Arial" w:cs="Arial"/>
              <w:b/>
              <w:bCs/>
              <w:color w:val="404040" w:themeColor="text1" w:themeTint="BF"/>
              <w:lang w:val="en-GB"/>
            </w:rPr>
          </w:rPrChange>
        </w:rPr>
        <w:t>  </w:t>
      </w:r>
    </w:p>
    <w:p w:rsidR="0081344E" w:rsidRPr="00192BAD" w:rsidRDefault="0081344E" w:rsidP="0081344E">
      <w:pPr>
        <w:widowControl w:val="0"/>
        <w:spacing w:line="240" w:lineRule="auto"/>
        <w:ind w:left="1560" w:right="810"/>
        <w:jc w:val="center"/>
        <w:rPr>
          <w:rFonts w:ascii="Arial" w:hAnsi="Arial" w:cs="Arial"/>
          <w:b/>
          <w:bCs/>
          <w:color w:val="404040" w:themeColor="text1" w:themeTint="BF"/>
          <w:rPrChange w:id="18" w:author="Ruben" w:date="2014-09-09T11:37:00Z">
            <w:rPr>
              <w:rFonts w:ascii="Arial" w:hAnsi="Arial" w:cs="Arial"/>
              <w:b/>
              <w:bCs/>
              <w:color w:val="404040" w:themeColor="text1" w:themeTint="BF"/>
              <w:lang w:val="en-GB"/>
            </w:rPr>
          </w:rPrChange>
        </w:rPr>
      </w:pPr>
      <w:r w:rsidRPr="00192BAD">
        <w:rPr>
          <w:rFonts w:ascii="Arial" w:hAnsi="Arial" w:cs="Arial"/>
          <w:b/>
          <w:bCs/>
          <w:color w:val="404040" w:themeColor="text1" w:themeTint="BF"/>
          <w:rPrChange w:id="19" w:author="Ruben" w:date="2014-09-09T11:37:00Z">
            <w:rPr>
              <w:rFonts w:ascii="Arial" w:hAnsi="Arial" w:cs="Arial"/>
              <w:b/>
              <w:bCs/>
              <w:color w:val="404040" w:themeColor="text1" w:themeTint="BF"/>
              <w:lang w:val="en-GB"/>
            </w:rPr>
          </w:rPrChange>
        </w:rPr>
        <w:t> </w:t>
      </w:r>
    </w:p>
    <w:p w:rsidR="0081344E" w:rsidRPr="00192BAD" w:rsidRDefault="0081344E" w:rsidP="0081344E">
      <w:pPr>
        <w:widowControl w:val="0"/>
        <w:spacing w:line="240" w:lineRule="auto"/>
        <w:ind w:left="1560" w:right="810"/>
        <w:jc w:val="center"/>
        <w:rPr>
          <w:rFonts w:ascii="Arial" w:hAnsi="Arial" w:cs="Arial"/>
          <w:b/>
          <w:bCs/>
          <w:color w:val="404040" w:themeColor="text1" w:themeTint="BF"/>
          <w:rPrChange w:id="20" w:author="Ruben" w:date="2014-09-09T11:37:00Z">
            <w:rPr>
              <w:rFonts w:ascii="Arial" w:hAnsi="Arial" w:cs="Arial"/>
              <w:b/>
              <w:bCs/>
              <w:color w:val="404040" w:themeColor="text1" w:themeTint="BF"/>
              <w:lang w:val="en-GB"/>
            </w:rPr>
          </w:rPrChange>
        </w:rPr>
      </w:pPr>
      <w:r w:rsidRPr="00192BAD">
        <w:rPr>
          <w:rFonts w:ascii="Arial" w:hAnsi="Arial" w:cs="Arial"/>
          <w:b/>
          <w:bCs/>
          <w:color w:val="404040" w:themeColor="text1" w:themeTint="BF"/>
          <w:rPrChange w:id="21" w:author="Ruben" w:date="2014-09-09T11:37:00Z">
            <w:rPr>
              <w:rFonts w:ascii="Arial" w:hAnsi="Arial" w:cs="Arial"/>
              <w:b/>
              <w:bCs/>
              <w:color w:val="404040" w:themeColor="text1" w:themeTint="BF"/>
              <w:lang w:val="en-GB"/>
            </w:rPr>
          </w:rPrChange>
        </w:rPr>
        <w:t> </w: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sz w:val="32"/>
          <w:szCs w:val="32"/>
          <w:lang w:val="en-GB"/>
        </w:rPr>
      </w:pPr>
      <w:r w:rsidRPr="00D07D06">
        <w:rPr>
          <w:rFonts w:ascii="Arial" w:hAnsi="Arial" w:cs="Arial"/>
          <w:b/>
          <w:color w:val="404040" w:themeColor="text1" w:themeTint="BF"/>
          <w:sz w:val="32"/>
          <w:szCs w:val="32"/>
          <w:lang w:val="en-GB"/>
        </w:rPr>
        <w:t>Semantic relations extraction in unstructured information for domain ontologies enrichment</w:t>
      </w:r>
    </w:p>
    <w:p w:rsidR="0081344E" w:rsidRPr="00C022B7" w:rsidRDefault="0081344E" w:rsidP="0081344E">
      <w:pPr>
        <w:widowControl w:val="0"/>
        <w:spacing w:line="240" w:lineRule="auto"/>
        <w:ind w:left="1560" w:right="810"/>
        <w:jc w:val="center"/>
        <w:rPr>
          <w:rFonts w:ascii="Arial" w:hAnsi="Arial" w:cs="Arial"/>
          <w:i/>
          <w:lang w:val="en-GB"/>
        </w:rPr>
      </w:pPr>
    </w:p>
    <w:p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Dissertação para obtenção do Grau de Mestre em</w:t>
      </w:r>
    </w:p>
    <w:p w:rsidR="0081344E" w:rsidRDefault="0081344E" w:rsidP="0081344E">
      <w:pPr>
        <w:widowControl w:val="0"/>
        <w:spacing w:line="240" w:lineRule="auto"/>
        <w:ind w:left="1560" w:right="810"/>
        <w:jc w:val="center"/>
        <w:rPr>
          <w:rFonts w:ascii="Arial" w:hAnsi="Arial" w:cs="Arial"/>
        </w:rPr>
      </w:pPr>
      <w:r>
        <w:rPr>
          <w:rFonts w:ascii="Arial" w:hAnsi="Arial" w:cs="Arial"/>
        </w:rPr>
        <w:t>Engenharia Electrotécnica e de Computadores</w:t>
      </w:r>
    </w:p>
    <w:p w:rsidR="0081344E" w:rsidRPr="00F740DF" w:rsidRDefault="0081344E" w:rsidP="0081344E">
      <w:pPr>
        <w:widowControl w:val="0"/>
        <w:spacing w:line="240" w:lineRule="auto"/>
        <w:ind w:left="1560" w:right="810"/>
        <w:jc w:val="center"/>
        <w:rPr>
          <w:rFonts w:ascii="Arial" w:hAnsi="Arial" w:cs="Arial"/>
          <w:i/>
        </w:rPr>
      </w:pPr>
    </w:p>
    <w:p w:rsidR="0081344E" w:rsidRPr="00F740DF" w:rsidRDefault="0081344E" w:rsidP="0081344E">
      <w:pPr>
        <w:widowControl w:val="0"/>
        <w:spacing w:line="240" w:lineRule="auto"/>
        <w:ind w:left="1560" w:right="810"/>
        <w:jc w:val="center"/>
        <w:rPr>
          <w:rFonts w:ascii="Arial" w:hAnsi="Arial" w:cs="Arial"/>
        </w:rPr>
      </w:pP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Pr="00F740DF" w:rsidRDefault="0081344E" w:rsidP="0081344E">
      <w:pPr>
        <w:widowControl w:val="0"/>
        <w:spacing w:line="240" w:lineRule="auto"/>
        <w:ind w:left="1560" w:right="810"/>
        <w:jc w:val="center"/>
        <w:rPr>
          <w:rFonts w:ascii="Arial" w:hAnsi="Arial" w:cs="Arial"/>
          <w:b/>
          <w:bCs/>
          <w:sz w:val="32"/>
          <w:szCs w:val="32"/>
        </w:rPr>
      </w:pPr>
      <w:r>
        <w:rPr>
          <w:rFonts w:ascii="Arial" w:hAnsi="Arial" w:cs="Arial"/>
          <w:sz w:val="24"/>
          <w:szCs w:val="24"/>
        </w:rPr>
        <w:t>Orientador: Professor Pedro Maló, FCT-UNL</w:t>
      </w:r>
    </w:p>
    <w:p w:rsidR="0081344E" w:rsidRDefault="0081344E" w:rsidP="0081344E">
      <w:pPr>
        <w:widowControl w:val="0"/>
        <w:spacing w:line="240" w:lineRule="auto"/>
        <w:ind w:left="1560" w:right="810"/>
        <w:rPr>
          <w:rFonts w:ascii="Arial" w:hAnsi="Arial" w:cs="Arial"/>
          <w:sz w:val="24"/>
          <w:szCs w:val="24"/>
        </w:rPr>
      </w:pPr>
      <w:r>
        <w:rPr>
          <w:rFonts w:ascii="Arial" w:hAnsi="Arial" w:cs="Arial"/>
          <w:sz w:val="24"/>
          <w:szCs w:val="24"/>
        </w:rPr>
        <w:t xml:space="preserve">          Co-orientador: Professor Celson Lima, MIT</w:t>
      </w:r>
    </w:p>
    <w:p w:rsidR="0081344E" w:rsidRPr="00F740DF" w:rsidRDefault="0081344E" w:rsidP="0081344E">
      <w:pPr>
        <w:widowControl w:val="0"/>
        <w:spacing w:line="240" w:lineRule="auto"/>
        <w:ind w:left="1560" w:right="810"/>
        <w:jc w:val="center"/>
        <w:rPr>
          <w:rFonts w:ascii="Arial" w:hAnsi="Arial" w:cs="Arial"/>
          <w:i/>
        </w:rPr>
      </w:pPr>
    </w:p>
    <w:p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675"/>
        <w:jc w:val="center"/>
        <w:rPr>
          <w:rFonts w:ascii="Arial" w:hAnsi="Arial" w:cs="Arial"/>
        </w:rPr>
      </w:pP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bCs/>
          <w:i/>
        </w:rPr>
      </w:pPr>
      <w:r>
        <w:rPr>
          <w:rFonts w:ascii="Arial" w:hAnsi="Arial" w:cs="Arial"/>
        </w:rPr>
        <w:tab/>
      </w:r>
      <w:r>
        <w:rPr>
          <w:rFonts w:ascii="Arial" w:hAnsi="Arial" w:cs="Arial"/>
        </w:rPr>
        <w:tab/>
        <w:t xml:space="preserve">          Júri: </w:t>
      </w:r>
      <w:r w:rsidRPr="00F740DF">
        <w:rPr>
          <w:rFonts w:ascii="Arial" w:hAnsi="Arial" w:cs="Arial"/>
          <w:i/>
        </w:rPr>
        <w:t xml:space="preserve">(Font: Arial, </w:t>
      </w:r>
      <w:r>
        <w:rPr>
          <w:rFonts w:ascii="Arial" w:hAnsi="Arial" w:cs="Arial"/>
          <w:i/>
        </w:rPr>
        <w:t>10</w:t>
      </w:r>
      <w:r w:rsidRPr="00F740DF">
        <w:rPr>
          <w:rFonts w:ascii="Arial" w:hAnsi="Arial" w:cs="Arial"/>
          <w:i/>
        </w:rPr>
        <w:t xml:space="preserve"> pt </w:t>
      </w:r>
      <w:r>
        <w:rPr>
          <w:rFonts w:ascii="Arial" w:hAnsi="Arial" w:cs="Arial"/>
          <w:i/>
        </w:rPr>
        <w:t>normal</w:t>
      </w:r>
      <w:r w:rsidRPr="00F740DF">
        <w:rPr>
          <w:rFonts w:ascii="Arial" w:hAnsi="Arial" w:cs="Arial"/>
          <w:bCs/>
          <w:i/>
        </w:rPr>
        <w:t>)</w:t>
      </w:r>
    </w:p>
    <w:p w:rsidR="0081344E" w:rsidRPr="00F740DF" w:rsidRDefault="0081344E" w:rsidP="0081344E">
      <w:pPr>
        <w:widowControl w:val="0"/>
        <w:spacing w:line="240" w:lineRule="auto"/>
        <w:ind w:left="1560" w:right="810"/>
        <w:jc w:val="center"/>
        <w:rPr>
          <w:rFonts w:ascii="Arial" w:hAnsi="Arial" w:cs="Arial"/>
          <w:i/>
        </w:rPr>
      </w:pP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Presidente:</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 xml:space="preserve"> Arguente(s):</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Vogal(ais):</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Prof. Doutor Pedro Maló</w:t>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Prof. Doutor Celson Lima</w:t>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Mestre Ruben Costa</w:t>
            </w:r>
          </w:p>
        </w:tc>
      </w:tr>
    </w:tbl>
    <w:p w:rsidR="0081344E" w:rsidRDefault="000179A0" w:rsidP="0081344E">
      <w:pPr>
        <w:widowControl w:val="0"/>
        <w:spacing w:line="240" w:lineRule="auto"/>
        <w:ind w:left="1560" w:right="10"/>
        <w:jc w:val="center"/>
        <w:rPr>
          <w:rFonts w:ascii="Arial" w:hAnsi="Arial" w:cs="Arial"/>
        </w:rPr>
      </w:pPr>
      <w:r>
        <w:rPr>
          <w:rFonts w:ascii="Arial" w:hAnsi="Arial" w:cs="Arial"/>
          <w:b/>
          <w:bCs/>
          <w:noProof/>
          <w:sz w:val="32"/>
          <w:szCs w:val="32"/>
          <w:lang w:eastAsia="pt-PT"/>
        </w:rPr>
        <mc:AlternateContent>
          <mc:Choice Requires="wps">
            <w:drawing>
              <wp:anchor distT="4294967295" distB="4294967295" distL="114300" distR="114300" simplePos="0" relativeHeight="251707392" behindDoc="0" locked="0" layoutInCell="1" allowOverlap="1" wp14:anchorId="46B4E306" wp14:editId="24762689">
                <wp:simplePos x="0" y="0"/>
                <wp:positionH relativeFrom="column">
                  <wp:posOffset>7673340</wp:posOffset>
                </wp:positionH>
                <wp:positionV relativeFrom="paragraph">
                  <wp:posOffset>128269</wp:posOffset>
                </wp:positionV>
                <wp:extent cx="1009650" cy="0"/>
                <wp:effectExtent l="0" t="0" r="19050" b="19050"/>
                <wp:wrapNone/>
                <wp:docPr id="1764" name="Conexão recta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9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xão recta 10" o:spid="_x0000_s1026" style="position:absolute;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" strokecolor="#4579b8 [3044]">
                <o:lock v:ext="edit" shapetype="f"/>
              </v:line>
            </w:pict>
          </mc:Fallback>
        </mc:AlternateContent>
      </w:r>
      <w:r w:rsidR="0081344E">
        <w:rPr>
          <w:rFonts w:ascii="Arial" w:hAnsi="Arial" w:cs="Arial"/>
        </w:rPr>
        <w:t xml:space="preserve">                     </w:t>
      </w:r>
    </w:p>
    <w:p w:rsidR="0081344E" w:rsidRDefault="0081344E" w:rsidP="0081344E">
      <w:pPr>
        <w:widowControl w:val="0"/>
        <w:spacing w:line="240" w:lineRule="auto"/>
        <w:ind w:left="2977" w:right="675"/>
        <w:jc w:val="center"/>
        <w:rPr>
          <w:rFonts w:ascii="Arial" w:hAnsi="Arial" w:cs="Arial"/>
        </w:rPr>
      </w:pPr>
      <w:r>
        <w:rPr>
          <w:rFonts w:ascii="Arial" w:hAnsi="Arial" w:cs="Arial"/>
        </w:rPr>
        <w:t xml:space="preserve">       </w:t>
      </w:r>
      <w:r w:rsidRPr="00F740DF">
        <w:rPr>
          <w:rFonts w:ascii="Arial" w:hAnsi="Arial" w:cs="Arial"/>
          <w:i/>
        </w:rPr>
        <w:t>(</w:t>
      </w:r>
      <w:r>
        <w:rPr>
          <w:rFonts w:ascii="Arial" w:hAnsi="Arial" w:cs="Arial"/>
          <w:i/>
        </w:rPr>
        <w:t>Tipo de letra</w:t>
      </w:r>
      <w:r w:rsidRPr="00F740DF">
        <w:rPr>
          <w:rFonts w:ascii="Arial" w:hAnsi="Arial" w:cs="Arial"/>
          <w:i/>
        </w:rPr>
        <w:t xml:space="preserve">: Arial, </w:t>
      </w:r>
      <w:r>
        <w:rPr>
          <w:rFonts w:ascii="Arial" w:hAnsi="Arial" w:cs="Arial"/>
          <w:i/>
        </w:rPr>
        <w:t>10</w:t>
      </w:r>
      <w:r w:rsidRPr="00F740DF">
        <w:rPr>
          <w:rFonts w:ascii="Arial" w:hAnsi="Arial" w:cs="Arial"/>
          <w:i/>
        </w:rPr>
        <w:t xml:space="preserve"> pt </w:t>
      </w:r>
      <w:r>
        <w:rPr>
          <w:rFonts w:ascii="Arial" w:hAnsi="Arial" w:cs="Arial"/>
          <w:i/>
        </w:rPr>
        <w:t>normal</w:t>
      </w:r>
      <w:r w:rsidRPr="00F740DF">
        <w:rPr>
          <w:rFonts w:ascii="Arial" w:hAnsi="Arial" w:cs="Arial"/>
          <w:bCs/>
          <w:i/>
        </w:rPr>
        <w:t>)</w:t>
      </w:r>
    </w:p>
    <w:p w:rsidR="0081344E" w:rsidRDefault="0081344E" w:rsidP="0081344E">
      <w:pPr>
        <w:widowControl w:val="0"/>
        <w:spacing w:line="240" w:lineRule="auto"/>
        <w:ind w:left="851" w:right="795"/>
        <w:jc w:val="center"/>
        <w:rPr>
          <w:rFonts w:ascii="Arial" w:hAnsi="Arial" w:cs="Arial"/>
        </w:rPr>
      </w:pPr>
      <w:r>
        <w:rPr>
          <w:rFonts w:ascii="Arial" w:hAnsi="Arial" w:cs="Arial"/>
        </w:rPr>
        <w:t> </w:t>
      </w:r>
      <w:r w:rsidR="000179A0">
        <w:rPr>
          <w:rFonts w:ascii="Arial" w:hAnsi="Arial" w:cs="Arial"/>
          <w:noProof/>
          <w:lang w:eastAsia="pt-PT"/>
        </w:rPr>
        <mc:AlternateContent>
          <mc:Choice Requires="wps">
            <w:drawing>
              <wp:anchor distT="0" distB="0" distL="114300" distR="114300" simplePos="0" relativeHeight="251705344" behindDoc="0" locked="0" layoutInCell="1" allowOverlap="1" wp14:anchorId="63B128F0" wp14:editId="1E7C70DB">
                <wp:simplePos x="0" y="0"/>
                <wp:positionH relativeFrom="column">
                  <wp:posOffset>1491615</wp:posOffset>
                </wp:positionH>
                <wp:positionV relativeFrom="paragraph">
                  <wp:posOffset>86360</wp:posOffset>
                </wp:positionV>
                <wp:extent cx="2922905" cy="590550"/>
                <wp:effectExtent l="0" t="0" r="0" b="0"/>
                <wp:wrapNone/>
                <wp:docPr id="1763" name="Rectâ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590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ângulo 8" o:spid="_x0000_s1026" style="position:absolute;margin-left:117.45pt;margin-top:6.8pt;width:230.15pt;height: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" fillcolor="white [3212]" stroked="f" strokeweight="2pt">
                <v:path arrowok="t"/>
              </v:rect>
            </w:pict>
          </mc:Fallback>
        </mc:AlternateContent>
      </w:r>
      <w:r>
        <w:rPr>
          <w:rFonts w:ascii="Arial" w:hAnsi="Arial" w:cs="Arial"/>
        </w:rPr>
        <w:t> </w:t>
      </w:r>
    </w:p>
    <w:p w:rsidR="0081344E" w:rsidRDefault="0081344E" w:rsidP="0081344E">
      <w:pPr>
        <w:widowControl w:val="0"/>
        <w:spacing w:line="240" w:lineRule="auto"/>
        <w:ind w:left="851" w:right="795"/>
        <w:jc w:val="center"/>
        <w:rPr>
          <w:rFonts w:ascii="Arial" w:hAnsi="Arial" w:cs="Arial"/>
        </w:rPr>
      </w:pPr>
      <w:r>
        <w:rPr>
          <w:rFonts w:ascii="Arial" w:hAnsi="Arial" w:cs="Arial"/>
        </w:rPr>
        <w:t> </w:t>
      </w:r>
    </w:p>
    <w:p w:rsidR="0081344E" w:rsidRDefault="0081344E" w:rsidP="0081344E">
      <w:pPr>
        <w:widowControl w:val="0"/>
        <w:spacing w:line="240" w:lineRule="auto"/>
        <w:ind w:left="851" w:right="795"/>
        <w:jc w:val="center"/>
        <w:rPr>
          <w:rFonts w:ascii="Arial" w:hAnsi="Arial" w:cs="Arial"/>
        </w:rPr>
      </w:pPr>
      <w:r>
        <w:rPr>
          <w:noProof/>
          <w:sz w:val="24"/>
          <w:szCs w:val="24"/>
          <w:lang w:eastAsia="pt-PT"/>
        </w:rPr>
        <w:drawing>
          <wp:anchor distT="36576" distB="36576" distL="36576" distR="36576" simplePos="0" relativeHeight="251706368" behindDoc="0" locked="0" layoutInCell="1" allowOverlap="1" wp14:anchorId="27024A17" wp14:editId="1DE1279A">
            <wp:simplePos x="0" y="0"/>
            <wp:positionH relativeFrom="column">
              <wp:posOffset>1732169</wp:posOffset>
            </wp:positionH>
            <wp:positionV relativeFrom="paragraph">
              <wp:posOffset>6350</wp:posOffset>
            </wp:positionV>
            <wp:extent cx="2454910" cy="379730"/>
            <wp:effectExtent l="19050" t="0" r="2540" b="0"/>
            <wp:wrapNone/>
            <wp:docPr id="15"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Pr>
          <w:rFonts w:ascii="Arial" w:hAnsi="Arial" w:cs="Arial"/>
        </w:rPr>
        <w:t> </w:t>
      </w:r>
    </w:p>
    <w:p w:rsidR="0081344E" w:rsidRDefault="0081344E" w:rsidP="0081344E">
      <w:pPr>
        <w:widowControl w:val="0"/>
        <w:spacing w:line="240" w:lineRule="auto"/>
        <w:ind w:left="851" w:right="795"/>
        <w:jc w:val="center"/>
        <w:rPr>
          <w:rFonts w:ascii="Arial" w:hAnsi="Arial" w:cs="Arial"/>
          <w:b/>
          <w:bCs/>
          <w:sz w:val="18"/>
          <w:szCs w:val="18"/>
        </w:rPr>
      </w:pPr>
      <w:r>
        <w:rPr>
          <w:rFonts w:ascii="Arial" w:hAnsi="Arial" w:cs="Arial"/>
          <w:b/>
          <w:bCs/>
          <w:sz w:val="18"/>
          <w:szCs w:val="18"/>
        </w:rPr>
        <w:t> </w:t>
      </w:r>
    </w:p>
    <w:p w:rsidR="0081344E" w:rsidRDefault="0081344E" w:rsidP="0081344E">
      <w:pPr>
        <w:widowControl w:val="0"/>
        <w:spacing w:line="240" w:lineRule="auto"/>
        <w:ind w:left="851" w:right="795"/>
        <w:jc w:val="center"/>
        <w:rPr>
          <w:rFonts w:ascii="Arial" w:hAnsi="Arial" w:cs="Arial"/>
          <w:b/>
          <w:bCs/>
        </w:rPr>
      </w:pPr>
    </w:p>
    <w:p w:rsidR="0081344E" w:rsidRDefault="0081344E" w:rsidP="0081344E">
      <w:pPr>
        <w:widowControl w:val="0"/>
        <w:spacing w:line="240" w:lineRule="auto"/>
        <w:ind w:left="1560" w:right="810"/>
        <w:jc w:val="center"/>
        <w:rPr>
          <w:rFonts w:ascii="Arial" w:hAnsi="Arial" w:cs="Arial"/>
          <w:b/>
          <w:bCs/>
        </w:rPr>
      </w:pPr>
    </w:p>
    <w:p w:rsidR="0081344E" w:rsidRPr="00192BAD" w:rsidRDefault="0081344E" w:rsidP="0081344E">
      <w:pPr>
        <w:widowControl w:val="0"/>
        <w:spacing w:line="240" w:lineRule="auto"/>
        <w:ind w:left="1560" w:right="810"/>
        <w:jc w:val="center"/>
        <w:rPr>
          <w:rFonts w:ascii="Arial" w:hAnsi="Arial" w:cs="Arial"/>
          <w:b/>
          <w:bCs/>
          <w:color w:val="404040" w:themeColor="text1" w:themeTint="BF"/>
          <w:lang w:val="en-US"/>
          <w:rPrChange w:id="22" w:author="Ruben" w:date="2014-09-09T11:37:00Z">
            <w:rPr>
              <w:rFonts w:ascii="Arial" w:hAnsi="Arial" w:cs="Arial"/>
              <w:b/>
              <w:bCs/>
              <w:color w:val="404040" w:themeColor="text1" w:themeTint="BF"/>
            </w:rPr>
          </w:rPrChange>
        </w:rPr>
      </w:pPr>
      <w:proofErr w:type="spellStart"/>
      <w:r w:rsidRPr="00192BAD">
        <w:rPr>
          <w:rFonts w:ascii="Arial" w:hAnsi="Arial" w:cs="Arial"/>
          <w:b/>
          <w:bCs/>
          <w:color w:val="404040" w:themeColor="text1" w:themeTint="BF"/>
          <w:lang w:val="en-US"/>
          <w:rPrChange w:id="23" w:author="Ruben" w:date="2014-09-09T11:37:00Z">
            <w:rPr>
              <w:rFonts w:ascii="Arial" w:hAnsi="Arial" w:cs="Arial"/>
              <w:b/>
              <w:bCs/>
              <w:color w:val="404040" w:themeColor="text1" w:themeTint="BF"/>
            </w:rPr>
          </w:rPrChange>
        </w:rPr>
        <w:t>Setembro</w:t>
      </w:r>
      <w:proofErr w:type="spellEnd"/>
      <w:r w:rsidRPr="00192BAD">
        <w:rPr>
          <w:rFonts w:ascii="Arial" w:hAnsi="Arial" w:cs="Arial"/>
          <w:b/>
          <w:bCs/>
          <w:color w:val="404040" w:themeColor="text1" w:themeTint="BF"/>
          <w:lang w:val="en-US"/>
          <w:rPrChange w:id="24" w:author="Ruben" w:date="2014-09-09T11:37:00Z">
            <w:rPr>
              <w:rFonts w:ascii="Arial" w:hAnsi="Arial" w:cs="Arial"/>
              <w:b/>
              <w:bCs/>
              <w:color w:val="404040" w:themeColor="text1" w:themeTint="BF"/>
            </w:rPr>
          </w:rPrChange>
        </w:rPr>
        <w:t xml:space="preserve"> 2014</w:t>
      </w:r>
    </w:p>
    <w:p w:rsidR="00D07D06" w:rsidRDefault="00A15DB8">
      <w:pPr>
        <w:rPr>
          <w:lang w:val="en-GB"/>
        </w:rPr>
      </w:pPr>
      <w:r>
        <w:rPr>
          <w:lang w:val="en-GB"/>
        </w:rPr>
        <w:br w:type="page"/>
      </w:r>
      <w:r w:rsidR="00D07D06">
        <w:rPr>
          <w:lang w:val="en-GB"/>
        </w:rPr>
        <w:lastRenderedPageBreak/>
        <w:br w:type="page"/>
      </w:r>
    </w:p>
    <w:p w:rsidR="00D07D06" w:rsidRDefault="00D07D06">
      <w:pPr>
        <w:rPr>
          <w:b/>
          <w:lang w:val="en-GB"/>
        </w:rPr>
      </w:pPr>
      <w:r w:rsidRPr="00D07D06">
        <w:rPr>
          <w:b/>
          <w:sz w:val="28"/>
          <w:szCs w:val="28"/>
          <w:lang w:val="en-GB"/>
        </w:rPr>
        <w:lastRenderedPageBreak/>
        <w:t>COPYRIGHT</w:t>
      </w:r>
    </w:p>
    <w:p w:rsidR="00D07D06" w:rsidRDefault="00D07D06">
      <w:pPr>
        <w:rPr>
          <w:b/>
          <w:lang w:val="en-GB"/>
        </w:rPr>
      </w:pPr>
    </w:p>
    <w:p w:rsidR="00D07D06" w:rsidRDefault="00D07D06" w:rsidP="00D07D06">
      <w:pPr>
        <w:jc w:val="center"/>
        <w:rPr>
          <w:rFonts w:eastAsia="Times New Roman" w:cs="Times New Roman"/>
          <w:color w:val="000000"/>
          <w:sz w:val="24"/>
          <w:szCs w:val="24"/>
          <w:lang w:val="en-GB" w:eastAsia="pt-PT"/>
        </w:rPr>
      </w:pPr>
      <w:r w:rsidRPr="00D07D06">
        <w:rPr>
          <w:rFonts w:eastAsia="Times New Roman" w:cs="Times New Roman"/>
          <w:b/>
          <w:color w:val="000000"/>
          <w:sz w:val="24"/>
          <w:szCs w:val="24"/>
          <w:lang w:val="en-GB" w:eastAsia="pt-PT"/>
        </w:rPr>
        <w:t>Semantic relations extraction in unstructured information for domain ontologies enrichment</w:t>
      </w:r>
    </w:p>
    <w:p w:rsidR="00D07D06" w:rsidRDefault="00D07D06" w:rsidP="00D07D06">
      <w:pPr>
        <w:jc w:val="center"/>
        <w:rPr>
          <w:rFonts w:eastAsia="Times New Roman" w:cs="Times New Roman"/>
          <w:color w:val="000000"/>
          <w:sz w:val="24"/>
          <w:szCs w:val="24"/>
          <w:lang w:val="en-GB" w:eastAsia="pt-PT"/>
        </w:rPr>
      </w:pPr>
    </w:p>
    <w:p w:rsidR="00DA7FFB" w:rsidRDefault="009407FD" w:rsidP="00DA7FFB">
      <w:r w:rsidRPr="002309FF">
        <w:t xml:space="preserve">COPYRIGHT © </w:t>
      </w:r>
      <w:r w:rsidRPr="00D07D06">
        <w:rPr>
          <w:rFonts w:eastAsia="Times New Roman" w:cs="Times New Roman"/>
          <w:color w:val="000000"/>
          <w:sz w:val="24"/>
          <w:szCs w:val="24"/>
          <w:lang w:eastAsia="pt-PT"/>
        </w:rPr>
        <w:t>L</w:t>
      </w:r>
      <w:r w:rsidRPr="00D07D06">
        <w:rPr>
          <w:rFonts w:eastAsia="Times New Roman" w:cs="Times New Roman"/>
          <w:color w:val="000000"/>
          <w:szCs w:val="24"/>
          <w:lang w:eastAsia="pt-PT"/>
        </w:rPr>
        <w:t>uis</w:t>
      </w:r>
      <w:r w:rsidRPr="00D07D06">
        <w:rPr>
          <w:rFonts w:eastAsia="Times New Roman" w:cs="Times New Roman"/>
          <w:color w:val="000000"/>
          <w:sz w:val="24"/>
          <w:szCs w:val="24"/>
          <w:lang w:eastAsia="pt-PT"/>
        </w:rPr>
        <w:t xml:space="preserve"> M</w:t>
      </w:r>
      <w:r w:rsidRPr="00D07D06">
        <w:rPr>
          <w:rFonts w:eastAsia="Times New Roman" w:cs="Times New Roman"/>
          <w:color w:val="000000"/>
          <w:szCs w:val="24"/>
          <w:lang w:eastAsia="pt-PT"/>
        </w:rPr>
        <w:t>iguel</w:t>
      </w:r>
      <w:r w:rsidRPr="00D07D06">
        <w:rPr>
          <w:rFonts w:eastAsia="Times New Roman" w:cs="Times New Roman"/>
          <w:color w:val="000000"/>
          <w:sz w:val="24"/>
          <w:szCs w:val="24"/>
          <w:lang w:eastAsia="pt-PT"/>
        </w:rPr>
        <w:t xml:space="preserve"> S</w:t>
      </w:r>
      <w:r w:rsidRPr="00D07D06">
        <w:rPr>
          <w:rFonts w:eastAsia="Times New Roman" w:cs="Times New Roman"/>
          <w:color w:val="000000"/>
          <w:szCs w:val="24"/>
          <w:lang w:eastAsia="pt-PT"/>
        </w:rPr>
        <w:t>intra</w:t>
      </w:r>
      <w:r w:rsidRPr="00D07D06">
        <w:rPr>
          <w:rFonts w:eastAsia="Times New Roman" w:cs="Times New Roman"/>
          <w:color w:val="000000"/>
          <w:sz w:val="24"/>
          <w:szCs w:val="24"/>
          <w:lang w:eastAsia="pt-PT"/>
        </w:rPr>
        <w:t xml:space="preserve"> S</w:t>
      </w:r>
      <w:r w:rsidRPr="00D07D06">
        <w:rPr>
          <w:rFonts w:eastAsia="Times New Roman" w:cs="Times New Roman"/>
          <w:color w:val="000000"/>
          <w:szCs w:val="24"/>
          <w:lang w:eastAsia="pt-PT"/>
        </w:rPr>
        <w:t>alvo</w:t>
      </w:r>
      <w:r>
        <w:rPr>
          <w:rFonts w:eastAsia="Times New Roman" w:cs="Times New Roman"/>
          <w:color w:val="000000"/>
          <w:sz w:val="24"/>
          <w:szCs w:val="24"/>
          <w:lang w:eastAsia="pt-PT"/>
        </w:rPr>
        <w:t xml:space="preserve"> P</w:t>
      </w:r>
      <w:r w:rsidRPr="00D07D06">
        <w:rPr>
          <w:rFonts w:eastAsia="Times New Roman" w:cs="Times New Roman"/>
          <w:color w:val="000000"/>
          <w:szCs w:val="24"/>
          <w:lang w:eastAsia="pt-PT"/>
        </w:rPr>
        <w:t>aiva</w:t>
      </w:r>
      <w:r w:rsidR="00DA7FFB" w:rsidRPr="002309FF">
        <w:t xml:space="preserve">, </w:t>
      </w:r>
      <w:r w:rsidRPr="002309FF">
        <w:t xml:space="preserve">Faculdade </w:t>
      </w:r>
      <w:r>
        <w:t>d</w:t>
      </w:r>
      <w:r w:rsidRPr="002309FF">
        <w:t xml:space="preserve">e Ciências </w:t>
      </w:r>
      <w:r>
        <w:t>e</w:t>
      </w:r>
      <w:r w:rsidRPr="002309FF">
        <w:t xml:space="preserve"> Tecnologia, Universidade Nova De Lisboa</w:t>
      </w:r>
      <w:r>
        <w:t>.</w:t>
      </w:r>
    </w:p>
    <w:p w:rsidR="009407FD" w:rsidRPr="002309FF" w:rsidRDefault="009407FD" w:rsidP="00DA7FFB"/>
    <w:p w:rsidR="00DA7FFB" w:rsidRDefault="009407FD" w:rsidP="00DA7FFB">
      <w:r w:rsidRPr="002309FF">
        <w:t>A Faculdade de Ciências e Tecnologia e a Universidade Nova de Lisboa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objectivos educacionais ou de investigação, não comerciais, desde que seja dado crédito ao autor e editor.</w:t>
      </w:r>
    </w:p>
    <w:p w:rsidR="00DA7FFB" w:rsidRPr="00DA7FFB" w:rsidRDefault="00DA7FFB" w:rsidP="00D07D06">
      <w:pPr>
        <w:jc w:val="center"/>
        <w:rPr>
          <w:rFonts w:eastAsia="Times New Roman" w:cs="Times New Roman"/>
          <w:color w:val="000000"/>
          <w:sz w:val="24"/>
          <w:szCs w:val="24"/>
          <w:lang w:eastAsia="pt-PT"/>
        </w:rPr>
      </w:pPr>
    </w:p>
    <w:p w:rsidR="00D07D06" w:rsidRPr="00DA7FFB" w:rsidRDefault="00D07D06">
      <w:r w:rsidRPr="00DA7FFB">
        <w:br w:type="page"/>
      </w:r>
    </w:p>
    <w:p w:rsidR="00F9744A" w:rsidRDefault="00447577" w:rsidP="00F9744A">
      <w:pPr>
        <w:pStyle w:val="Heading1"/>
        <w:numPr>
          <w:ilvl w:val="0"/>
          <w:numId w:val="0"/>
        </w:numPr>
        <w:rPr>
          <w:rFonts w:eastAsia="Times New Roman"/>
          <w:lang w:val="en-GB" w:eastAsia="pt-PT"/>
        </w:rPr>
      </w:pPr>
      <w:r w:rsidRPr="00192BAD">
        <w:rPr>
          <w:rFonts w:eastAsia="Times New Roman"/>
          <w:lang w:val="en-US" w:eastAsia="pt-PT"/>
          <w:rPrChange w:id="25" w:author="Ruben" w:date="2014-09-09T11:37:00Z">
            <w:rPr>
              <w:rFonts w:eastAsia="Times New Roman"/>
              <w:lang w:eastAsia="pt-PT"/>
            </w:rPr>
          </w:rPrChange>
        </w:rPr>
        <w:lastRenderedPageBreak/>
        <w:br w:type="page"/>
      </w:r>
      <w:bookmarkStart w:id="26" w:name="_Toc397995064"/>
      <w:r w:rsidR="00F9744A" w:rsidRPr="00F9744A">
        <w:rPr>
          <w:rFonts w:eastAsia="Times New Roman"/>
          <w:lang w:val="en-GB" w:eastAsia="pt-PT"/>
        </w:rPr>
        <w:lastRenderedPageBreak/>
        <w:t>A</w:t>
      </w:r>
      <w:r w:rsidR="00F9744A">
        <w:rPr>
          <w:rFonts w:eastAsia="Times New Roman"/>
          <w:lang w:val="en-GB" w:eastAsia="pt-PT"/>
        </w:rPr>
        <w:t>cknowledgements</w:t>
      </w:r>
      <w:bookmarkEnd w:id="26"/>
    </w:p>
    <w:p w:rsidR="00DA7FFB" w:rsidRDefault="00DA7FFB">
      <w:pPr>
        <w:rPr>
          <w:rFonts w:eastAsia="Times New Roman"/>
          <w:lang w:val="en-GB" w:eastAsia="pt-PT"/>
        </w:rPr>
      </w:pPr>
      <w:r>
        <w:rPr>
          <w:rFonts w:eastAsia="Times New Roman"/>
          <w:lang w:val="en-GB" w:eastAsia="pt-PT"/>
        </w:rPr>
        <w:t xml:space="preserve">As this was a long path to walk, I hope I can give the deserved merit to all that help me in some way to achieve this </w:t>
      </w:r>
      <w:r w:rsidR="009407FD">
        <w:rPr>
          <w:rFonts w:eastAsia="Times New Roman"/>
          <w:lang w:val="en-GB" w:eastAsia="pt-PT"/>
        </w:rPr>
        <w:t xml:space="preserve">great and fulfilling </w:t>
      </w:r>
      <w:r>
        <w:rPr>
          <w:rFonts w:eastAsia="Times New Roman"/>
          <w:lang w:val="en-GB" w:eastAsia="pt-PT"/>
        </w:rPr>
        <w:t xml:space="preserve">goal. </w:t>
      </w:r>
    </w:p>
    <w:p w:rsidR="00F9744A" w:rsidRPr="00F9744A" w:rsidRDefault="00F9744A">
      <w:pPr>
        <w:rPr>
          <w:rFonts w:eastAsia="Times New Roman"/>
          <w:lang w:val="en-GB" w:eastAsia="pt-PT"/>
        </w:rPr>
      </w:pPr>
      <w:r w:rsidRPr="00F9744A">
        <w:rPr>
          <w:rFonts w:eastAsia="Times New Roman"/>
          <w:lang w:val="en-GB" w:eastAsia="pt-PT"/>
        </w:rPr>
        <w:br w:type="page"/>
      </w:r>
    </w:p>
    <w:p w:rsidR="00F9744A" w:rsidRDefault="00F9744A">
      <w:pPr>
        <w:rPr>
          <w:rFonts w:eastAsia="Times New Roman" w:cstheme="majorBidi"/>
          <w:b/>
          <w:bCs/>
          <w:sz w:val="28"/>
          <w:szCs w:val="28"/>
          <w:lang w:val="en-GB" w:eastAsia="pt-PT"/>
        </w:rPr>
      </w:pPr>
      <w:r>
        <w:rPr>
          <w:rFonts w:eastAsia="Times New Roman"/>
          <w:lang w:val="en-GB" w:eastAsia="pt-PT"/>
        </w:rPr>
        <w:lastRenderedPageBreak/>
        <w:br w:type="page"/>
      </w:r>
    </w:p>
    <w:p w:rsidR="00D24819" w:rsidRPr="00F9744A" w:rsidRDefault="00D24819" w:rsidP="0081344E">
      <w:pPr>
        <w:pStyle w:val="Heading1"/>
        <w:numPr>
          <w:ilvl w:val="0"/>
          <w:numId w:val="0"/>
        </w:numPr>
        <w:rPr>
          <w:rFonts w:eastAsia="Times New Roman"/>
          <w:lang w:val="en-GB" w:eastAsia="pt-PT"/>
        </w:rPr>
      </w:pPr>
      <w:bookmarkStart w:id="27" w:name="_Toc397995065"/>
      <w:r w:rsidRPr="00F9744A">
        <w:rPr>
          <w:rFonts w:eastAsia="Times New Roman"/>
          <w:lang w:val="en-GB" w:eastAsia="pt-PT"/>
        </w:rPr>
        <w:lastRenderedPageBreak/>
        <w:t>Abstract</w:t>
      </w:r>
      <w:bookmarkEnd w:id="27"/>
      <w:r w:rsidR="002258A5" w:rsidRPr="00F9744A">
        <w:rPr>
          <w:rFonts w:eastAsia="Times New Roman"/>
          <w:lang w:val="en-GB" w:eastAsia="pt-PT"/>
        </w:rPr>
        <w:t xml:space="preserve"> </w:t>
      </w:r>
    </w:p>
    <w:p w:rsidR="00AD79DE" w:rsidRPr="00F815AC" w:rsidRDefault="00AD79DE" w:rsidP="00AD79DE">
      <w:pPr>
        <w:rPr>
          <w:rFonts w:eastAsia="Times New Roman" w:cs="Times New Roman"/>
          <w:color w:val="000000"/>
          <w:szCs w:val="20"/>
          <w:lang w:val="en-GB" w:eastAsia="pt-PT"/>
        </w:rPr>
      </w:pPr>
      <w:r w:rsidRPr="00F815AC">
        <w:rPr>
          <w:rFonts w:eastAsia="Times New Roman" w:cs="Times New Roman"/>
          <w:color w:val="000000"/>
          <w:szCs w:val="20"/>
          <w:lang w:val="en-GB" w:eastAsia="pt-PT"/>
        </w:rPr>
        <w:t xml:space="preserve">Since semantic web appearance, several domain ontologies were developed and delivered in open access repositories. The existing domain ontologies describe semantic elements specific to a particular domain. </w:t>
      </w:r>
      <w:del w:id="28" w:author="Ruben" w:date="2014-09-09T11:36:00Z">
        <w:r w:rsidRPr="00F815AC" w:rsidDel="00192BAD">
          <w:rPr>
            <w:rFonts w:eastAsia="Times New Roman" w:cs="Times New Roman"/>
            <w:color w:val="000000"/>
            <w:szCs w:val="20"/>
            <w:lang w:val="en-GB" w:eastAsia="pt-PT"/>
          </w:rPr>
          <w:delText xml:space="preserve">These </w:delText>
        </w:r>
      </w:del>
      <w:ins w:id="29" w:author="Ruben" w:date="2014-09-09T11:36:00Z">
        <w:r w:rsidR="00192BAD">
          <w:rPr>
            <w:rFonts w:eastAsia="Times New Roman" w:cs="Times New Roman"/>
            <w:color w:val="000000"/>
            <w:szCs w:val="20"/>
            <w:lang w:val="en-GB" w:eastAsia="pt-PT"/>
          </w:rPr>
          <w:t>Such</w:t>
        </w:r>
        <w:r w:rsidR="00192BAD" w:rsidRPr="00F815AC">
          <w:rPr>
            <w:rFonts w:eastAsia="Times New Roman" w:cs="Times New Roman"/>
            <w:color w:val="000000"/>
            <w:szCs w:val="20"/>
            <w:lang w:val="en-GB" w:eastAsia="pt-PT"/>
          </w:rPr>
          <w:t xml:space="preserve"> </w:t>
        </w:r>
      </w:ins>
      <w:r w:rsidRPr="00F815AC">
        <w:rPr>
          <w:rFonts w:eastAsia="Times New Roman" w:cs="Times New Roman"/>
          <w:color w:val="000000"/>
          <w:szCs w:val="20"/>
          <w:lang w:val="en-GB" w:eastAsia="pt-PT"/>
        </w:rPr>
        <w:t xml:space="preserve">elements can be used </w:t>
      </w:r>
      <w:ins w:id="30" w:author="Ruben" w:date="2014-09-09T11:37:00Z">
        <w:r w:rsidR="00192BAD">
          <w:rPr>
            <w:rFonts w:eastAsia="Times New Roman" w:cs="Times New Roman"/>
            <w:color w:val="000000"/>
            <w:szCs w:val="20"/>
            <w:lang w:val="en-GB" w:eastAsia="pt-PT"/>
          </w:rPr>
          <w:t xml:space="preserve">in order to enrich </w:t>
        </w:r>
      </w:ins>
      <w:del w:id="31" w:author="Ruben" w:date="2014-09-09T11:37:00Z">
        <w:r w:rsidRPr="00F815AC" w:rsidDel="00192BAD">
          <w:rPr>
            <w:rFonts w:eastAsia="Times New Roman" w:cs="Times New Roman"/>
            <w:color w:val="000000"/>
            <w:szCs w:val="20"/>
            <w:lang w:val="en-GB" w:eastAsia="pt-PT"/>
          </w:rPr>
          <w:delText xml:space="preserve">complementing </w:delText>
        </w:r>
      </w:del>
      <w:r w:rsidRPr="00F815AC">
        <w:rPr>
          <w:rFonts w:eastAsia="Times New Roman" w:cs="Times New Roman"/>
          <w:color w:val="000000"/>
          <w:szCs w:val="20"/>
          <w:lang w:val="en-GB" w:eastAsia="pt-PT"/>
        </w:rPr>
        <w:t xml:space="preserve">existing document information. This </w:t>
      </w:r>
      <w:commentRangeStart w:id="32"/>
      <w:r w:rsidRPr="00F815AC">
        <w:rPr>
          <w:rFonts w:eastAsia="Times New Roman" w:cs="Times New Roman"/>
          <w:color w:val="000000"/>
          <w:szCs w:val="20"/>
          <w:lang w:val="en-GB" w:eastAsia="pt-PT"/>
        </w:rPr>
        <w:t>articulation</w:t>
      </w:r>
      <w:commentRangeEnd w:id="32"/>
      <w:r w:rsidR="00192BAD">
        <w:rPr>
          <w:rStyle w:val="CommentReference"/>
        </w:rPr>
        <w:commentReference w:id="32"/>
      </w:r>
      <w:r w:rsidRPr="00F815AC">
        <w:rPr>
          <w:rFonts w:eastAsia="Times New Roman" w:cs="Times New Roman"/>
          <w:color w:val="000000"/>
          <w:szCs w:val="20"/>
          <w:lang w:val="en-GB" w:eastAsia="pt-PT"/>
        </w:rPr>
        <w:t xml:space="preserve"> can be duly empowered </w:t>
      </w:r>
      <w:proofErr w:type="gramStart"/>
      <w:r w:rsidRPr="00F815AC">
        <w:rPr>
          <w:rFonts w:eastAsia="Times New Roman" w:cs="Times New Roman"/>
          <w:color w:val="000000"/>
          <w:szCs w:val="20"/>
          <w:lang w:val="en-GB" w:eastAsia="pt-PT"/>
        </w:rPr>
        <w:t>if,</w:t>
      </w:r>
      <w:proofErr w:type="gramEnd"/>
      <w:r w:rsidRPr="00F815AC">
        <w:rPr>
          <w:rFonts w:eastAsia="Times New Roman" w:cs="Times New Roman"/>
          <w:color w:val="000000"/>
          <w:szCs w:val="20"/>
          <w:lang w:val="en-GB" w:eastAsia="pt-PT"/>
        </w:rPr>
        <w:t xml:space="preserve"> new methods could be created that in a </w:t>
      </w:r>
      <w:commentRangeStart w:id="33"/>
      <w:proofErr w:type="spellStart"/>
      <w:r w:rsidRPr="00F815AC">
        <w:rPr>
          <w:rFonts w:eastAsia="Times New Roman" w:cs="Times New Roman"/>
          <w:color w:val="000000"/>
          <w:szCs w:val="20"/>
          <w:lang w:val="en-GB" w:eastAsia="pt-PT"/>
        </w:rPr>
        <w:t>semi automatic</w:t>
      </w:r>
      <w:proofErr w:type="spellEnd"/>
      <w:r w:rsidRPr="00F815AC">
        <w:rPr>
          <w:rFonts w:eastAsia="Times New Roman" w:cs="Times New Roman"/>
          <w:color w:val="000000"/>
          <w:szCs w:val="20"/>
          <w:lang w:val="en-GB" w:eastAsia="pt-PT"/>
        </w:rPr>
        <w:t xml:space="preserve"> </w:t>
      </w:r>
      <w:commentRangeEnd w:id="33"/>
      <w:r w:rsidR="00192BAD">
        <w:rPr>
          <w:rStyle w:val="CommentReference"/>
        </w:rPr>
        <w:commentReference w:id="33"/>
      </w:r>
      <w:r w:rsidRPr="00F815AC">
        <w:rPr>
          <w:rFonts w:eastAsia="Times New Roman" w:cs="Times New Roman"/>
          <w:color w:val="000000"/>
          <w:szCs w:val="20"/>
          <w:lang w:val="en-GB" w:eastAsia="pt-PT"/>
        </w:rPr>
        <w:t xml:space="preserve">way, could help the </w:t>
      </w:r>
      <w:commentRangeStart w:id="34"/>
      <w:del w:id="35" w:author="Ruben" w:date="2014-09-09T11:39:00Z">
        <w:r w:rsidRPr="00F815AC" w:rsidDel="00192BAD">
          <w:rPr>
            <w:rFonts w:eastAsia="Times New Roman" w:cs="Times New Roman"/>
            <w:color w:val="000000"/>
            <w:szCs w:val="20"/>
            <w:lang w:val="en-GB" w:eastAsia="pt-PT"/>
          </w:rPr>
          <w:delText>ontologic</w:delText>
        </w:r>
      </w:del>
      <w:ins w:id="36" w:author="Ruben" w:date="2014-09-09T11:39:00Z">
        <w:r w:rsidR="00192BAD" w:rsidRPr="00F815AC">
          <w:rPr>
            <w:rFonts w:eastAsia="Times New Roman" w:cs="Times New Roman"/>
            <w:color w:val="000000"/>
            <w:szCs w:val="20"/>
            <w:lang w:val="en-GB" w:eastAsia="pt-PT"/>
          </w:rPr>
          <w:t>ontological</w:t>
        </w:r>
      </w:ins>
      <w:r w:rsidRPr="00F815AC">
        <w:rPr>
          <w:rFonts w:eastAsia="Times New Roman" w:cs="Times New Roman"/>
          <w:color w:val="000000"/>
          <w:szCs w:val="20"/>
          <w:lang w:val="en-GB" w:eastAsia="pt-PT"/>
        </w:rPr>
        <w:t xml:space="preserve"> precision</w:t>
      </w:r>
      <w:commentRangeEnd w:id="34"/>
      <w:r w:rsidR="00192BAD">
        <w:rPr>
          <w:rStyle w:val="CommentReference"/>
        </w:rPr>
        <w:commentReference w:id="34"/>
      </w:r>
      <w:r w:rsidRPr="00F815AC">
        <w:rPr>
          <w:rFonts w:eastAsia="Times New Roman" w:cs="Times New Roman"/>
          <w:color w:val="000000"/>
          <w:szCs w:val="20"/>
          <w:lang w:val="en-GB" w:eastAsia="pt-PT"/>
        </w:rPr>
        <w:t xml:space="preserve">. Specifically, </w:t>
      </w:r>
      <w:commentRangeStart w:id="37"/>
      <w:r w:rsidRPr="00F815AC">
        <w:rPr>
          <w:rFonts w:eastAsia="Times New Roman" w:cs="Times New Roman"/>
          <w:color w:val="000000"/>
          <w:szCs w:val="20"/>
          <w:lang w:val="en-GB" w:eastAsia="pt-PT"/>
        </w:rPr>
        <w:t xml:space="preserve">the new patterns originating the building of new knowledge </w:t>
      </w:r>
      <w:commentRangeEnd w:id="37"/>
      <w:r w:rsidR="001B495B">
        <w:rPr>
          <w:rStyle w:val="CommentReference"/>
        </w:rPr>
        <w:commentReference w:id="37"/>
      </w:r>
      <w:r w:rsidRPr="00F815AC">
        <w:rPr>
          <w:rFonts w:eastAsia="Times New Roman" w:cs="Times New Roman"/>
          <w:color w:val="000000"/>
          <w:szCs w:val="20"/>
          <w:lang w:val="en-GB" w:eastAsia="pt-PT"/>
        </w:rPr>
        <w:t>will be extracted not only from domain ontologies, but also from unstructured information sources.</w:t>
      </w:r>
    </w:p>
    <w:p w:rsidR="00AD79DE" w:rsidRPr="00F815AC" w:rsidRDefault="009A2BAC" w:rsidP="00AD79DE">
      <w:pPr>
        <w:rPr>
          <w:rFonts w:eastAsia="Times New Roman" w:cs="Times New Roman"/>
          <w:color w:val="000000"/>
          <w:szCs w:val="20"/>
          <w:lang w:val="en-GB" w:eastAsia="pt-PT"/>
        </w:rPr>
      </w:pPr>
      <w:r>
        <w:rPr>
          <w:rFonts w:eastAsia="Times New Roman" w:cs="Times New Roman"/>
          <w:color w:val="000000"/>
          <w:szCs w:val="20"/>
          <w:lang w:val="en-GB" w:eastAsia="pt-PT"/>
        </w:rPr>
        <w:tab/>
      </w:r>
      <w:r w:rsidR="00AD79DE" w:rsidRPr="00F815AC">
        <w:rPr>
          <w:rFonts w:eastAsia="Times New Roman" w:cs="Times New Roman"/>
          <w:color w:val="000000"/>
          <w:szCs w:val="20"/>
          <w:lang w:val="en-GB" w:eastAsia="pt-PT"/>
        </w:rPr>
        <w:t xml:space="preserve">One of the greatest challenges related to domain ontology enrichment, known in scientific community as “ontology learning”, </w:t>
      </w:r>
      <w:ins w:id="38" w:author="Ruben" w:date="2014-09-09T11:51:00Z">
        <w:r w:rsidR="000E6062">
          <w:rPr>
            <w:rFonts w:eastAsia="Times New Roman" w:cs="Times New Roman"/>
            <w:color w:val="000000"/>
            <w:szCs w:val="20"/>
            <w:lang w:val="en-GB" w:eastAsia="pt-PT"/>
          </w:rPr>
          <w:t xml:space="preserve">is strongly related to the fact that </w:t>
        </w:r>
      </w:ins>
      <w:ins w:id="39" w:author="Ruben" w:date="2014-09-09T11:52:00Z">
        <w:r w:rsidR="000E6062">
          <w:rPr>
            <w:rFonts w:eastAsia="Times New Roman" w:cs="Times New Roman"/>
            <w:color w:val="000000"/>
            <w:szCs w:val="20"/>
            <w:lang w:val="en-GB" w:eastAsia="pt-PT"/>
          </w:rPr>
          <w:t xml:space="preserve">“pure” automated mechanisms don’t exist. This is why such topic is still subject to many scientific publications and is far from </w:t>
        </w:r>
      </w:ins>
      <w:ins w:id="40" w:author="Ruben" w:date="2014-09-09T11:53:00Z">
        <w:r w:rsidR="000E6062">
          <w:rPr>
            <w:rFonts w:eastAsia="Times New Roman" w:cs="Times New Roman"/>
            <w:color w:val="000000"/>
            <w:szCs w:val="20"/>
            <w:lang w:val="en-GB" w:eastAsia="pt-PT"/>
          </w:rPr>
          <w:t>being</w:t>
        </w:r>
      </w:ins>
      <w:ins w:id="41" w:author="Ruben" w:date="2014-09-09T11:52:00Z">
        <w:r w:rsidR="000E6062">
          <w:rPr>
            <w:rFonts w:eastAsia="Times New Roman" w:cs="Times New Roman"/>
            <w:color w:val="000000"/>
            <w:szCs w:val="20"/>
            <w:lang w:val="en-GB" w:eastAsia="pt-PT"/>
          </w:rPr>
          <w:t xml:space="preserve"> </w:t>
        </w:r>
        <w:proofErr w:type="spellStart"/>
        <w:r w:rsidR="000E6062">
          <w:rPr>
            <w:rFonts w:eastAsia="Times New Roman" w:cs="Times New Roman"/>
            <w:color w:val="000000"/>
            <w:szCs w:val="20"/>
            <w:lang w:val="en-GB" w:eastAsia="pt-PT"/>
          </w:rPr>
          <w:t>soved</w:t>
        </w:r>
        <w:proofErr w:type="spellEnd"/>
        <w:r w:rsidR="000E6062">
          <w:rPr>
            <w:rFonts w:eastAsia="Times New Roman" w:cs="Times New Roman"/>
            <w:color w:val="000000"/>
            <w:szCs w:val="20"/>
            <w:lang w:val="en-GB" w:eastAsia="pt-PT"/>
          </w:rPr>
          <w:t xml:space="preserve">. </w:t>
        </w:r>
      </w:ins>
      <w:proofErr w:type="gramStart"/>
      <w:r w:rsidR="00AD79DE" w:rsidRPr="00F815AC">
        <w:rPr>
          <w:rFonts w:eastAsia="Times New Roman" w:cs="Times New Roman"/>
          <w:color w:val="000000"/>
          <w:szCs w:val="20"/>
          <w:lang w:val="en-GB" w:eastAsia="pt-PT"/>
        </w:rPr>
        <w:t>is</w:t>
      </w:r>
      <w:proofErr w:type="gramEnd"/>
      <w:r w:rsidR="00AD79DE" w:rsidRPr="00F815AC">
        <w:rPr>
          <w:rFonts w:eastAsia="Times New Roman" w:cs="Times New Roman"/>
          <w:color w:val="000000"/>
          <w:szCs w:val="20"/>
          <w:lang w:val="en-GB" w:eastAsia="pt-PT"/>
        </w:rPr>
        <w:t xml:space="preserve"> the fact in which “pure” automated processes that could make the above mentioned enrichment from unstructured information sources does not exist. In scientific community there are several contributions in this area, namely in the development of methods to quantify the way that existent ontology concepts inside domain ontology are related</w:t>
      </w:r>
      <w:ins w:id="42" w:author="Ruben" w:date="2014-09-09T11:54:00Z">
        <w:r w:rsidR="000E6062">
          <w:rPr>
            <w:rFonts w:eastAsia="Times New Roman" w:cs="Times New Roman"/>
            <w:color w:val="000000"/>
            <w:szCs w:val="20"/>
            <w:lang w:val="en-GB" w:eastAsia="pt-PT"/>
          </w:rPr>
          <w:t xml:space="preserve"> (coined here by semantic associations)</w:t>
        </w:r>
      </w:ins>
      <w:r w:rsidR="00AD79DE" w:rsidRPr="00F815AC">
        <w:rPr>
          <w:rFonts w:eastAsia="Times New Roman" w:cs="Times New Roman"/>
          <w:color w:val="000000"/>
          <w:szCs w:val="20"/>
          <w:lang w:val="en-GB" w:eastAsia="pt-PT"/>
        </w:rPr>
        <w:t xml:space="preserve">. These approaches only take advantage of the information included in ontologies and do not consider </w:t>
      </w:r>
      <w:del w:id="43" w:author="Ruben" w:date="2014-09-09T11:54:00Z">
        <w:r w:rsidR="00AD79DE" w:rsidRPr="00F815AC" w:rsidDel="000E6062">
          <w:rPr>
            <w:rFonts w:eastAsia="Times New Roman" w:cs="Times New Roman"/>
            <w:color w:val="000000"/>
            <w:szCs w:val="20"/>
            <w:lang w:val="en-GB" w:eastAsia="pt-PT"/>
          </w:rPr>
          <w:delText xml:space="preserve">exterior </w:delText>
        </w:r>
      </w:del>
      <w:ins w:id="44" w:author="Ruben" w:date="2014-09-09T11:54:00Z">
        <w:r w:rsidR="000E6062">
          <w:rPr>
            <w:rFonts w:eastAsia="Times New Roman" w:cs="Times New Roman"/>
            <w:color w:val="000000"/>
            <w:szCs w:val="20"/>
            <w:lang w:val="en-GB" w:eastAsia="pt-PT"/>
          </w:rPr>
          <w:t>external</w:t>
        </w:r>
        <w:r w:rsidR="000E6062" w:rsidRPr="00F815AC">
          <w:rPr>
            <w:rFonts w:eastAsia="Times New Roman" w:cs="Times New Roman"/>
            <w:color w:val="000000"/>
            <w:szCs w:val="20"/>
            <w:lang w:val="en-GB" w:eastAsia="pt-PT"/>
          </w:rPr>
          <w:t xml:space="preserve"> </w:t>
        </w:r>
      </w:ins>
      <w:r w:rsidR="00AD79DE" w:rsidRPr="00F815AC">
        <w:rPr>
          <w:rFonts w:eastAsia="Times New Roman" w:cs="Times New Roman"/>
          <w:color w:val="000000"/>
          <w:szCs w:val="20"/>
          <w:lang w:val="en-GB" w:eastAsia="pt-PT"/>
        </w:rPr>
        <w:t xml:space="preserve">information </w:t>
      </w:r>
      <w:ins w:id="45" w:author="Ruben" w:date="2014-09-09T11:54:00Z">
        <w:r w:rsidR="000E6062">
          <w:rPr>
            <w:rFonts w:eastAsia="Times New Roman" w:cs="Times New Roman"/>
            <w:color w:val="000000"/>
            <w:szCs w:val="20"/>
            <w:lang w:val="en-GB" w:eastAsia="pt-PT"/>
          </w:rPr>
          <w:t xml:space="preserve">presented in documents </w:t>
        </w:r>
      </w:ins>
      <w:r w:rsidR="00AD79DE" w:rsidRPr="00F815AC">
        <w:rPr>
          <w:rFonts w:eastAsia="Times New Roman" w:cs="Times New Roman"/>
          <w:color w:val="000000"/>
          <w:szCs w:val="20"/>
          <w:lang w:val="en-GB" w:eastAsia="pt-PT"/>
        </w:rPr>
        <w:t>to quantify these relations.</w:t>
      </w:r>
    </w:p>
    <w:p w:rsidR="00AD79DE" w:rsidRPr="00F815AC" w:rsidRDefault="009A2BAC" w:rsidP="00AD79DE">
      <w:pPr>
        <w:rPr>
          <w:rFonts w:eastAsia="Times New Roman" w:cs="Times New Roman"/>
          <w:color w:val="000000"/>
          <w:szCs w:val="20"/>
          <w:lang w:val="en-GB" w:eastAsia="pt-PT"/>
        </w:rPr>
      </w:pPr>
      <w:r>
        <w:rPr>
          <w:rFonts w:eastAsia="Times New Roman" w:cs="Times New Roman"/>
          <w:color w:val="000000"/>
          <w:szCs w:val="20"/>
          <w:lang w:val="en-GB" w:eastAsia="pt-PT"/>
        </w:rPr>
        <w:tab/>
      </w:r>
      <w:commentRangeStart w:id="46"/>
      <w:r w:rsidR="00AD79DE" w:rsidRPr="00F815AC">
        <w:rPr>
          <w:rFonts w:eastAsia="Times New Roman" w:cs="Times New Roman"/>
          <w:color w:val="000000"/>
          <w:szCs w:val="20"/>
          <w:lang w:val="en-GB" w:eastAsia="pt-PT"/>
        </w:rPr>
        <w:t>The main goal of this dissertation is to use data mining techniques as a way of extracting patterns (here presented as semantic associations) from unstructured information sources.</w:t>
      </w:r>
      <w:commentRangeEnd w:id="46"/>
      <w:r w:rsidR="000E6062">
        <w:rPr>
          <w:rStyle w:val="CommentReference"/>
        </w:rPr>
        <w:commentReference w:id="46"/>
      </w:r>
      <w:r w:rsidR="00AD79DE" w:rsidRPr="00F815AC">
        <w:rPr>
          <w:rFonts w:eastAsia="Times New Roman" w:cs="Times New Roman"/>
          <w:color w:val="000000"/>
          <w:szCs w:val="20"/>
          <w:lang w:val="en-GB" w:eastAsia="pt-PT"/>
        </w:rPr>
        <w:t xml:space="preserve"> The idea to develop in this work is based on the </w:t>
      </w:r>
      <w:proofErr w:type="spellStart"/>
      <w:r w:rsidR="00AD79DE" w:rsidRPr="00F815AC">
        <w:rPr>
          <w:rFonts w:eastAsia="Times New Roman" w:cs="Times New Roman"/>
          <w:color w:val="000000"/>
          <w:szCs w:val="20"/>
          <w:lang w:val="en-GB" w:eastAsia="pt-PT"/>
        </w:rPr>
        <w:t>statistic</w:t>
      </w:r>
      <w:proofErr w:type="spellEnd"/>
      <w:r w:rsidR="00AD79DE" w:rsidRPr="00F815AC">
        <w:rPr>
          <w:rFonts w:eastAsia="Times New Roman" w:cs="Times New Roman"/>
          <w:color w:val="000000"/>
          <w:szCs w:val="20"/>
          <w:lang w:val="en-GB" w:eastAsia="pt-PT"/>
        </w:rPr>
        <w:t xml:space="preserve"> analysis of co-occurrence between, the more relevant terms from a document corpus and to quantify this analysis through semantic relations between concepts from domain ontology. The domain of the information sources presented in this project is focused on Civil Construction.</w:t>
      </w:r>
    </w:p>
    <w:p w:rsidR="002562C1" w:rsidRPr="001B495B" w:rsidRDefault="001B495B" w:rsidP="00AD79DE">
      <w:pPr>
        <w:rPr>
          <w:ins w:id="47" w:author="Ruben" w:date="2014-09-09T11:41:00Z"/>
          <w:rFonts w:eastAsia="Times New Roman" w:cs="Times New Roman"/>
          <w:color w:val="000000"/>
          <w:szCs w:val="20"/>
          <w:lang w:eastAsia="pt-PT"/>
          <w:rPrChange w:id="48" w:author="Ruben" w:date="2014-09-09T11:42:00Z">
            <w:rPr>
              <w:ins w:id="49" w:author="Ruben" w:date="2014-09-09T11:41:00Z"/>
              <w:rFonts w:eastAsia="Times New Roman" w:cs="Times New Roman"/>
              <w:color w:val="000000"/>
              <w:szCs w:val="20"/>
              <w:lang w:val="en-GB" w:eastAsia="pt-PT"/>
            </w:rPr>
          </w:rPrChange>
        </w:rPr>
      </w:pPr>
      <w:ins w:id="50" w:author="Ruben" w:date="2014-09-09T11:41:00Z">
        <w:r w:rsidRPr="001B495B">
          <w:rPr>
            <w:rFonts w:eastAsia="Times New Roman" w:cs="Times New Roman"/>
            <w:color w:val="000000"/>
            <w:szCs w:val="20"/>
            <w:lang w:eastAsia="pt-PT"/>
            <w:rPrChange w:id="51" w:author="Ruben" w:date="2014-09-09T11:42:00Z">
              <w:rPr>
                <w:rFonts w:eastAsia="Times New Roman" w:cs="Times New Roman"/>
                <w:color w:val="000000"/>
                <w:szCs w:val="20"/>
                <w:lang w:val="en-GB" w:eastAsia="pt-PT"/>
              </w:rPr>
            </w:rPrChange>
          </w:rPr>
          <w:t>FALTA AQUI UM ELEMENTO CHAVE</w:t>
        </w:r>
      </w:ins>
      <w:ins w:id="52" w:author="Ruben" w:date="2014-09-09T11:42:00Z">
        <w:r>
          <w:rPr>
            <w:rFonts w:eastAsia="Times New Roman" w:cs="Times New Roman"/>
            <w:color w:val="000000"/>
            <w:szCs w:val="20"/>
            <w:lang w:eastAsia="pt-PT"/>
          </w:rPr>
          <w:t xml:space="preserve"> NO MEIO DE TUDO ISTO</w:t>
        </w:r>
      </w:ins>
      <w:ins w:id="53" w:author="Ruben" w:date="2014-09-09T11:41:00Z">
        <w:r w:rsidRPr="001B495B">
          <w:rPr>
            <w:rFonts w:eastAsia="Times New Roman" w:cs="Times New Roman"/>
            <w:color w:val="000000"/>
            <w:szCs w:val="20"/>
            <w:lang w:eastAsia="pt-PT"/>
            <w:rPrChange w:id="54" w:author="Ruben" w:date="2014-09-09T11:42:00Z">
              <w:rPr>
                <w:rFonts w:eastAsia="Times New Roman" w:cs="Times New Roman"/>
                <w:color w:val="000000"/>
                <w:szCs w:val="20"/>
                <w:lang w:val="en-GB" w:eastAsia="pt-PT"/>
              </w:rPr>
            </w:rPrChange>
          </w:rPr>
          <w:t>!!!</w:t>
        </w:r>
      </w:ins>
    </w:p>
    <w:p w:rsidR="001B495B" w:rsidRDefault="001B495B" w:rsidP="00AD79DE">
      <w:pPr>
        <w:rPr>
          <w:ins w:id="55" w:author="Ruben" w:date="2014-09-09T11:43:00Z"/>
          <w:rFonts w:eastAsia="Times New Roman" w:cs="Times New Roman"/>
          <w:color w:val="000000"/>
          <w:szCs w:val="20"/>
          <w:lang w:eastAsia="pt-PT"/>
        </w:rPr>
      </w:pPr>
      <w:ins w:id="56" w:author="Ruben" w:date="2014-09-09T11:42:00Z">
        <w:r>
          <w:rPr>
            <w:rFonts w:eastAsia="Times New Roman" w:cs="Times New Roman"/>
            <w:color w:val="000000"/>
            <w:szCs w:val="20"/>
            <w:lang w:eastAsia="pt-PT"/>
          </w:rPr>
          <w:t>Onde est</w:t>
        </w:r>
      </w:ins>
      <w:ins w:id="57" w:author="Ruben" w:date="2014-09-09T11:43:00Z">
        <w:r>
          <w:rPr>
            <w:rFonts w:eastAsia="Times New Roman" w:cs="Times New Roman"/>
            <w:color w:val="000000"/>
            <w:szCs w:val="20"/>
            <w:lang w:eastAsia="pt-PT"/>
          </w:rPr>
          <w:t>á o problema e qual vai ser de facto a tua contribuição????</w:t>
        </w:r>
      </w:ins>
    </w:p>
    <w:p w:rsidR="001B495B" w:rsidRDefault="001B495B" w:rsidP="00AD79DE">
      <w:pPr>
        <w:rPr>
          <w:ins w:id="58" w:author="Ruben" w:date="2014-09-09T11:46:00Z"/>
          <w:rFonts w:eastAsia="Times New Roman" w:cs="Times New Roman"/>
          <w:color w:val="000000"/>
          <w:szCs w:val="20"/>
          <w:lang w:eastAsia="pt-PT"/>
        </w:rPr>
      </w:pPr>
      <w:ins w:id="59" w:author="Ruben" w:date="2014-09-09T11:43:00Z">
        <w:r>
          <w:rPr>
            <w:rFonts w:eastAsia="Times New Roman" w:cs="Times New Roman"/>
            <w:color w:val="000000"/>
            <w:szCs w:val="20"/>
            <w:lang w:eastAsia="pt-PT"/>
          </w:rPr>
          <w:t>Tens de referir que o Ontology Learing é de facto um tópico o qual tem sido dado bastante import</w:t>
        </w:r>
      </w:ins>
      <w:ins w:id="60" w:author="Ruben" w:date="2014-09-09T11:44:00Z">
        <w:r>
          <w:rPr>
            <w:rFonts w:eastAsia="Times New Roman" w:cs="Times New Roman"/>
            <w:color w:val="000000"/>
            <w:szCs w:val="20"/>
            <w:lang w:eastAsia="pt-PT"/>
          </w:rPr>
          <w:t>ãncia pela comunidade científica e que está longe de ser resolvido porque de factos não existem automatismos puros para enriquecimento ontologico. Esse enriquecimento ontol</w:t>
        </w:r>
      </w:ins>
      <w:ins w:id="61" w:author="Ruben" w:date="2014-09-09T11:45:00Z">
        <w:r>
          <w:rPr>
            <w:rFonts w:eastAsia="Times New Roman" w:cs="Times New Roman"/>
            <w:color w:val="000000"/>
            <w:szCs w:val="20"/>
            <w:lang w:eastAsia="pt-PT"/>
          </w:rPr>
          <w:t>ógico pode ter também como base o conhecimento existente e fontes de informação não estruturada (documentos).</w:t>
        </w:r>
      </w:ins>
    </w:p>
    <w:p w:rsidR="001B495B" w:rsidRDefault="001B495B" w:rsidP="00AD79DE">
      <w:pPr>
        <w:rPr>
          <w:ins w:id="62" w:author="Ruben" w:date="2014-09-09T11:48:00Z"/>
          <w:rFonts w:eastAsia="Times New Roman" w:cs="Times New Roman"/>
          <w:color w:val="000000"/>
          <w:szCs w:val="20"/>
          <w:lang w:eastAsia="pt-PT"/>
        </w:rPr>
      </w:pPr>
      <w:ins w:id="63" w:author="Ruben" w:date="2014-09-09T11:46:00Z">
        <w:r>
          <w:rPr>
            <w:rFonts w:eastAsia="Times New Roman" w:cs="Times New Roman"/>
            <w:color w:val="000000"/>
            <w:szCs w:val="20"/>
            <w:lang w:eastAsia="pt-PT"/>
          </w:rPr>
          <w:t>Mas de facto um dos grandes probelmas é que as técnicas de enriquecimento ontologico não levam em linha de conta a relação entre conceitos ontológicos e a forma como essses conceitos est</w:t>
        </w:r>
      </w:ins>
      <w:ins w:id="64" w:author="Ruben" w:date="2014-09-09T11:47:00Z">
        <w:r>
          <w:rPr>
            <w:rFonts w:eastAsia="Times New Roman" w:cs="Times New Roman"/>
            <w:color w:val="000000"/>
            <w:szCs w:val="20"/>
            <w:lang w:eastAsia="pt-PT"/>
          </w:rPr>
          <w:t xml:space="preserve">ão relacionados entre si, ou seja, um conceito ou está relacionado ou não está (é uma associação binária). O teu trabalho visa dar um contributo nesta área, propondo uma abordagem </w:t>
        </w:r>
        <w:r>
          <w:rPr>
            <w:rFonts w:eastAsia="Times New Roman" w:cs="Times New Roman"/>
            <w:color w:val="000000"/>
            <w:szCs w:val="20"/>
            <w:lang w:eastAsia="pt-PT"/>
          </w:rPr>
          <w:lastRenderedPageBreak/>
          <w:t>baseada em t</w:t>
        </w:r>
      </w:ins>
      <w:ins w:id="65" w:author="Ruben" w:date="2014-09-09T11:48:00Z">
        <w:r>
          <w:rPr>
            <w:rFonts w:eastAsia="Times New Roman" w:cs="Times New Roman"/>
            <w:color w:val="000000"/>
            <w:szCs w:val="20"/>
            <w:lang w:eastAsia="pt-PT"/>
          </w:rPr>
          <w:t>écnicas de data mining para QUANTIFICAR a forma como os conceitos ontologicos estão relacionados!</w:t>
        </w:r>
      </w:ins>
    </w:p>
    <w:p w:rsidR="001B495B" w:rsidRPr="001B495B" w:rsidRDefault="001B495B" w:rsidP="00AD79DE">
      <w:pPr>
        <w:rPr>
          <w:rFonts w:eastAsia="Times New Roman" w:cs="Times New Roman"/>
          <w:color w:val="000000"/>
          <w:szCs w:val="20"/>
          <w:lang w:eastAsia="pt-PT"/>
          <w:rPrChange w:id="66" w:author="Ruben" w:date="2014-09-09T11:42:00Z">
            <w:rPr>
              <w:rFonts w:eastAsia="Times New Roman" w:cs="Times New Roman"/>
              <w:color w:val="000000"/>
              <w:szCs w:val="20"/>
              <w:lang w:val="en-GB" w:eastAsia="pt-PT"/>
            </w:rPr>
          </w:rPrChange>
        </w:rPr>
      </w:pPr>
      <w:ins w:id="67" w:author="Ruben" w:date="2014-09-09T11:48:00Z">
        <w:r>
          <w:rPr>
            <w:rFonts w:eastAsia="Times New Roman" w:cs="Times New Roman"/>
            <w:color w:val="000000"/>
            <w:szCs w:val="20"/>
            <w:lang w:eastAsia="pt-PT"/>
          </w:rPr>
          <w:t>FALTA UM TEXTO A VOLTA DE TUDO ISTO!!!</w:t>
        </w:r>
      </w:ins>
    </w:p>
    <w:p w:rsidR="00AD79DE" w:rsidRPr="009F6D83" w:rsidRDefault="00AD79DE" w:rsidP="00AD79DE">
      <w:pPr>
        <w:rPr>
          <w:rFonts w:eastAsia="Times New Roman" w:cs="Times New Roman"/>
          <w:color w:val="000000"/>
          <w:szCs w:val="20"/>
          <w:lang w:val="en-GB" w:eastAsia="pt-PT"/>
        </w:rPr>
      </w:pPr>
      <w:r w:rsidRPr="009F6D83">
        <w:rPr>
          <w:rFonts w:eastAsia="Times New Roman" w:cs="Times New Roman"/>
          <w:color w:val="000000"/>
          <w:szCs w:val="20"/>
          <w:lang w:val="en-GB" w:eastAsia="pt-PT"/>
        </w:rPr>
        <w:t>Keywords:</w:t>
      </w:r>
      <w:r w:rsidR="009F6D83" w:rsidRPr="009F6D83">
        <w:rPr>
          <w:rFonts w:eastAsia="Times New Roman" w:cs="Times New Roman"/>
          <w:color w:val="000000"/>
          <w:szCs w:val="20"/>
          <w:lang w:val="en-GB" w:eastAsia="pt-PT"/>
        </w:rPr>
        <w:t xml:space="preserve"> </w:t>
      </w:r>
      <w:r w:rsidR="009F6D83">
        <w:rPr>
          <w:rFonts w:eastAsia="Times New Roman" w:cs="Times New Roman"/>
          <w:color w:val="000000"/>
          <w:szCs w:val="20"/>
          <w:lang w:val="en-GB" w:eastAsia="pt-PT"/>
        </w:rPr>
        <w:t xml:space="preserve">Artificial Intelligence, </w:t>
      </w:r>
      <w:r w:rsidR="009F6D83" w:rsidRPr="009F6D83">
        <w:rPr>
          <w:rFonts w:eastAsia="Times New Roman" w:cs="Times New Roman"/>
          <w:color w:val="000000"/>
          <w:szCs w:val="20"/>
          <w:lang w:val="en-GB" w:eastAsia="pt-PT"/>
        </w:rPr>
        <w:t xml:space="preserve">Semantic Web, </w:t>
      </w:r>
      <w:r w:rsidR="009F6D83">
        <w:rPr>
          <w:rFonts w:eastAsia="Times New Roman" w:cs="Times New Roman"/>
          <w:color w:val="000000"/>
          <w:szCs w:val="20"/>
          <w:lang w:val="en-GB" w:eastAsia="pt-PT"/>
        </w:rPr>
        <w:t xml:space="preserve">Knowledge Discovery, </w:t>
      </w:r>
      <w:r w:rsidR="009F6D83" w:rsidRPr="009F6D83">
        <w:rPr>
          <w:rFonts w:eastAsia="Times New Roman" w:cs="Times New Roman"/>
          <w:color w:val="000000"/>
          <w:szCs w:val="20"/>
          <w:lang w:val="en-GB" w:eastAsia="pt-PT"/>
        </w:rPr>
        <w:t>On</w:t>
      </w:r>
      <w:r w:rsidR="009F6D83">
        <w:rPr>
          <w:rFonts w:eastAsia="Times New Roman" w:cs="Times New Roman"/>
          <w:color w:val="000000"/>
          <w:szCs w:val="20"/>
          <w:lang w:val="en-GB" w:eastAsia="pt-PT"/>
        </w:rPr>
        <w:t>tology Enrichment, Association Rules, Frequent Pattern</w:t>
      </w:r>
    </w:p>
    <w:p w:rsidR="00C54D56" w:rsidRPr="009F6D83" w:rsidRDefault="002258A5" w:rsidP="00AD79DE">
      <w:pPr>
        <w:rPr>
          <w:lang w:val="en-GB"/>
        </w:rPr>
      </w:pPr>
      <w:r w:rsidRPr="009F6D83">
        <w:rPr>
          <w:lang w:val="en-GB"/>
        </w:rPr>
        <w:br w:type="page"/>
      </w:r>
    </w:p>
    <w:p w:rsidR="00AD79DE" w:rsidRPr="009F6D83" w:rsidRDefault="00AD79DE">
      <w:pPr>
        <w:rPr>
          <w:lang w:val="en-GB"/>
        </w:rPr>
      </w:pPr>
      <w:r w:rsidRPr="009F6D83">
        <w:rPr>
          <w:lang w:val="en-GB"/>
        </w:rPr>
        <w:lastRenderedPageBreak/>
        <w:br w:type="page"/>
      </w:r>
    </w:p>
    <w:p w:rsidR="002562C1" w:rsidRPr="00FA78F6" w:rsidRDefault="002562C1" w:rsidP="0081344E">
      <w:pPr>
        <w:pStyle w:val="Heading1"/>
        <w:numPr>
          <w:ilvl w:val="0"/>
          <w:numId w:val="0"/>
        </w:numPr>
        <w:rPr>
          <w:rFonts w:eastAsia="Times New Roman"/>
          <w:lang w:eastAsia="pt-PT"/>
        </w:rPr>
      </w:pPr>
      <w:bookmarkStart w:id="68" w:name="_Toc397995066"/>
      <w:r w:rsidRPr="00FA78F6">
        <w:rPr>
          <w:rFonts w:eastAsia="Times New Roman"/>
          <w:lang w:eastAsia="pt-PT"/>
        </w:rPr>
        <w:lastRenderedPageBreak/>
        <w:t>Sumário</w:t>
      </w:r>
      <w:bookmarkEnd w:id="68"/>
    </w:p>
    <w:p w:rsidR="002562C1" w:rsidRPr="00940AAB" w:rsidRDefault="002562C1" w:rsidP="002562C1">
      <w:pPr>
        <w:rPr>
          <w:rFonts w:eastAsia="Times New Roman" w:cs="Times New Roman"/>
          <w:color w:val="000000"/>
          <w:szCs w:val="20"/>
          <w:lang w:eastAsia="pt-PT"/>
        </w:rPr>
      </w:pPr>
      <w:r w:rsidRPr="00940AAB">
        <w:rPr>
          <w:rFonts w:eastAsia="Times New Roman" w:cs="Times New Roman"/>
          <w:color w:val="000000"/>
          <w:szCs w:val="20"/>
          <w:lang w:eastAsia="pt-PT"/>
        </w:rPr>
        <w:t xml:space="preserve">Desde o aparecimento da </w:t>
      </w:r>
      <w:r w:rsidRPr="00282225">
        <w:rPr>
          <w:rFonts w:eastAsia="Times New Roman" w:cs="Times New Roman"/>
          <w:i/>
          <w:color w:val="000000"/>
          <w:szCs w:val="20"/>
          <w:lang w:eastAsia="pt-PT"/>
        </w:rPr>
        <w:t>web</w:t>
      </w:r>
      <w:r w:rsidRPr="00940AAB">
        <w:rPr>
          <w:rFonts w:eastAsia="Times New Roman" w:cs="Times New Roman"/>
          <w:color w:val="000000"/>
          <w:szCs w:val="20"/>
          <w:lang w:eastAsia="pt-PT"/>
        </w:rPr>
        <w:t xml:space="preserve"> semântica, várias ontologias de domínio foram desenvolvidas e disponibilizadas em repositórios de acesso aberto. As ontologias de domínio existentes descrevem elementos semânticos, que são específicos a um determinado domínio, elementos esses que podem ser usados com forma de complemento à informação existente em documentos. Esta complementaridade poderá ser devidamente potenciada, se forem criados novos métodos que de forma semi-automática auxiliarem o refinamento ontológico. Mais especificamente, os novos padrões que dão origem à geração novo conhecimento poderão ser extraídos não só de ontologias de domínio, mas também de fontes de informação não estruturada.</w:t>
      </w:r>
    </w:p>
    <w:p w:rsidR="002562C1" w:rsidRPr="00940AAB" w:rsidRDefault="009A2BAC" w:rsidP="002562C1">
      <w:pPr>
        <w:rPr>
          <w:rFonts w:eastAsia="Times New Roman" w:cs="Times New Roman"/>
          <w:color w:val="000000"/>
          <w:szCs w:val="20"/>
          <w:lang w:eastAsia="pt-PT"/>
        </w:rPr>
      </w:pPr>
      <w:r>
        <w:rPr>
          <w:rFonts w:eastAsia="Times New Roman" w:cs="Times New Roman"/>
          <w:color w:val="000000"/>
          <w:szCs w:val="20"/>
          <w:lang w:eastAsia="pt-PT"/>
        </w:rPr>
        <w:tab/>
      </w:r>
      <w:r w:rsidR="002562C1" w:rsidRPr="00940AAB">
        <w:rPr>
          <w:rFonts w:eastAsia="Times New Roman" w:cs="Times New Roman"/>
          <w:color w:val="000000"/>
          <w:szCs w:val="20"/>
          <w:lang w:eastAsia="pt-PT"/>
        </w:rPr>
        <w:t xml:space="preserve">Um dos grandes desafios relacionados com o enriquecimento de ontologias de domínio designado na comunidade científica por </w:t>
      </w:r>
      <w:r w:rsidR="002562C1" w:rsidRPr="00282225">
        <w:rPr>
          <w:rFonts w:eastAsia="Times New Roman" w:cs="Times New Roman"/>
          <w:i/>
          <w:color w:val="000000"/>
          <w:szCs w:val="20"/>
          <w:lang w:eastAsia="pt-PT"/>
        </w:rPr>
        <w:t>ontology learning</w:t>
      </w:r>
      <w:r w:rsidR="002562C1" w:rsidRPr="00940AAB">
        <w:rPr>
          <w:rFonts w:eastAsia="Times New Roman" w:cs="Times New Roman"/>
          <w:color w:val="000000"/>
          <w:szCs w:val="20"/>
          <w:lang w:eastAsia="pt-PT"/>
        </w:rPr>
        <w:t>, prende-se com o facto não existirem automatismos “puros” que permitam esse mesmo enriquecimento a partir de fontes de informação não estruturadas. Existem bastantes contribuições científicas nesta área, nomeadamente no desenvolvimento de métodos que permitam quantificar a forma como os conceitos existentes numa ontologia de domínio estão relacionados. Estas abordagens utilizam apenas a informação contida nas ontologias e não fazem uso de informação externa à ontologia para quantificar essas mesmas relações.</w:t>
      </w:r>
    </w:p>
    <w:p w:rsidR="002562C1" w:rsidRPr="00940AAB" w:rsidRDefault="009A2BAC" w:rsidP="002562C1">
      <w:pPr>
        <w:rPr>
          <w:sz w:val="24"/>
        </w:rPr>
      </w:pPr>
      <w:r>
        <w:rPr>
          <w:rFonts w:eastAsia="Times New Roman" w:cs="Times New Roman"/>
          <w:color w:val="000000"/>
          <w:szCs w:val="20"/>
          <w:lang w:eastAsia="pt-PT"/>
        </w:rPr>
        <w:tab/>
      </w:r>
      <w:r w:rsidR="002562C1" w:rsidRPr="00940AAB">
        <w:rPr>
          <w:rFonts w:eastAsia="Times New Roman" w:cs="Times New Roman"/>
          <w:color w:val="000000"/>
          <w:szCs w:val="20"/>
          <w:lang w:eastAsia="pt-PT"/>
        </w:rPr>
        <w:t xml:space="preserve">Esta dissertação tem como principal objectivo, o uso de técnicas de </w:t>
      </w:r>
      <w:r w:rsidR="002562C1" w:rsidRPr="00282225">
        <w:rPr>
          <w:rFonts w:eastAsia="Times New Roman" w:cs="Times New Roman"/>
          <w:i/>
          <w:color w:val="000000"/>
          <w:szCs w:val="20"/>
          <w:lang w:eastAsia="pt-PT"/>
        </w:rPr>
        <w:t>data mining</w:t>
      </w:r>
      <w:r w:rsidR="002562C1" w:rsidRPr="00940AAB">
        <w:rPr>
          <w:rFonts w:eastAsia="Times New Roman" w:cs="Times New Roman"/>
          <w:color w:val="000000"/>
          <w:szCs w:val="20"/>
          <w:lang w:eastAsia="pt-PT"/>
        </w:rPr>
        <w:t xml:space="preserve"> como forma de extracção de padrões (aqui definidos para associações semânticas) em fontes de informação não estruturada. A ideia a ser desenvolvida no âmbito desta dissertação, tem por base a análise estatística da co-ocorrência entre os termos mais relevantes de um corpus de documentos e, quantificar essa análise sob a forma de relações semânticas entre conceitos de uma ontologia de domínio. O domínio das fontes de informação aqui a serem tratadas, é focado no sector da construção civil.</w:t>
      </w:r>
    </w:p>
    <w:p w:rsidR="002562C1" w:rsidRPr="002562C1" w:rsidRDefault="002562C1" w:rsidP="002562C1"/>
    <w:p w:rsidR="002562C1" w:rsidRPr="000707A0" w:rsidRDefault="002562C1" w:rsidP="002562C1">
      <w:r w:rsidRPr="000707A0">
        <w:t>Palavras-Chave:</w:t>
      </w:r>
      <w:r w:rsidR="000707A0" w:rsidRPr="000707A0">
        <w:t xml:space="preserve"> Inteligência </w:t>
      </w:r>
      <w:r w:rsidR="000707A0" w:rsidRPr="000707A0">
        <w:rPr>
          <w:rFonts w:eastAsia="Times New Roman" w:cs="Times New Roman"/>
          <w:color w:val="000000"/>
          <w:szCs w:val="20"/>
          <w:lang w:eastAsia="pt-PT"/>
        </w:rPr>
        <w:t>Artificial, Web Semântica, Descoberta de Conhecim</w:t>
      </w:r>
      <w:r w:rsidR="000707A0">
        <w:rPr>
          <w:rFonts w:eastAsia="Times New Roman" w:cs="Times New Roman"/>
          <w:color w:val="000000"/>
          <w:szCs w:val="20"/>
          <w:lang w:eastAsia="pt-PT"/>
        </w:rPr>
        <w:t>ento</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Enriquecimento de Ontologias</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Regras de Associação</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Padrões Frequentes</w:t>
      </w:r>
    </w:p>
    <w:p w:rsidR="0077135C" w:rsidRPr="000707A0" w:rsidRDefault="002562C1" w:rsidP="002562C1">
      <w:r w:rsidRPr="000707A0">
        <w:br w:type="page"/>
      </w:r>
      <w:r w:rsidRPr="000707A0">
        <w:lastRenderedPageBreak/>
        <w:br w:type="page"/>
      </w:r>
      <w:r w:rsidR="000179A0">
        <w:rPr>
          <w:noProof/>
          <w:lang w:eastAsia="pt-PT"/>
        </w:rPr>
        <w:lastRenderedPageBreak/>
        <mc:AlternateContent>
          <mc:Choice Requires="wps">
            <w:drawing>
              <wp:anchor distT="0" distB="0" distL="114300" distR="114300" simplePos="0" relativeHeight="251669504" behindDoc="0" locked="0" layoutInCell="1" allowOverlap="1" wp14:anchorId="61B91137" wp14:editId="13D655C2">
                <wp:simplePos x="0" y="0"/>
                <wp:positionH relativeFrom="column">
                  <wp:posOffset>2546350</wp:posOffset>
                </wp:positionH>
                <wp:positionV relativeFrom="paragraph">
                  <wp:posOffset>7350760</wp:posOffset>
                </wp:positionV>
                <wp:extent cx="3309620" cy="573405"/>
                <wp:effectExtent l="3175" t="0" r="1905" b="635"/>
                <wp:wrapNone/>
                <wp:docPr id="1762"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9620" cy="573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1801B3" w:rsidRDefault="00192BAD">
                            <w:pPr>
                              <w:rPr>
                                <w:i/>
                              </w:rPr>
                            </w:pPr>
                            <w:r w:rsidRPr="001801B3">
                              <w:rPr>
                                <w:i/>
                              </w:rPr>
                              <w:t>Dedico a concretização desta etapa, finalizada por esta dissertação aos meus Pais, Mário Luiz e Maria Edite…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361" o:spid="_x0000_s1026" type="#_x0000_t202" style="position:absolute;left:0;text-align:left;margin-left:200.5pt;margin-top:578.8pt;width:260.6pt;height:45.1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" stroked="f">
                <v:textbox style="mso-fit-shape-to-text:t">
                  <w:txbxContent>
                    <w:p w:rsidR="00192BAD" w:rsidRPr="001801B3" w:rsidRDefault="00192BAD">
                      <w:pPr>
                        <w:rPr>
                          <w:i/>
                        </w:rPr>
                      </w:pPr>
                      <w:r w:rsidRPr="001801B3">
                        <w:rPr>
                          <w:i/>
                        </w:rPr>
                        <w:t>Dedico a concretização desta etapa, finalizada por esta dissertação aos meus Pais, Mário Luiz e Maria Edite…</w:t>
                      </w:r>
                    </w:p>
                  </w:txbxContent>
                </v:textbox>
              </v:shape>
            </w:pict>
          </mc:Fallback>
        </mc:AlternateContent>
      </w:r>
      <w:r w:rsidR="0077135C" w:rsidRPr="000707A0">
        <w:br w:type="page"/>
      </w:r>
    </w:p>
    <w:p w:rsidR="0077135C" w:rsidRPr="000707A0" w:rsidRDefault="0077135C">
      <w:r w:rsidRPr="000707A0">
        <w:lastRenderedPageBreak/>
        <w:br w:type="page"/>
      </w:r>
    </w:p>
    <w:p w:rsidR="00C146F0" w:rsidRPr="000707A0" w:rsidRDefault="000179A0">
      <w:r>
        <w:rPr>
          <w:noProof/>
          <w:lang w:eastAsia="pt-PT"/>
        </w:rPr>
        <w:lastRenderedPageBreak/>
        <mc:AlternateContent>
          <mc:Choice Requires="wps">
            <w:drawing>
              <wp:anchor distT="0" distB="0" distL="114300" distR="114300" simplePos="0" relativeHeight="251667456" behindDoc="0" locked="0" layoutInCell="1" allowOverlap="1" wp14:anchorId="20A4A0BC" wp14:editId="66B71B0B">
                <wp:simplePos x="0" y="0"/>
                <wp:positionH relativeFrom="column">
                  <wp:posOffset>2461260</wp:posOffset>
                </wp:positionH>
                <wp:positionV relativeFrom="paragraph">
                  <wp:posOffset>7709535</wp:posOffset>
                </wp:positionV>
                <wp:extent cx="3189605" cy="560705"/>
                <wp:effectExtent l="3810" t="3810" r="0" b="0"/>
                <wp:wrapNone/>
                <wp:docPr id="1761"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605" cy="560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1801B3" w:rsidRDefault="00192BAD"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rsidR="00192BAD" w:rsidRPr="0077135C" w:rsidRDefault="00192BAD" w:rsidP="0077135C">
                            <w:pPr>
                              <w:jc w:val="right"/>
                              <w:rPr>
                                <w:i/>
                                <w:lang w:val="en-GB"/>
                              </w:rPr>
                            </w:pPr>
                            <w:r>
                              <w:rPr>
                                <w:i/>
                                <w:lang w:val="en-GB"/>
                              </w:rPr>
                              <w:t>Monty Python, in “Life of Brian”</w:t>
                            </w:r>
                          </w:p>
                          <w:p w:rsidR="00192BAD" w:rsidRPr="001801B3" w:rsidRDefault="00192BAD">
                            <w:pPr>
                              <w:rPr>
                                <w:i/>
                                <w:lang w:val="en-G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60" o:spid="_x0000_s1027" type="#_x0000_t202" style="position:absolute;left:0;text-align:left;margin-left:193.8pt;margin-top:607.05pt;width:251.15pt;height:44.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" stroked="f">
                <v:textbox>
                  <w:txbxContent>
                    <w:p w:rsidR="00192BAD" w:rsidRPr="001801B3" w:rsidRDefault="00192BAD"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rsidR="00192BAD" w:rsidRPr="0077135C" w:rsidRDefault="00192BAD" w:rsidP="0077135C">
                      <w:pPr>
                        <w:jc w:val="right"/>
                        <w:rPr>
                          <w:i/>
                          <w:lang w:val="en-GB"/>
                        </w:rPr>
                      </w:pPr>
                      <w:r>
                        <w:rPr>
                          <w:i/>
                          <w:lang w:val="en-GB"/>
                        </w:rPr>
                        <w:t>Monty Python, in “Life of Brian”</w:t>
                      </w:r>
                    </w:p>
                    <w:p w:rsidR="00192BAD" w:rsidRPr="001801B3" w:rsidRDefault="00192BAD">
                      <w:pPr>
                        <w:rPr>
                          <w:i/>
                          <w:lang w:val="en-GB"/>
                        </w:rPr>
                      </w:pPr>
                    </w:p>
                  </w:txbxContent>
                </v:textbox>
              </v:shape>
            </w:pict>
          </mc:Fallback>
        </mc:AlternateContent>
      </w:r>
      <w:r w:rsidR="00C146F0" w:rsidRPr="000707A0">
        <w:br w:type="page"/>
      </w:r>
    </w:p>
    <w:p w:rsidR="0077135C" w:rsidRPr="000707A0" w:rsidRDefault="0077135C" w:rsidP="0077135C">
      <w:pPr>
        <w:jc w:val="right"/>
      </w:pPr>
    </w:p>
    <w:p w:rsidR="0077135C" w:rsidRPr="000707A0" w:rsidRDefault="0077135C" w:rsidP="0077135C">
      <w:r w:rsidRPr="000707A0">
        <w:br w:type="page"/>
      </w:r>
    </w:p>
    <w:sdt>
      <w:sdtPr>
        <w:rPr>
          <w:rFonts w:eastAsiaTheme="minorHAnsi" w:cstheme="minorBidi"/>
          <w:b w:val="0"/>
          <w:bCs w:val="0"/>
          <w:sz w:val="22"/>
          <w:szCs w:val="22"/>
          <w:lang w:val="en-GB"/>
        </w:rPr>
        <w:id w:val="10520931"/>
        <w:docPartObj>
          <w:docPartGallery w:val="Table of Contents"/>
          <w:docPartUnique/>
        </w:docPartObj>
      </w:sdtPr>
      <w:sdtContent>
        <w:p w:rsidR="00C30260" w:rsidRPr="000707A0" w:rsidRDefault="001801B3" w:rsidP="00C30260">
          <w:pPr>
            <w:pStyle w:val="TOCHeading"/>
            <w:numPr>
              <w:ilvl w:val="0"/>
              <w:numId w:val="0"/>
            </w:numPr>
          </w:pPr>
          <w:r w:rsidRPr="000707A0">
            <w:t>Contents</w:t>
          </w:r>
        </w:p>
        <w:p w:rsidR="00F9744A" w:rsidRDefault="006B58BD">
          <w:pPr>
            <w:pStyle w:val="TOC1"/>
            <w:tabs>
              <w:tab w:val="right" w:leader="dot" w:pos="8494"/>
            </w:tabs>
            <w:rPr>
              <w:rFonts w:asciiTheme="minorHAnsi" w:eastAsiaTheme="minorEastAsia" w:hAnsiTheme="minorHAnsi"/>
              <w:noProof/>
              <w:lang w:eastAsia="pt-PT"/>
            </w:rPr>
          </w:pPr>
          <w:r w:rsidRPr="0024194D">
            <w:rPr>
              <w:lang w:val="en-GB"/>
            </w:rPr>
            <w:fldChar w:fldCharType="begin"/>
          </w:r>
          <w:r w:rsidR="00C30260" w:rsidRPr="0024194D">
            <w:rPr>
              <w:lang w:val="en-GB"/>
            </w:rPr>
            <w:instrText xml:space="preserve"> TOC \o "1-3" \h \z \u </w:instrText>
          </w:r>
          <w:r w:rsidRPr="0024194D">
            <w:rPr>
              <w:lang w:val="en-GB"/>
            </w:rPr>
            <w:fldChar w:fldCharType="separate"/>
          </w:r>
          <w:hyperlink w:anchor="_Toc397995064" w:history="1">
            <w:r w:rsidR="00F9744A" w:rsidRPr="00CC13D1">
              <w:rPr>
                <w:rStyle w:val="Hyperlink"/>
                <w:rFonts w:eastAsia="Times New Roman"/>
                <w:noProof/>
                <w:lang w:val="en-GB" w:eastAsia="pt-PT"/>
              </w:rPr>
              <w:t>Acknowledgements</w:t>
            </w:r>
            <w:r w:rsidR="00F9744A">
              <w:rPr>
                <w:noProof/>
                <w:webHidden/>
              </w:rPr>
              <w:tab/>
            </w:r>
            <w:r w:rsidR="00F9744A">
              <w:rPr>
                <w:noProof/>
                <w:webHidden/>
              </w:rPr>
              <w:fldChar w:fldCharType="begin"/>
            </w:r>
            <w:r w:rsidR="00F9744A">
              <w:rPr>
                <w:noProof/>
                <w:webHidden/>
              </w:rPr>
              <w:instrText xml:space="preserve"> PAGEREF _Toc397995064 \h </w:instrText>
            </w:r>
            <w:r w:rsidR="00F9744A">
              <w:rPr>
                <w:noProof/>
                <w:webHidden/>
              </w:rPr>
            </w:r>
            <w:r w:rsidR="00F9744A">
              <w:rPr>
                <w:noProof/>
                <w:webHidden/>
              </w:rPr>
              <w:fldChar w:fldCharType="separate"/>
            </w:r>
            <w:r w:rsidR="00F9744A">
              <w:rPr>
                <w:noProof/>
                <w:webHidden/>
              </w:rPr>
              <w:t>V</w:t>
            </w:r>
            <w:r w:rsidR="00F9744A">
              <w:rPr>
                <w:noProof/>
                <w:webHidden/>
              </w:rPr>
              <w:fldChar w:fldCharType="end"/>
            </w:r>
          </w:hyperlink>
        </w:p>
        <w:p w:rsidR="00F9744A" w:rsidRDefault="00192BAD">
          <w:pPr>
            <w:pStyle w:val="TOC1"/>
            <w:tabs>
              <w:tab w:val="right" w:leader="dot" w:pos="8494"/>
            </w:tabs>
            <w:rPr>
              <w:rFonts w:asciiTheme="minorHAnsi" w:eastAsiaTheme="minorEastAsia" w:hAnsiTheme="minorHAnsi"/>
              <w:noProof/>
              <w:lang w:eastAsia="pt-PT"/>
            </w:rPr>
          </w:pPr>
          <w:hyperlink w:anchor="_Toc397995065" w:history="1">
            <w:r w:rsidR="00F9744A" w:rsidRPr="00CC13D1">
              <w:rPr>
                <w:rStyle w:val="Hyperlink"/>
                <w:rFonts w:eastAsia="Times New Roman"/>
                <w:noProof/>
                <w:lang w:val="en-GB" w:eastAsia="pt-PT"/>
              </w:rPr>
              <w:t>Abstract</w:t>
            </w:r>
            <w:r w:rsidR="00F9744A">
              <w:rPr>
                <w:noProof/>
                <w:webHidden/>
              </w:rPr>
              <w:tab/>
            </w:r>
            <w:r w:rsidR="00F9744A">
              <w:rPr>
                <w:noProof/>
                <w:webHidden/>
              </w:rPr>
              <w:fldChar w:fldCharType="begin"/>
            </w:r>
            <w:r w:rsidR="00F9744A">
              <w:rPr>
                <w:noProof/>
                <w:webHidden/>
              </w:rPr>
              <w:instrText xml:space="preserve"> PAGEREF _Toc397995065 \h </w:instrText>
            </w:r>
            <w:r w:rsidR="00F9744A">
              <w:rPr>
                <w:noProof/>
                <w:webHidden/>
              </w:rPr>
            </w:r>
            <w:r w:rsidR="00F9744A">
              <w:rPr>
                <w:noProof/>
                <w:webHidden/>
              </w:rPr>
              <w:fldChar w:fldCharType="separate"/>
            </w:r>
            <w:r w:rsidR="00F9744A">
              <w:rPr>
                <w:noProof/>
                <w:webHidden/>
              </w:rPr>
              <w:t>VII</w:t>
            </w:r>
            <w:r w:rsidR="00F9744A">
              <w:rPr>
                <w:noProof/>
                <w:webHidden/>
              </w:rPr>
              <w:fldChar w:fldCharType="end"/>
            </w:r>
          </w:hyperlink>
        </w:p>
        <w:p w:rsidR="00F9744A" w:rsidRDefault="00192BAD">
          <w:pPr>
            <w:pStyle w:val="TOC1"/>
            <w:tabs>
              <w:tab w:val="right" w:leader="dot" w:pos="8494"/>
            </w:tabs>
            <w:rPr>
              <w:rFonts w:asciiTheme="minorHAnsi" w:eastAsiaTheme="minorEastAsia" w:hAnsiTheme="minorHAnsi"/>
              <w:noProof/>
              <w:lang w:eastAsia="pt-PT"/>
            </w:rPr>
          </w:pPr>
          <w:hyperlink w:anchor="_Toc397995066" w:history="1">
            <w:r w:rsidR="00F9744A" w:rsidRPr="00CC13D1">
              <w:rPr>
                <w:rStyle w:val="Hyperlink"/>
                <w:rFonts w:eastAsia="Times New Roman"/>
                <w:noProof/>
                <w:lang w:eastAsia="pt-PT"/>
              </w:rPr>
              <w:t>Sumário</w:t>
            </w:r>
            <w:r w:rsidR="00F9744A">
              <w:rPr>
                <w:noProof/>
                <w:webHidden/>
              </w:rPr>
              <w:tab/>
            </w:r>
            <w:r w:rsidR="00F9744A">
              <w:rPr>
                <w:noProof/>
                <w:webHidden/>
              </w:rPr>
              <w:fldChar w:fldCharType="begin"/>
            </w:r>
            <w:r w:rsidR="00F9744A">
              <w:rPr>
                <w:noProof/>
                <w:webHidden/>
              </w:rPr>
              <w:instrText xml:space="preserve"> PAGEREF _Toc397995066 \h </w:instrText>
            </w:r>
            <w:r w:rsidR="00F9744A">
              <w:rPr>
                <w:noProof/>
                <w:webHidden/>
              </w:rPr>
            </w:r>
            <w:r w:rsidR="00F9744A">
              <w:rPr>
                <w:noProof/>
                <w:webHidden/>
              </w:rPr>
              <w:fldChar w:fldCharType="separate"/>
            </w:r>
            <w:r w:rsidR="00F9744A">
              <w:rPr>
                <w:noProof/>
                <w:webHidden/>
              </w:rPr>
              <w:t>IX</w:t>
            </w:r>
            <w:r w:rsidR="00F9744A">
              <w:rPr>
                <w:noProof/>
                <w:webHidden/>
              </w:rPr>
              <w:fldChar w:fldCharType="end"/>
            </w:r>
          </w:hyperlink>
        </w:p>
        <w:p w:rsidR="00F9744A" w:rsidRDefault="00192BAD">
          <w:pPr>
            <w:pStyle w:val="TOC1"/>
            <w:tabs>
              <w:tab w:val="right" w:leader="dot" w:pos="8494"/>
            </w:tabs>
            <w:rPr>
              <w:rFonts w:asciiTheme="minorHAnsi" w:eastAsiaTheme="minorEastAsia" w:hAnsiTheme="minorHAnsi"/>
              <w:noProof/>
              <w:lang w:eastAsia="pt-PT"/>
            </w:rPr>
          </w:pPr>
          <w:hyperlink w:anchor="_Toc397995067" w:history="1">
            <w:r w:rsidR="00F9744A" w:rsidRPr="00CC13D1">
              <w:rPr>
                <w:rStyle w:val="Hyperlink"/>
                <w:noProof/>
                <w:lang w:val="en-GB"/>
              </w:rPr>
              <w:t>Figures</w:t>
            </w:r>
            <w:r w:rsidR="00F9744A">
              <w:rPr>
                <w:noProof/>
                <w:webHidden/>
              </w:rPr>
              <w:tab/>
            </w:r>
            <w:r w:rsidR="00F9744A">
              <w:rPr>
                <w:noProof/>
                <w:webHidden/>
              </w:rPr>
              <w:fldChar w:fldCharType="begin"/>
            </w:r>
            <w:r w:rsidR="00F9744A">
              <w:rPr>
                <w:noProof/>
                <w:webHidden/>
              </w:rPr>
              <w:instrText xml:space="preserve"> PAGEREF _Toc397995067 \h </w:instrText>
            </w:r>
            <w:r w:rsidR="00F9744A">
              <w:rPr>
                <w:noProof/>
                <w:webHidden/>
              </w:rPr>
            </w:r>
            <w:r w:rsidR="00F9744A">
              <w:rPr>
                <w:noProof/>
                <w:webHidden/>
              </w:rPr>
              <w:fldChar w:fldCharType="separate"/>
            </w:r>
            <w:r w:rsidR="00F9744A">
              <w:rPr>
                <w:noProof/>
                <w:webHidden/>
              </w:rPr>
              <w:t>XVII</w:t>
            </w:r>
            <w:r w:rsidR="00F9744A">
              <w:rPr>
                <w:noProof/>
                <w:webHidden/>
              </w:rPr>
              <w:fldChar w:fldCharType="end"/>
            </w:r>
          </w:hyperlink>
        </w:p>
        <w:p w:rsidR="00F9744A" w:rsidRDefault="00192BAD">
          <w:pPr>
            <w:pStyle w:val="TOC1"/>
            <w:tabs>
              <w:tab w:val="right" w:leader="dot" w:pos="8494"/>
            </w:tabs>
            <w:rPr>
              <w:rFonts w:asciiTheme="minorHAnsi" w:eastAsiaTheme="minorEastAsia" w:hAnsiTheme="minorHAnsi"/>
              <w:noProof/>
              <w:lang w:eastAsia="pt-PT"/>
            </w:rPr>
          </w:pPr>
          <w:hyperlink w:anchor="_Toc397995068" w:history="1">
            <w:r w:rsidR="00F9744A" w:rsidRPr="00CC13D1">
              <w:rPr>
                <w:rStyle w:val="Hyperlink"/>
                <w:noProof/>
                <w:lang w:val="en-GB"/>
              </w:rPr>
              <w:t>Tables</w:t>
            </w:r>
            <w:r w:rsidR="00F9744A">
              <w:rPr>
                <w:noProof/>
                <w:webHidden/>
              </w:rPr>
              <w:tab/>
            </w:r>
            <w:r w:rsidR="00F9744A">
              <w:rPr>
                <w:noProof/>
                <w:webHidden/>
              </w:rPr>
              <w:fldChar w:fldCharType="begin"/>
            </w:r>
            <w:r w:rsidR="00F9744A">
              <w:rPr>
                <w:noProof/>
                <w:webHidden/>
              </w:rPr>
              <w:instrText xml:space="preserve"> PAGEREF _Toc397995068 \h </w:instrText>
            </w:r>
            <w:r w:rsidR="00F9744A">
              <w:rPr>
                <w:noProof/>
                <w:webHidden/>
              </w:rPr>
            </w:r>
            <w:r w:rsidR="00F9744A">
              <w:rPr>
                <w:noProof/>
                <w:webHidden/>
              </w:rPr>
              <w:fldChar w:fldCharType="separate"/>
            </w:r>
            <w:r w:rsidR="00F9744A">
              <w:rPr>
                <w:noProof/>
                <w:webHidden/>
              </w:rPr>
              <w:t>XIX</w:t>
            </w:r>
            <w:r w:rsidR="00F9744A">
              <w:rPr>
                <w:noProof/>
                <w:webHidden/>
              </w:rPr>
              <w:fldChar w:fldCharType="end"/>
            </w:r>
          </w:hyperlink>
        </w:p>
        <w:p w:rsidR="00F9744A" w:rsidRDefault="00192BAD">
          <w:pPr>
            <w:pStyle w:val="TOC1"/>
            <w:tabs>
              <w:tab w:val="right" w:leader="dot" w:pos="8494"/>
            </w:tabs>
            <w:rPr>
              <w:rFonts w:asciiTheme="minorHAnsi" w:eastAsiaTheme="minorEastAsia" w:hAnsiTheme="minorHAnsi"/>
              <w:noProof/>
              <w:lang w:eastAsia="pt-PT"/>
            </w:rPr>
          </w:pPr>
          <w:hyperlink w:anchor="_Toc397995069" w:history="1">
            <w:r w:rsidR="00F9744A" w:rsidRPr="00CC13D1">
              <w:rPr>
                <w:rStyle w:val="Hyperlink"/>
                <w:noProof/>
                <w:lang w:val="en-GB"/>
              </w:rPr>
              <w:t>Symbols and Notation</w:t>
            </w:r>
            <w:r w:rsidR="00F9744A">
              <w:rPr>
                <w:noProof/>
                <w:webHidden/>
              </w:rPr>
              <w:tab/>
            </w:r>
            <w:r w:rsidR="00F9744A">
              <w:rPr>
                <w:noProof/>
                <w:webHidden/>
              </w:rPr>
              <w:fldChar w:fldCharType="begin"/>
            </w:r>
            <w:r w:rsidR="00F9744A">
              <w:rPr>
                <w:noProof/>
                <w:webHidden/>
              </w:rPr>
              <w:instrText xml:space="preserve"> PAGEREF _Toc397995069 \h </w:instrText>
            </w:r>
            <w:r w:rsidR="00F9744A">
              <w:rPr>
                <w:noProof/>
                <w:webHidden/>
              </w:rPr>
            </w:r>
            <w:r w:rsidR="00F9744A">
              <w:rPr>
                <w:noProof/>
                <w:webHidden/>
              </w:rPr>
              <w:fldChar w:fldCharType="separate"/>
            </w:r>
            <w:r w:rsidR="00F9744A">
              <w:rPr>
                <w:noProof/>
                <w:webHidden/>
              </w:rPr>
              <w:t>XXI</w:t>
            </w:r>
            <w:r w:rsidR="00F9744A">
              <w:rPr>
                <w:noProof/>
                <w:webHidden/>
              </w:rPr>
              <w:fldChar w:fldCharType="end"/>
            </w:r>
          </w:hyperlink>
        </w:p>
        <w:p w:rsidR="00F9744A" w:rsidRDefault="00192BAD">
          <w:pPr>
            <w:pStyle w:val="TOC1"/>
            <w:tabs>
              <w:tab w:val="left" w:pos="440"/>
              <w:tab w:val="right" w:leader="dot" w:pos="8494"/>
            </w:tabs>
            <w:rPr>
              <w:rFonts w:asciiTheme="minorHAnsi" w:eastAsiaTheme="minorEastAsia" w:hAnsiTheme="minorHAnsi"/>
              <w:noProof/>
              <w:lang w:eastAsia="pt-PT"/>
            </w:rPr>
          </w:pPr>
          <w:hyperlink w:anchor="_Toc397995070" w:history="1">
            <w:r w:rsidR="00F9744A" w:rsidRPr="00CC13D1">
              <w:rPr>
                <w:rStyle w:val="Hyperlink"/>
                <w:noProof/>
                <w:lang w:val="en-GB"/>
              </w:rPr>
              <w:t>1</w:t>
            </w:r>
            <w:r w:rsidR="00F9744A">
              <w:rPr>
                <w:rFonts w:asciiTheme="minorHAnsi" w:eastAsiaTheme="minorEastAsia" w:hAnsiTheme="minorHAnsi"/>
                <w:noProof/>
                <w:lang w:eastAsia="pt-PT"/>
              </w:rPr>
              <w:tab/>
            </w:r>
            <w:r w:rsidR="00F9744A" w:rsidRPr="00CC13D1">
              <w:rPr>
                <w:rStyle w:val="Hyperlink"/>
                <w:noProof/>
                <w:lang w:val="en-GB"/>
              </w:rPr>
              <w:t>Introduction</w:t>
            </w:r>
            <w:r w:rsidR="00F9744A">
              <w:rPr>
                <w:noProof/>
                <w:webHidden/>
              </w:rPr>
              <w:tab/>
            </w:r>
            <w:r w:rsidR="00F9744A">
              <w:rPr>
                <w:noProof/>
                <w:webHidden/>
              </w:rPr>
              <w:fldChar w:fldCharType="begin"/>
            </w:r>
            <w:r w:rsidR="00F9744A">
              <w:rPr>
                <w:noProof/>
                <w:webHidden/>
              </w:rPr>
              <w:instrText xml:space="preserve"> PAGEREF _Toc397995070 \h </w:instrText>
            </w:r>
            <w:r w:rsidR="00F9744A">
              <w:rPr>
                <w:noProof/>
                <w:webHidden/>
              </w:rPr>
            </w:r>
            <w:r w:rsidR="00F9744A">
              <w:rPr>
                <w:noProof/>
                <w:webHidden/>
              </w:rPr>
              <w:fldChar w:fldCharType="separate"/>
            </w:r>
            <w:r w:rsidR="00F9744A">
              <w:rPr>
                <w:noProof/>
                <w:webHidden/>
              </w:rPr>
              <w:t>1</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071" w:history="1">
            <w:r w:rsidR="00F9744A" w:rsidRPr="00CC13D1">
              <w:rPr>
                <w:rStyle w:val="Hyperlink"/>
                <w:noProof/>
                <w:lang w:val="en-GB"/>
              </w:rPr>
              <w:t>1.1</w:t>
            </w:r>
            <w:r w:rsidR="00F9744A">
              <w:rPr>
                <w:rFonts w:asciiTheme="minorHAnsi" w:eastAsiaTheme="minorEastAsia" w:hAnsiTheme="minorHAnsi"/>
                <w:noProof/>
                <w:lang w:eastAsia="pt-PT"/>
              </w:rPr>
              <w:tab/>
            </w:r>
            <w:r w:rsidR="00F9744A" w:rsidRPr="00CC13D1">
              <w:rPr>
                <w:rStyle w:val="Hyperlink"/>
                <w:noProof/>
                <w:lang w:val="en-GB"/>
              </w:rPr>
              <w:t>Motivation</w:t>
            </w:r>
            <w:r w:rsidR="00F9744A">
              <w:rPr>
                <w:noProof/>
                <w:webHidden/>
              </w:rPr>
              <w:tab/>
            </w:r>
            <w:r w:rsidR="00F9744A">
              <w:rPr>
                <w:noProof/>
                <w:webHidden/>
              </w:rPr>
              <w:fldChar w:fldCharType="begin"/>
            </w:r>
            <w:r w:rsidR="00F9744A">
              <w:rPr>
                <w:noProof/>
                <w:webHidden/>
              </w:rPr>
              <w:instrText xml:space="preserve"> PAGEREF _Toc397995071 \h </w:instrText>
            </w:r>
            <w:r w:rsidR="00F9744A">
              <w:rPr>
                <w:noProof/>
                <w:webHidden/>
              </w:rPr>
            </w:r>
            <w:r w:rsidR="00F9744A">
              <w:rPr>
                <w:noProof/>
                <w:webHidden/>
              </w:rPr>
              <w:fldChar w:fldCharType="separate"/>
            </w:r>
            <w:r w:rsidR="00F9744A">
              <w:rPr>
                <w:noProof/>
                <w:webHidden/>
              </w:rPr>
              <w:t>2</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072" w:history="1">
            <w:r w:rsidR="00F9744A" w:rsidRPr="00CC13D1">
              <w:rPr>
                <w:rStyle w:val="Hyperlink"/>
                <w:noProof/>
                <w:lang w:val="en-GB"/>
              </w:rPr>
              <w:t>1.2</w:t>
            </w:r>
            <w:r w:rsidR="00F9744A">
              <w:rPr>
                <w:rFonts w:asciiTheme="minorHAnsi" w:eastAsiaTheme="minorEastAsia" w:hAnsiTheme="minorHAnsi"/>
                <w:noProof/>
                <w:lang w:eastAsia="pt-PT"/>
              </w:rPr>
              <w:tab/>
            </w:r>
            <w:r w:rsidR="00F9744A" w:rsidRPr="00CC13D1">
              <w:rPr>
                <w:rStyle w:val="Hyperlink"/>
                <w:noProof/>
                <w:lang w:val="en-GB"/>
              </w:rPr>
              <w:t>Vision</w:t>
            </w:r>
            <w:r w:rsidR="00F9744A">
              <w:rPr>
                <w:noProof/>
                <w:webHidden/>
              </w:rPr>
              <w:tab/>
            </w:r>
            <w:r w:rsidR="00F9744A">
              <w:rPr>
                <w:noProof/>
                <w:webHidden/>
              </w:rPr>
              <w:fldChar w:fldCharType="begin"/>
            </w:r>
            <w:r w:rsidR="00F9744A">
              <w:rPr>
                <w:noProof/>
                <w:webHidden/>
              </w:rPr>
              <w:instrText xml:space="preserve"> PAGEREF _Toc397995072 \h </w:instrText>
            </w:r>
            <w:r w:rsidR="00F9744A">
              <w:rPr>
                <w:noProof/>
                <w:webHidden/>
              </w:rPr>
            </w:r>
            <w:r w:rsidR="00F9744A">
              <w:rPr>
                <w:noProof/>
                <w:webHidden/>
              </w:rPr>
              <w:fldChar w:fldCharType="separate"/>
            </w:r>
            <w:r w:rsidR="00F9744A">
              <w:rPr>
                <w:noProof/>
                <w:webHidden/>
              </w:rPr>
              <w:t>4</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073" w:history="1">
            <w:r w:rsidR="00F9744A" w:rsidRPr="00CC13D1">
              <w:rPr>
                <w:rStyle w:val="Hyperlink"/>
                <w:noProof/>
                <w:lang w:val="en-GB"/>
              </w:rPr>
              <w:t>1.3</w:t>
            </w:r>
            <w:r w:rsidR="00F9744A">
              <w:rPr>
                <w:rFonts w:asciiTheme="minorHAnsi" w:eastAsiaTheme="minorEastAsia" w:hAnsiTheme="minorHAnsi"/>
                <w:noProof/>
                <w:lang w:eastAsia="pt-PT"/>
              </w:rPr>
              <w:tab/>
            </w:r>
            <w:r w:rsidR="00F9744A" w:rsidRPr="00CC13D1">
              <w:rPr>
                <w:rStyle w:val="Hyperlink"/>
                <w:noProof/>
                <w:lang w:val="en-GB"/>
              </w:rPr>
              <w:t>Development context</w:t>
            </w:r>
            <w:r w:rsidR="00F9744A">
              <w:rPr>
                <w:noProof/>
                <w:webHidden/>
              </w:rPr>
              <w:tab/>
            </w:r>
            <w:r w:rsidR="00F9744A">
              <w:rPr>
                <w:noProof/>
                <w:webHidden/>
              </w:rPr>
              <w:fldChar w:fldCharType="begin"/>
            </w:r>
            <w:r w:rsidR="00F9744A">
              <w:rPr>
                <w:noProof/>
                <w:webHidden/>
              </w:rPr>
              <w:instrText xml:space="preserve"> PAGEREF _Toc397995073 \h </w:instrText>
            </w:r>
            <w:r w:rsidR="00F9744A">
              <w:rPr>
                <w:noProof/>
                <w:webHidden/>
              </w:rPr>
            </w:r>
            <w:r w:rsidR="00F9744A">
              <w:rPr>
                <w:noProof/>
                <w:webHidden/>
              </w:rPr>
              <w:fldChar w:fldCharType="separate"/>
            </w:r>
            <w:r w:rsidR="00F9744A">
              <w:rPr>
                <w:noProof/>
                <w:webHidden/>
              </w:rPr>
              <w:t>4</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074" w:history="1">
            <w:r w:rsidR="00F9744A" w:rsidRPr="00CC13D1">
              <w:rPr>
                <w:rStyle w:val="Hyperlink"/>
                <w:noProof/>
                <w:lang w:val="en-GB"/>
              </w:rPr>
              <w:t>1.4</w:t>
            </w:r>
            <w:r w:rsidR="00F9744A">
              <w:rPr>
                <w:rFonts w:asciiTheme="minorHAnsi" w:eastAsiaTheme="minorEastAsia" w:hAnsiTheme="minorHAnsi"/>
                <w:noProof/>
                <w:lang w:eastAsia="pt-PT"/>
              </w:rPr>
              <w:tab/>
            </w:r>
            <w:r w:rsidR="00F9744A" w:rsidRPr="00CC13D1">
              <w:rPr>
                <w:rStyle w:val="Hyperlink"/>
                <w:noProof/>
                <w:lang w:val="en-GB"/>
              </w:rPr>
              <w:t>Dissertation Structure</w:t>
            </w:r>
            <w:r w:rsidR="00F9744A">
              <w:rPr>
                <w:noProof/>
                <w:webHidden/>
              </w:rPr>
              <w:tab/>
            </w:r>
            <w:r w:rsidR="00F9744A">
              <w:rPr>
                <w:noProof/>
                <w:webHidden/>
              </w:rPr>
              <w:fldChar w:fldCharType="begin"/>
            </w:r>
            <w:r w:rsidR="00F9744A">
              <w:rPr>
                <w:noProof/>
                <w:webHidden/>
              </w:rPr>
              <w:instrText xml:space="preserve"> PAGEREF _Toc397995074 \h </w:instrText>
            </w:r>
            <w:r w:rsidR="00F9744A">
              <w:rPr>
                <w:noProof/>
                <w:webHidden/>
              </w:rPr>
            </w:r>
            <w:r w:rsidR="00F9744A">
              <w:rPr>
                <w:noProof/>
                <w:webHidden/>
              </w:rPr>
              <w:fldChar w:fldCharType="separate"/>
            </w:r>
            <w:r w:rsidR="00F9744A">
              <w:rPr>
                <w:noProof/>
                <w:webHidden/>
              </w:rPr>
              <w:t>5</w:t>
            </w:r>
            <w:r w:rsidR="00F9744A">
              <w:rPr>
                <w:noProof/>
                <w:webHidden/>
              </w:rPr>
              <w:fldChar w:fldCharType="end"/>
            </w:r>
          </w:hyperlink>
        </w:p>
        <w:p w:rsidR="00F9744A" w:rsidRDefault="00192BAD">
          <w:pPr>
            <w:pStyle w:val="TOC1"/>
            <w:tabs>
              <w:tab w:val="left" w:pos="440"/>
              <w:tab w:val="right" w:leader="dot" w:pos="8494"/>
            </w:tabs>
            <w:rPr>
              <w:rFonts w:asciiTheme="minorHAnsi" w:eastAsiaTheme="minorEastAsia" w:hAnsiTheme="minorHAnsi"/>
              <w:noProof/>
              <w:lang w:eastAsia="pt-PT"/>
            </w:rPr>
          </w:pPr>
          <w:hyperlink w:anchor="_Toc397995075" w:history="1">
            <w:r w:rsidR="00F9744A" w:rsidRPr="00CC13D1">
              <w:rPr>
                <w:rStyle w:val="Hyperlink"/>
                <w:noProof/>
                <w:lang w:val="en-GB"/>
              </w:rPr>
              <w:t>2</w:t>
            </w:r>
            <w:r w:rsidR="00F9744A">
              <w:rPr>
                <w:rFonts w:asciiTheme="minorHAnsi" w:eastAsiaTheme="minorEastAsia" w:hAnsiTheme="minorHAnsi"/>
                <w:noProof/>
                <w:lang w:eastAsia="pt-PT"/>
              </w:rPr>
              <w:tab/>
            </w:r>
            <w:r w:rsidR="00F9744A" w:rsidRPr="00CC13D1">
              <w:rPr>
                <w:rStyle w:val="Hyperlink"/>
                <w:noProof/>
                <w:lang w:val="en-GB"/>
              </w:rPr>
              <w:t>State of the Art / Related Work</w:t>
            </w:r>
            <w:r w:rsidR="00F9744A">
              <w:rPr>
                <w:noProof/>
                <w:webHidden/>
              </w:rPr>
              <w:tab/>
            </w:r>
            <w:r w:rsidR="00F9744A">
              <w:rPr>
                <w:noProof/>
                <w:webHidden/>
              </w:rPr>
              <w:fldChar w:fldCharType="begin"/>
            </w:r>
            <w:r w:rsidR="00F9744A">
              <w:rPr>
                <w:noProof/>
                <w:webHidden/>
              </w:rPr>
              <w:instrText xml:space="preserve"> PAGEREF _Toc397995075 \h </w:instrText>
            </w:r>
            <w:r w:rsidR="00F9744A">
              <w:rPr>
                <w:noProof/>
                <w:webHidden/>
              </w:rPr>
            </w:r>
            <w:r w:rsidR="00F9744A">
              <w:rPr>
                <w:noProof/>
                <w:webHidden/>
              </w:rPr>
              <w:fldChar w:fldCharType="separate"/>
            </w:r>
            <w:r w:rsidR="00F9744A">
              <w:rPr>
                <w:noProof/>
                <w:webHidden/>
              </w:rPr>
              <w:t>7</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076" w:history="1">
            <w:r w:rsidR="00F9744A" w:rsidRPr="00CC13D1">
              <w:rPr>
                <w:rStyle w:val="Hyperlink"/>
                <w:noProof/>
                <w:lang w:val="en-GB"/>
              </w:rPr>
              <w:t>2.1</w:t>
            </w:r>
            <w:r w:rsidR="00F9744A">
              <w:rPr>
                <w:rFonts w:asciiTheme="minorHAnsi" w:eastAsiaTheme="minorEastAsia" w:hAnsiTheme="minorHAnsi"/>
                <w:noProof/>
                <w:lang w:eastAsia="pt-PT"/>
              </w:rPr>
              <w:tab/>
            </w:r>
            <w:r w:rsidR="00F9744A" w:rsidRPr="00CC13D1">
              <w:rPr>
                <w:rStyle w:val="Hyperlink"/>
                <w:noProof/>
                <w:lang w:val="en-GB"/>
              </w:rPr>
              <w:t>Ontology Learning</w:t>
            </w:r>
            <w:r w:rsidR="00F9744A">
              <w:rPr>
                <w:noProof/>
                <w:webHidden/>
              </w:rPr>
              <w:tab/>
            </w:r>
            <w:r w:rsidR="00F9744A">
              <w:rPr>
                <w:noProof/>
                <w:webHidden/>
              </w:rPr>
              <w:fldChar w:fldCharType="begin"/>
            </w:r>
            <w:r w:rsidR="00F9744A">
              <w:rPr>
                <w:noProof/>
                <w:webHidden/>
              </w:rPr>
              <w:instrText xml:space="preserve"> PAGEREF _Toc397995076 \h </w:instrText>
            </w:r>
            <w:r w:rsidR="00F9744A">
              <w:rPr>
                <w:noProof/>
                <w:webHidden/>
              </w:rPr>
            </w:r>
            <w:r w:rsidR="00F9744A">
              <w:rPr>
                <w:noProof/>
                <w:webHidden/>
              </w:rPr>
              <w:fldChar w:fldCharType="separate"/>
            </w:r>
            <w:r w:rsidR="00F9744A">
              <w:rPr>
                <w:noProof/>
                <w:webHidden/>
              </w:rPr>
              <w:t>7</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077" w:history="1">
            <w:r w:rsidR="00F9744A" w:rsidRPr="00CC13D1">
              <w:rPr>
                <w:rStyle w:val="Hyperlink"/>
                <w:noProof/>
                <w:lang w:val="en-GB"/>
              </w:rPr>
              <w:t>2.2</w:t>
            </w:r>
            <w:r w:rsidR="00F9744A">
              <w:rPr>
                <w:rFonts w:asciiTheme="minorHAnsi" w:eastAsiaTheme="minorEastAsia" w:hAnsiTheme="minorHAnsi"/>
                <w:noProof/>
                <w:lang w:eastAsia="pt-PT"/>
              </w:rPr>
              <w:tab/>
            </w:r>
            <w:r w:rsidR="00F9744A" w:rsidRPr="00CC13D1">
              <w:rPr>
                <w:rStyle w:val="Hyperlink"/>
                <w:noProof/>
                <w:lang w:val="en-GB"/>
              </w:rPr>
              <w:t>Association rules</w:t>
            </w:r>
            <w:r w:rsidR="00F9744A">
              <w:rPr>
                <w:noProof/>
                <w:webHidden/>
              </w:rPr>
              <w:tab/>
            </w:r>
            <w:r w:rsidR="00F9744A">
              <w:rPr>
                <w:noProof/>
                <w:webHidden/>
              </w:rPr>
              <w:fldChar w:fldCharType="begin"/>
            </w:r>
            <w:r w:rsidR="00F9744A">
              <w:rPr>
                <w:noProof/>
                <w:webHidden/>
              </w:rPr>
              <w:instrText xml:space="preserve"> PAGEREF _Toc397995077 \h </w:instrText>
            </w:r>
            <w:r w:rsidR="00F9744A">
              <w:rPr>
                <w:noProof/>
                <w:webHidden/>
              </w:rPr>
            </w:r>
            <w:r w:rsidR="00F9744A">
              <w:rPr>
                <w:noProof/>
                <w:webHidden/>
              </w:rPr>
              <w:fldChar w:fldCharType="separate"/>
            </w:r>
            <w:r w:rsidR="00F9744A">
              <w:rPr>
                <w:noProof/>
                <w:webHidden/>
              </w:rPr>
              <w:t>7</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078" w:history="1">
            <w:r w:rsidR="00F9744A" w:rsidRPr="00CC13D1">
              <w:rPr>
                <w:rStyle w:val="Hyperlink"/>
                <w:noProof/>
                <w:lang w:val="en-GB"/>
              </w:rPr>
              <w:t>2.3</w:t>
            </w:r>
            <w:r w:rsidR="00F9744A">
              <w:rPr>
                <w:rFonts w:asciiTheme="minorHAnsi" w:eastAsiaTheme="minorEastAsia" w:hAnsiTheme="minorHAnsi"/>
                <w:noProof/>
                <w:lang w:eastAsia="pt-PT"/>
              </w:rPr>
              <w:tab/>
            </w:r>
            <w:r w:rsidR="00F9744A" w:rsidRPr="00CC13D1">
              <w:rPr>
                <w:rStyle w:val="Hyperlink"/>
                <w:noProof/>
                <w:lang w:val="en-GB"/>
              </w:rPr>
              <w:t>Building &amp; Construction</w:t>
            </w:r>
            <w:r w:rsidR="00F9744A">
              <w:rPr>
                <w:noProof/>
                <w:webHidden/>
              </w:rPr>
              <w:tab/>
            </w:r>
            <w:r w:rsidR="00F9744A">
              <w:rPr>
                <w:noProof/>
                <w:webHidden/>
              </w:rPr>
              <w:fldChar w:fldCharType="begin"/>
            </w:r>
            <w:r w:rsidR="00F9744A">
              <w:rPr>
                <w:noProof/>
                <w:webHidden/>
              </w:rPr>
              <w:instrText xml:space="preserve"> PAGEREF _Toc397995078 \h </w:instrText>
            </w:r>
            <w:r w:rsidR="00F9744A">
              <w:rPr>
                <w:noProof/>
                <w:webHidden/>
              </w:rPr>
            </w:r>
            <w:r w:rsidR="00F9744A">
              <w:rPr>
                <w:noProof/>
                <w:webHidden/>
              </w:rPr>
              <w:fldChar w:fldCharType="separate"/>
            </w:r>
            <w:r w:rsidR="00F9744A">
              <w:rPr>
                <w:noProof/>
                <w:webHidden/>
              </w:rPr>
              <w:t>10</w:t>
            </w:r>
            <w:r w:rsidR="00F9744A">
              <w:rPr>
                <w:noProof/>
                <w:webHidden/>
              </w:rPr>
              <w:fldChar w:fldCharType="end"/>
            </w:r>
          </w:hyperlink>
        </w:p>
        <w:p w:rsidR="00F9744A" w:rsidRDefault="00192BAD">
          <w:pPr>
            <w:pStyle w:val="TOC1"/>
            <w:tabs>
              <w:tab w:val="left" w:pos="440"/>
              <w:tab w:val="right" w:leader="dot" w:pos="8494"/>
            </w:tabs>
            <w:rPr>
              <w:rFonts w:asciiTheme="minorHAnsi" w:eastAsiaTheme="minorEastAsia" w:hAnsiTheme="minorHAnsi"/>
              <w:noProof/>
              <w:lang w:eastAsia="pt-PT"/>
            </w:rPr>
          </w:pPr>
          <w:hyperlink w:anchor="_Toc397995079" w:history="1">
            <w:r w:rsidR="00F9744A" w:rsidRPr="00CC13D1">
              <w:rPr>
                <w:rStyle w:val="Hyperlink"/>
                <w:noProof/>
                <w:lang w:val="en-GB"/>
              </w:rPr>
              <w:t>3</w:t>
            </w:r>
            <w:r w:rsidR="00F9744A">
              <w:rPr>
                <w:rFonts w:asciiTheme="minorHAnsi" w:eastAsiaTheme="minorEastAsia" w:hAnsiTheme="minorHAnsi"/>
                <w:noProof/>
                <w:lang w:eastAsia="pt-PT"/>
              </w:rPr>
              <w:tab/>
            </w:r>
            <w:r w:rsidR="00F9744A" w:rsidRPr="00CC13D1">
              <w:rPr>
                <w:rStyle w:val="Hyperlink"/>
                <w:noProof/>
                <w:lang w:val="en-GB"/>
              </w:rPr>
              <w:t>Theoretical and Technical Foundation</w:t>
            </w:r>
            <w:r w:rsidR="00F9744A">
              <w:rPr>
                <w:noProof/>
                <w:webHidden/>
              </w:rPr>
              <w:tab/>
            </w:r>
            <w:r w:rsidR="00F9744A">
              <w:rPr>
                <w:noProof/>
                <w:webHidden/>
              </w:rPr>
              <w:fldChar w:fldCharType="begin"/>
            </w:r>
            <w:r w:rsidR="00F9744A">
              <w:rPr>
                <w:noProof/>
                <w:webHidden/>
              </w:rPr>
              <w:instrText xml:space="preserve"> PAGEREF _Toc397995079 \h </w:instrText>
            </w:r>
            <w:r w:rsidR="00F9744A">
              <w:rPr>
                <w:noProof/>
                <w:webHidden/>
              </w:rPr>
            </w:r>
            <w:r w:rsidR="00F9744A">
              <w:rPr>
                <w:noProof/>
                <w:webHidden/>
              </w:rPr>
              <w:fldChar w:fldCharType="separate"/>
            </w:r>
            <w:r w:rsidR="00F9744A">
              <w:rPr>
                <w:noProof/>
                <w:webHidden/>
              </w:rPr>
              <w:t>13</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080" w:history="1">
            <w:r w:rsidR="00F9744A" w:rsidRPr="00CC13D1">
              <w:rPr>
                <w:rStyle w:val="Hyperlink"/>
                <w:noProof/>
                <w:lang w:val="en-GB"/>
              </w:rPr>
              <w:t>3.1</w:t>
            </w:r>
            <w:r w:rsidR="00F9744A">
              <w:rPr>
                <w:rFonts w:asciiTheme="minorHAnsi" w:eastAsiaTheme="minorEastAsia" w:hAnsiTheme="minorHAnsi"/>
                <w:noProof/>
                <w:lang w:eastAsia="pt-PT"/>
              </w:rPr>
              <w:tab/>
            </w:r>
            <w:r w:rsidR="00F9744A" w:rsidRPr="00CC13D1">
              <w:rPr>
                <w:rStyle w:val="Hyperlink"/>
                <w:noProof/>
                <w:lang w:val="en-GB"/>
              </w:rPr>
              <w:t>Association Rules</w:t>
            </w:r>
            <w:r w:rsidR="00F9744A">
              <w:rPr>
                <w:noProof/>
                <w:webHidden/>
              </w:rPr>
              <w:tab/>
            </w:r>
            <w:r w:rsidR="00F9744A">
              <w:rPr>
                <w:noProof/>
                <w:webHidden/>
              </w:rPr>
              <w:fldChar w:fldCharType="begin"/>
            </w:r>
            <w:r w:rsidR="00F9744A">
              <w:rPr>
                <w:noProof/>
                <w:webHidden/>
              </w:rPr>
              <w:instrText xml:space="preserve"> PAGEREF _Toc397995080 \h </w:instrText>
            </w:r>
            <w:r w:rsidR="00F9744A">
              <w:rPr>
                <w:noProof/>
                <w:webHidden/>
              </w:rPr>
            </w:r>
            <w:r w:rsidR="00F9744A">
              <w:rPr>
                <w:noProof/>
                <w:webHidden/>
              </w:rPr>
              <w:fldChar w:fldCharType="separate"/>
            </w:r>
            <w:r w:rsidR="00F9744A">
              <w:rPr>
                <w:noProof/>
                <w:webHidden/>
              </w:rPr>
              <w:t>13</w:t>
            </w:r>
            <w:r w:rsidR="00F9744A">
              <w:rPr>
                <w:noProof/>
                <w:webHidden/>
              </w:rPr>
              <w:fldChar w:fldCharType="end"/>
            </w:r>
          </w:hyperlink>
        </w:p>
        <w:p w:rsidR="00F9744A" w:rsidRDefault="00192BAD">
          <w:pPr>
            <w:pStyle w:val="TOC3"/>
            <w:tabs>
              <w:tab w:val="left" w:pos="1320"/>
              <w:tab w:val="right" w:leader="dot" w:pos="8494"/>
            </w:tabs>
            <w:rPr>
              <w:rFonts w:asciiTheme="minorHAnsi" w:eastAsiaTheme="minorEastAsia" w:hAnsiTheme="minorHAnsi"/>
              <w:noProof/>
              <w:lang w:eastAsia="pt-PT"/>
            </w:rPr>
          </w:pPr>
          <w:hyperlink w:anchor="_Toc397995081" w:history="1">
            <w:r w:rsidR="00F9744A" w:rsidRPr="00CC13D1">
              <w:rPr>
                <w:rStyle w:val="Hyperlink"/>
                <w:noProof/>
                <w:lang w:val="en-GB"/>
              </w:rPr>
              <w:t>3.1.1</w:t>
            </w:r>
            <w:r w:rsidR="00F9744A">
              <w:rPr>
                <w:rFonts w:asciiTheme="minorHAnsi" w:eastAsiaTheme="minorEastAsia" w:hAnsiTheme="minorHAnsi"/>
                <w:noProof/>
                <w:lang w:eastAsia="pt-PT"/>
              </w:rPr>
              <w:tab/>
            </w:r>
            <w:r w:rsidR="00F9744A" w:rsidRPr="00CC13D1">
              <w:rPr>
                <w:rStyle w:val="Hyperlink"/>
                <w:noProof/>
                <w:lang w:val="en-GB"/>
              </w:rPr>
              <w:t>Frequent Pattern Growth</w:t>
            </w:r>
            <w:r w:rsidR="00F9744A">
              <w:rPr>
                <w:noProof/>
                <w:webHidden/>
              </w:rPr>
              <w:tab/>
            </w:r>
            <w:r w:rsidR="00F9744A">
              <w:rPr>
                <w:noProof/>
                <w:webHidden/>
              </w:rPr>
              <w:fldChar w:fldCharType="begin"/>
            </w:r>
            <w:r w:rsidR="00F9744A">
              <w:rPr>
                <w:noProof/>
                <w:webHidden/>
              </w:rPr>
              <w:instrText xml:space="preserve"> PAGEREF _Toc397995081 \h </w:instrText>
            </w:r>
            <w:r w:rsidR="00F9744A">
              <w:rPr>
                <w:noProof/>
                <w:webHidden/>
              </w:rPr>
            </w:r>
            <w:r w:rsidR="00F9744A">
              <w:rPr>
                <w:noProof/>
                <w:webHidden/>
              </w:rPr>
              <w:fldChar w:fldCharType="separate"/>
            </w:r>
            <w:r w:rsidR="00F9744A">
              <w:rPr>
                <w:noProof/>
                <w:webHidden/>
              </w:rPr>
              <w:t>16</w:t>
            </w:r>
            <w:r w:rsidR="00F9744A">
              <w:rPr>
                <w:noProof/>
                <w:webHidden/>
              </w:rPr>
              <w:fldChar w:fldCharType="end"/>
            </w:r>
          </w:hyperlink>
        </w:p>
        <w:p w:rsidR="00F9744A" w:rsidRDefault="00192BAD">
          <w:pPr>
            <w:pStyle w:val="TOC3"/>
            <w:tabs>
              <w:tab w:val="left" w:pos="1320"/>
              <w:tab w:val="right" w:leader="dot" w:pos="8494"/>
            </w:tabs>
            <w:rPr>
              <w:rFonts w:asciiTheme="minorHAnsi" w:eastAsiaTheme="minorEastAsia" w:hAnsiTheme="minorHAnsi"/>
              <w:noProof/>
              <w:lang w:eastAsia="pt-PT"/>
            </w:rPr>
          </w:pPr>
          <w:hyperlink w:anchor="_Toc397995082" w:history="1">
            <w:r w:rsidR="00F9744A" w:rsidRPr="00CC13D1">
              <w:rPr>
                <w:rStyle w:val="Hyperlink"/>
                <w:noProof/>
                <w:lang w:val="en-GB"/>
              </w:rPr>
              <w:t>3.1.2</w:t>
            </w:r>
            <w:r w:rsidR="00F9744A">
              <w:rPr>
                <w:rFonts w:asciiTheme="minorHAnsi" w:eastAsiaTheme="minorEastAsia" w:hAnsiTheme="minorHAnsi"/>
                <w:noProof/>
                <w:lang w:eastAsia="pt-PT"/>
              </w:rPr>
              <w:tab/>
            </w:r>
            <w:r w:rsidR="00F9744A" w:rsidRPr="00CC13D1">
              <w:rPr>
                <w:rStyle w:val="Hyperlink"/>
                <w:noProof/>
                <w:lang w:val="en-GB"/>
              </w:rPr>
              <w:t>Association Rules Measurement</w:t>
            </w:r>
            <w:r w:rsidR="00F9744A">
              <w:rPr>
                <w:noProof/>
                <w:webHidden/>
              </w:rPr>
              <w:tab/>
            </w:r>
            <w:r w:rsidR="00F9744A">
              <w:rPr>
                <w:noProof/>
                <w:webHidden/>
              </w:rPr>
              <w:fldChar w:fldCharType="begin"/>
            </w:r>
            <w:r w:rsidR="00F9744A">
              <w:rPr>
                <w:noProof/>
                <w:webHidden/>
              </w:rPr>
              <w:instrText xml:space="preserve"> PAGEREF _Toc397995082 \h </w:instrText>
            </w:r>
            <w:r w:rsidR="00F9744A">
              <w:rPr>
                <w:noProof/>
                <w:webHidden/>
              </w:rPr>
            </w:r>
            <w:r w:rsidR="00F9744A">
              <w:rPr>
                <w:noProof/>
                <w:webHidden/>
              </w:rPr>
              <w:fldChar w:fldCharType="separate"/>
            </w:r>
            <w:r w:rsidR="00F9744A">
              <w:rPr>
                <w:noProof/>
                <w:webHidden/>
              </w:rPr>
              <w:t>24</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083" w:history="1">
            <w:r w:rsidR="00F9744A" w:rsidRPr="00CC13D1">
              <w:rPr>
                <w:rStyle w:val="Hyperlink"/>
                <w:noProof/>
                <w:lang w:val="en-GB"/>
              </w:rPr>
              <w:t>3.2</w:t>
            </w:r>
            <w:r w:rsidR="00F9744A">
              <w:rPr>
                <w:rFonts w:asciiTheme="minorHAnsi" w:eastAsiaTheme="minorEastAsia" w:hAnsiTheme="minorHAnsi"/>
                <w:noProof/>
                <w:lang w:eastAsia="pt-PT"/>
              </w:rPr>
              <w:tab/>
            </w:r>
            <w:r w:rsidR="00F9744A" w:rsidRPr="00CC13D1">
              <w:rPr>
                <w:rStyle w:val="Hyperlink"/>
                <w:noProof/>
                <w:lang w:val="en-GB"/>
              </w:rPr>
              <w:t>Vector Space Model</w:t>
            </w:r>
            <w:r w:rsidR="00F9744A">
              <w:rPr>
                <w:noProof/>
                <w:webHidden/>
              </w:rPr>
              <w:tab/>
            </w:r>
            <w:r w:rsidR="00F9744A">
              <w:rPr>
                <w:noProof/>
                <w:webHidden/>
              </w:rPr>
              <w:fldChar w:fldCharType="begin"/>
            </w:r>
            <w:r w:rsidR="00F9744A">
              <w:rPr>
                <w:noProof/>
                <w:webHidden/>
              </w:rPr>
              <w:instrText xml:space="preserve"> PAGEREF _Toc397995083 \h </w:instrText>
            </w:r>
            <w:r w:rsidR="00F9744A">
              <w:rPr>
                <w:noProof/>
                <w:webHidden/>
              </w:rPr>
            </w:r>
            <w:r w:rsidR="00F9744A">
              <w:rPr>
                <w:noProof/>
                <w:webHidden/>
              </w:rPr>
              <w:fldChar w:fldCharType="separate"/>
            </w:r>
            <w:r w:rsidR="00F9744A">
              <w:rPr>
                <w:noProof/>
                <w:webHidden/>
              </w:rPr>
              <w:t>30</w:t>
            </w:r>
            <w:r w:rsidR="00F9744A">
              <w:rPr>
                <w:noProof/>
                <w:webHidden/>
              </w:rPr>
              <w:fldChar w:fldCharType="end"/>
            </w:r>
          </w:hyperlink>
        </w:p>
        <w:p w:rsidR="00F9744A" w:rsidRDefault="00192BAD">
          <w:pPr>
            <w:pStyle w:val="TOC3"/>
            <w:tabs>
              <w:tab w:val="left" w:pos="1320"/>
              <w:tab w:val="right" w:leader="dot" w:pos="8494"/>
            </w:tabs>
            <w:rPr>
              <w:rFonts w:asciiTheme="minorHAnsi" w:eastAsiaTheme="minorEastAsia" w:hAnsiTheme="minorHAnsi"/>
              <w:noProof/>
              <w:lang w:eastAsia="pt-PT"/>
            </w:rPr>
          </w:pPr>
          <w:hyperlink w:anchor="_Toc397995084" w:history="1">
            <w:r w:rsidR="00F9744A" w:rsidRPr="00CC13D1">
              <w:rPr>
                <w:rStyle w:val="Hyperlink"/>
                <w:noProof/>
                <w:lang w:val="en-GB"/>
              </w:rPr>
              <w:t>3.2.1</w:t>
            </w:r>
            <w:r w:rsidR="00F9744A">
              <w:rPr>
                <w:rFonts w:asciiTheme="minorHAnsi" w:eastAsiaTheme="minorEastAsia" w:hAnsiTheme="minorHAnsi"/>
                <w:noProof/>
                <w:lang w:eastAsia="pt-PT"/>
              </w:rPr>
              <w:tab/>
            </w:r>
            <w:r w:rsidR="00F9744A" w:rsidRPr="00CC13D1">
              <w:rPr>
                <w:rStyle w:val="Hyperlink"/>
                <w:noProof/>
                <w:lang w:val="en-GB"/>
              </w:rPr>
              <w:t>Term Weighting – The TF-IDF</w:t>
            </w:r>
            <w:r w:rsidR="00F9744A">
              <w:rPr>
                <w:noProof/>
                <w:webHidden/>
              </w:rPr>
              <w:tab/>
            </w:r>
            <w:r w:rsidR="00F9744A">
              <w:rPr>
                <w:noProof/>
                <w:webHidden/>
              </w:rPr>
              <w:fldChar w:fldCharType="begin"/>
            </w:r>
            <w:r w:rsidR="00F9744A">
              <w:rPr>
                <w:noProof/>
                <w:webHidden/>
              </w:rPr>
              <w:instrText xml:space="preserve"> PAGEREF _Toc397995084 \h </w:instrText>
            </w:r>
            <w:r w:rsidR="00F9744A">
              <w:rPr>
                <w:noProof/>
                <w:webHidden/>
              </w:rPr>
            </w:r>
            <w:r w:rsidR="00F9744A">
              <w:rPr>
                <w:noProof/>
                <w:webHidden/>
              </w:rPr>
              <w:fldChar w:fldCharType="separate"/>
            </w:r>
            <w:r w:rsidR="00F9744A">
              <w:rPr>
                <w:noProof/>
                <w:webHidden/>
              </w:rPr>
              <w:t>31</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085" w:history="1">
            <w:r w:rsidR="00F9744A" w:rsidRPr="00CC13D1">
              <w:rPr>
                <w:rStyle w:val="Hyperlink"/>
                <w:noProof/>
                <w:lang w:val="en-GB"/>
              </w:rPr>
              <w:t>3.3</w:t>
            </w:r>
            <w:r w:rsidR="00F9744A">
              <w:rPr>
                <w:rFonts w:asciiTheme="minorHAnsi" w:eastAsiaTheme="minorEastAsia" w:hAnsiTheme="minorHAnsi"/>
                <w:noProof/>
                <w:lang w:eastAsia="pt-PT"/>
              </w:rPr>
              <w:tab/>
            </w:r>
            <w:r w:rsidR="00F9744A" w:rsidRPr="00CC13D1">
              <w:rPr>
                <w:rStyle w:val="Hyperlink"/>
                <w:noProof/>
                <w:lang w:val="en-GB"/>
              </w:rPr>
              <w:t>Similarity Measure in Information Retrieval</w:t>
            </w:r>
            <w:r w:rsidR="00F9744A">
              <w:rPr>
                <w:noProof/>
                <w:webHidden/>
              </w:rPr>
              <w:tab/>
            </w:r>
            <w:r w:rsidR="00F9744A">
              <w:rPr>
                <w:noProof/>
                <w:webHidden/>
              </w:rPr>
              <w:fldChar w:fldCharType="begin"/>
            </w:r>
            <w:r w:rsidR="00F9744A">
              <w:rPr>
                <w:noProof/>
                <w:webHidden/>
              </w:rPr>
              <w:instrText xml:space="preserve"> PAGEREF _Toc397995085 \h </w:instrText>
            </w:r>
            <w:r w:rsidR="00F9744A">
              <w:rPr>
                <w:noProof/>
                <w:webHidden/>
              </w:rPr>
            </w:r>
            <w:r w:rsidR="00F9744A">
              <w:rPr>
                <w:noProof/>
                <w:webHidden/>
              </w:rPr>
              <w:fldChar w:fldCharType="separate"/>
            </w:r>
            <w:r w:rsidR="00F9744A">
              <w:rPr>
                <w:noProof/>
                <w:webHidden/>
              </w:rPr>
              <w:t>32</w:t>
            </w:r>
            <w:r w:rsidR="00F9744A">
              <w:rPr>
                <w:noProof/>
                <w:webHidden/>
              </w:rPr>
              <w:fldChar w:fldCharType="end"/>
            </w:r>
          </w:hyperlink>
        </w:p>
        <w:p w:rsidR="00F9744A" w:rsidRDefault="00192BAD">
          <w:pPr>
            <w:pStyle w:val="TOC3"/>
            <w:tabs>
              <w:tab w:val="left" w:pos="1320"/>
              <w:tab w:val="right" w:leader="dot" w:pos="8494"/>
            </w:tabs>
            <w:rPr>
              <w:rFonts w:asciiTheme="minorHAnsi" w:eastAsiaTheme="minorEastAsia" w:hAnsiTheme="minorHAnsi"/>
              <w:noProof/>
              <w:lang w:eastAsia="pt-PT"/>
            </w:rPr>
          </w:pPr>
          <w:hyperlink w:anchor="_Toc397995086" w:history="1">
            <w:r w:rsidR="00F9744A" w:rsidRPr="00CC13D1">
              <w:rPr>
                <w:rStyle w:val="Hyperlink"/>
                <w:noProof/>
                <w:lang w:val="en-GB"/>
              </w:rPr>
              <w:t>3.3.1</w:t>
            </w:r>
            <w:r w:rsidR="00F9744A">
              <w:rPr>
                <w:rFonts w:asciiTheme="minorHAnsi" w:eastAsiaTheme="minorEastAsia" w:hAnsiTheme="minorHAnsi"/>
                <w:noProof/>
                <w:lang w:eastAsia="pt-PT"/>
              </w:rPr>
              <w:tab/>
            </w:r>
            <w:r w:rsidR="00F9744A" w:rsidRPr="00CC13D1">
              <w:rPr>
                <w:rStyle w:val="Hyperlink"/>
                <w:noProof/>
                <w:lang w:val="en-GB"/>
              </w:rPr>
              <w:t>Cosine Similarity Measure Algorithm</w:t>
            </w:r>
            <w:r w:rsidR="00F9744A">
              <w:rPr>
                <w:noProof/>
                <w:webHidden/>
              </w:rPr>
              <w:tab/>
            </w:r>
            <w:r w:rsidR="00F9744A">
              <w:rPr>
                <w:noProof/>
                <w:webHidden/>
              </w:rPr>
              <w:fldChar w:fldCharType="begin"/>
            </w:r>
            <w:r w:rsidR="00F9744A">
              <w:rPr>
                <w:noProof/>
                <w:webHidden/>
              </w:rPr>
              <w:instrText xml:space="preserve"> PAGEREF _Toc397995086 \h </w:instrText>
            </w:r>
            <w:r w:rsidR="00F9744A">
              <w:rPr>
                <w:noProof/>
                <w:webHidden/>
              </w:rPr>
            </w:r>
            <w:r w:rsidR="00F9744A">
              <w:rPr>
                <w:noProof/>
                <w:webHidden/>
              </w:rPr>
              <w:fldChar w:fldCharType="separate"/>
            </w:r>
            <w:r w:rsidR="00F9744A">
              <w:rPr>
                <w:noProof/>
                <w:webHidden/>
              </w:rPr>
              <w:t>33</w:t>
            </w:r>
            <w:r w:rsidR="00F9744A">
              <w:rPr>
                <w:noProof/>
                <w:webHidden/>
              </w:rPr>
              <w:fldChar w:fldCharType="end"/>
            </w:r>
          </w:hyperlink>
        </w:p>
        <w:p w:rsidR="00F9744A" w:rsidRDefault="00192BAD">
          <w:pPr>
            <w:pStyle w:val="TOC1"/>
            <w:tabs>
              <w:tab w:val="left" w:pos="440"/>
              <w:tab w:val="right" w:leader="dot" w:pos="8494"/>
            </w:tabs>
            <w:rPr>
              <w:rFonts w:asciiTheme="minorHAnsi" w:eastAsiaTheme="minorEastAsia" w:hAnsiTheme="minorHAnsi"/>
              <w:noProof/>
              <w:lang w:eastAsia="pt-PT"/>
            </w:rPr>
          </w:pPr>
          <w:hyperlink w:anchor="_Toc397995087" w:history="1">
            <w:r w:rsidR="00F9744A" w:rsidRPr="00CC13D1">
              <w:rPr>
                <w:rStyle w:val="Hyperlink"/>
                <w:noProof/>
                <w:lang w:val="en-GB"/>
              </w:rPr>
              <w:t>4</w:t>
            </w:r>
            <w:r w:rsidR="00F9744A">
              <w:rPr>
                <w:rFonts w:asciiTheme="minorHAnsi" w:eastAsiaTheme="minorEastAsia" w:hAnsiTheme="minorHAnsi"/>
                <w:noProof/>
                <w:lang w:eastAsia="pt-PT"/>
              </w:rPr>
              <w:tab/>
            </w:r>
            <w:r w:rsidR="00F9744A" w:rsidRPr="00CC13D1">
              <w:rPr>
                <w:rStyle w:val="Hyperlink"/>
                <w:noProof/>
                <w:lang w:val="en-GB"/>
              </w:rPr>
              <w:t>Building &amp; Construction Domain Ontology</w:t>
            </w:r>
            <w:r w:rsidR="00F9744A">
              <w:rPr>
                <w:noProof/>
                <w:webHidden/>
              </w:rPr>
              <w:tab/>
            </w:r>
            <w:r w:rsidR="00F9744A">
              <w:rPr>
                <w:noProof/>
                <w:webHidden/>
              </w:rPr>
              <w:fldChar w:fldCharType="begin"/>
            </w:r>
            <w:r w:rsidR="00F9744A">
              <w:rPr>
                <w:noProof/>
                <w:webHidden/>
              </w:rPr>
              <w:instrText xml:space="preserve"> PAGEREF _Toc397995087 \h </w:instrText>
            </w:r>
            <w:r w:rsidR="00F9744A">
              <w:rPr>
                <w:noProof/>
                <w:webHidden/>
              </w:rPr>
            </w:r>
            <w:r w:rsidR="00F9744A">
              <w:rPr>
                <w:noProof/>
                <w:webHidden/>
              </w:rPr>
              <w:fldChar w:fldCharType="separate"/>
            </w:r>
            <w:r w:rsidR="00F9744A">
              <w:rPr>
                <w:noProof/>
                <w:webHidden/>
              </w:rPr>
              <w:t>35</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088" w:history="1">
            <w:r w:rsidR="00F9744A" w:rsidRPr="00CC13D1">
              <w:rPr>
                <w:rStyle w:val="Hyperlink"/>
                <w:noProof/>
                <w:lang w:val="en-GB"/>
              </w:rPr>
              <w:t>4.1</w:t>
            </w:r>
            <w:r w:rsidR="00F9744A">
              <w:rPr>
                <w:rFonts w:asciiTheme="minorHAnsi" w:eastAsiaTheme="minorEastAsia" w:hAnsiTheme="minorHAnsi"/>
                <w:noProof/>
                <w:lang w:eastAsia="pt-PT"/>
              </w:rPr>
              <w:tab/>
            </w:r>
            <w:r w:rsidR="00F9744A" w:rsidRPr="00CC13D1">
              <w:rPr>
                <w:rStyle w:val="Hyperlink"/>
                <w:noProof/>
                <w:lang w:val="en-GB"/>
              </w:rPr>
              <w:t>Ontology</w:t>
            </w:r>
            <w:r w:rsidR="00F9744A">
              <w:rPr>
                <w:noProof/>
                <w:webHidden/>
              </w:rPr>
              <w:tab/>
            </w:r>
            <w:r w:rsidR="00F9744A">
              <w:rPr>
                <w:noProof/>
                <w:webHidden/>
              </w:rPr>
              <w:fldChar w:fldCharType="begin"/>
            </w:r>
            <w:r w:rsidR="00F9744A">
              <w:rPr>
                <w:noProof/>
                <w:webHidden/>
              </w:rPr>
              <w:instrText xml:space="preserve"> PAGEREF _Toc397995088 \h </w:instrText>
            </w:r>
            <w:r w:rsidR="00F9744A">
              <w:rPr>
                <w:noProof/>
                <w:webHidden/>
              </w:rPr>
            </w:r>
            <w:r w:rsidR="00F9744A">
              <w:rPr>
                <w:noProof/>
                <w:webHidden/>
              </w:rPr>
              <w:fldChar w:fldCharType="separate"/>
            </w:r>
            <w:r w:rsidR="00F9744A">
              <w:rPr>
                <w:noProof/>
                <w:webHidden/>
              </w:rPr>
              <w:t>35</w:t>
            </w:r>
            <w:r w:rsidR="00F9744A">
              <w:rPr>
                <w:noProof/>
                <w:webHidden/>
              </w:rPr>
              <w:fldChar w:fldCharType="end"/>
            </w:r>
          </w:hyperlink>
        </w:p>
        <w:p w:rsidR="00F9744A" w:rsidRDefault="00192BAD">
          <w:pPr>
            <w:pStyle w:val="TOC3"/>
            <w:tabs>
              <w:tab w:val="left" w:pos="1320"/>
              <w:tab w:val="right" w:leader="dot" w:pos="8494"/>
            </w:tabs>
            <w:rPr>
              <w:rFonts w:asciiTheme="minorHAnsi" w:eastAsiaTheme="minorEastAsia" w:hAnsiTheme="minorHAnsi"/>
              <w:noProof/>
              <w:lang w:eastAsia="pt-PT"/>
            </w:rPr>
          </w:pPr>
          <w:hyperlink w:anchor="_Toc397995089" w:history="1">
            <w:r w:rsidR="00F9744A" w:rsidRPr="00CC13D1">
              <w:rPr>
                <w:rStyle w:val="Hyperlink"/>
                <w:noProof/>
                <w:lang w:val="en-GB"/>
              </w:rPr>
              <w:t>4.1.1</w:t>
            </w:r>
            <w:r w:rsidR="00F9744A">
              <w:rPr>
                <w:rFonts w:asciiTheme="minorHAnsi" w:eastAsiaTheme="minorEastAsia" w:hAnsiTheme="minorHAnsi"/>
                <w:noProof/>
                <w:lang w:eastAsia="pt-PT"/>
              </w:rPr>
              <w:tab/>
            </w:r>
            <w:r w:rsidR="00F9744A" w:rsidRPr="00CC13D1">
              <w:rPr>
                <w:rStyle w:val="Hyperlink"/>
                <w:noProof/>
                <w:lang w:val="en-GB"/>
              </w:rPr>
              <w:t>Construction Methodology</w:t>
            </w:r>
            <w:r w:rsidR="00F9744A">
              <w:rPr>
                <w:noProof/>
                <w:webHidden/>
              </w:rPr>
              <w:tab/>
            </w:r>
            <w:r w:rsidR="00F9744A">
              <w:rPr>
                <w:noProof/>
                <w:webHidden/>
              </w:rPr>
              <w:fldChar w:fldCharType="begin"/>
            </w:r>
            <w:r w:rsidR="00F9744A">
              <w:rPr>
                <w:noProof/>
                <w:webHidden/>
              </w:rPr>
              <w:instrText xml:space="preserve"> PAGEREF _Toc397995089 \h </w:instrText>
            </w:r>
            <w:r w:rsidR="00F9744A">
              <w:rPr>
                <w:noProof/>
                <w:webHidden/>
              </w:rPr>
            </w:r>
            <w:r w:rsidR="00F9744A">
              <w:rPr>
                <w:noProof/>
                <w:webHidden/>
              </w:rPr>
              <w:fldChar w:fldCharType="separate"/>
            </w:r>
            <w:r w:rsidR="00F9744A">
              <w:rPr>
                <w:noProof/>
                <w:webHidden/>
              </w:rPr>
              <w:t>35</w:t>
            </w:r>
            <w:r w:rsidR="00F9744A">
              <w:rPr>
                <w:noProof/>
                <w:webHidden/>
              </w:rPr>
              <w:fldChar w:fldCharType="end"/>
            </w:r>
          </w:hyperlink>
        </w:p>
        <w:p w:rsidR="00F9744A" w:rsidRDefault="00192BAD">
          <w:pPr>
            <w:pStyle w:val="TOC3"/>
            <w:tabs>
              <w:tab w:val="left" w:pos="1320"/>
              <w:tab w:val="right" w:leader="dot" w:pos="8494"/>
            </w:tabs>
            <w:rPr>
              <w:rFonts w:asciiTheme="minorHAnsi" w:eastAsiaTheme="minorEastAsia" w:hAnsiTheme="minorHAnsi"/>
              <w:noProof/>
              <w:lang w:eastAsia="pt-PT"/>
            </w:rPr>
          </w:pPr>
          <w:hyperlink w:anchor="_Toc397995090" w:history="1">
            <w:r w:rsidR="00F9744A" w:rsidRPr="00CC13D1">
              <w:rPr>
                <w:rStyle w:val="Hyperlink"/>
                <w:noProof/>
                <w:lang w:val="en-GB"/>
              </w:rPr>
              <w:t>4.1.2</w:t>
            </w:r>
            <w:r w:rsidR="00F9744A">
              <w:rPr>
                <w:rFonts w:asciiTheme="minorHAnsi" w:eastAsiaTheme="minorEastAsia" w:hAnsiTheme="minorHAnsi"/>
                <w:noProof/>
                <w:lang w:eastAsia="pt-PT"/>
              </w:rPr>
              <w:tab/>
            </w:r>
            <w:r w:rsidR="00F9744A" w:rsidRPr="00CC13D1">
              <w:rPr>
                <w:rStyle w:val="Hyperlink"/>
                <w:noProof/>
                <w:lang w:val="en-GB"/>
              </w:rPr>
              <w:t>Ontologic management challenge</w:t>
            </w:r>
            <w:r w:rsidR="00F9744A">
              <w:rPr>
                <w:noProof/>
                <w:webHidden/>
              </w:rPr>
              <w:tab/>
            </w:r>
            <w:r w:rsidR="00F9744A">
              <w:rPr>
                <w:noProof/>
                <w:webHidden/>
              </w:rPr>
              <w:fldChar w:fldCharType="begin"/>
            </w:r>
            <w:r w:rsidR="00F9744A">
              <w:rPr>
                <w:noProof/>
                <w:webHidden/>
              </w:rPr>
              <w:instrText xml:space="preserve"> PAGEREF _Toc397995090 \h </w:instrText>
            </w:r>
            <w:r w:rsidR="00F9744A">
              <w:rPr>
                <w:noProof/>
                <w:webHidden/>
              </w:rPr>
            </w:r>
            <w:r w:rsidR="00F9744A">
              <w:rPr>
                <w:noProof/>
                <w:webHidden/>
              </w:rPr>
              <w:fldChar w:fldCharType="separate"/>
            </w:r>
            <w:r w:rsidR="00F9744A">
              <w:rPr>
                <w:noProof/>
                <w:webHidden/>
              </w:rPr>
              <w:t>37</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091" w:history="1">
            <w:r w:rsidR="00F9744A" w:rsidRPr="00CC13D1">
              <w:rPr>
                <w:rStyle w:val="Hyperlink"/>
                <w:noProof/>
                <w:lang w:val="en-GB"/>
              </w:rPr>
              <w:t>4.2</w:t>
            </w:r>
            <w:r w:rsidR="00F9744A">
              <w:rPr>
                <w:rFonts w:asciiTheme="minorHAnsi" w:eastAsiaTheme="minorEastAsia" w:hAnsiTheme="minorHAnsi"/>
                <w:noProof/>
                <w:lang w:eastAsia="pt-PT"/>
              </w:rPr>
              <w:tab/>
            </w:r>
            <w:r w:rsidR="00F9744A" w:rsidRPr="00CC13D1">
              <w:rPr>
                <w:rStyle w:val="Hyperlink"/>
                <w:noProof/>
                <w:lang w:val="en-GB"/>
              </w:rPr>
              <w:t>The E-COGNOS Ontology</w:t>
            </w:r>
            <w:r w:rsidR="00F9744A">
              <w:rPr>
                <w:noProof/>
                <w:webHidden/>
              </w:rPr>
              <w:tab/>
            </w:r>
            <w:r w:rsidR="00F9744A">
              <w:rPr>
                <w:noProof/>
                <w:webHidden/>
              </w:rPr>
              <w:fldChar w:fldCharType="begin"/>
            </w:r>
            <w:r w:rsidR="00F9744A">
              <w:rPr>
                <w:noProof/>
                <w:webHidden/>
              </w:rPr>
              <w:instrText xml:space="preserve"> PAGEREF _Toc397995091 \h </w:instrText>
            </w:r>
            <w:r w:rsidR="00F9744A">
              <w:rPr>
                <w:noProof/>
                <w:webHidden/>
              </w:rPr>
            </w:r>
            <w:r w:rsidR="00F9744A">
              <w:rPr>
                <w:noProof/>
                <w:webHidden/>
              </w:rPr>
              <w:fldChar w:fldCharType="separate"/>
            </w:r>
            <w:r w:rsidR="00F9744A">
              <w:rPr>
                <w:noProof/>
                <w:webHidden/>
              </w:rPr>
              <w:t>38</w:t>
            </w:r>
            <w:r w:rsidR="00F9744A">
              <w:rPr>
                <w:noProof/>
                <w:webHidden/>
              </w:rPr>
              <w:fldChar w:fldCharType="end"/>
            </w:r>
          </w:hyperlink>
        </w:p>
        <w:p w:rsidR="00F9744A" w:rsidRDefault="00192BAD">
          <w:pPr>
            <w:pStyle w:val="TOC1"/>
            <w:tabs>
              <w:tab w:val="left" w:pos="440"/>
              <w:tab w:val="right" w:leader="dot" w:pos="8494"/>
            </w:tabs>
            <w:rPr>
              <w:rFonts w:asciiTheme="minorHAnsi" w:eastAsiaTheme="minorEastAsia" w:hAnsiTheme="minorHAnsi"/>
              <w:noProof/>
              <w:lang w:eastAsia="pt-PT"/>
            </w:rPr>
          </w:pPr>
          <w:hyperlink w:anchor="_Toc397995092" w:history="1">
            <w:r w:rsidR="00F9744A" w:rsidRPr="00CC13D1">
              <w:rPr>
                <w:rStyle w:val="Hyperlink"/>
                <w:noProof/>
                <w:lang w:val="en-GB"/>
              </w:rPr>
              <w:t>5</w:t>
            </w:r>
            <w:r w:rsidR="00F9744A">
              <w:rPr>
                <w:rFonts w:asciiTheme="minorHAnsi" w:eastAsiaTheme="minorEastAsia" w:hAnsiTheme="minorHAnsi"/>
                <w:noProof/>
                <w:lang w:eastAsia="pt-PT"/>
              </w:rPr>
              <w:tab/>
            </w:r>
            <w:r w:rsidR="00F9744A" w:rsidRPr="00CC13D1">
              <w:rPr>
                <w:rStyle w:val="Hyperlink"/>
                <w:noProof/>
                <w:lang w:val="en-GB"/>
              </w:rPr>
              <w:t>Design and Implementation</w:t>
            </w:r>
            <w:r w:rsidR="00F9744A">
              <w:rPr>
                <w:noProof/>
                <w:webHidden/>
              </w:rPr>
              <w:tab/>
            </w:r>
            <w:r w:rsidR="00F9744A">
              <w:rPr>
                <w:noProof/>
                <w:webHidden/>
              </w:rPr>
              <w:fldChar w:fldCharType="begin"/>
            </w:r>
            <w:r w:rsidR="00F9744A">
              <w:rPr>
                <w:noProof/>
                <w:webHidden/>
              </w:rPr>
              <w:instrText xml:space="preserve"> PAGEREF _Toc397995092 \h </w:instrText>
            </w:r>
            <w:r w:rsidR="00F9744A">
              <w:rPr>
                <w:noProof/>
                <w:webHidden/>
              </w:rPr>
            </w:r>
            <w:r w:rsidR="00F9744A">
              <w:rPr>
                <w:noProof/>
                <w:webHidden/>
              </w:rPr>
              <w:fldChar w:fldCharType="separate"/>
            </w:r>
            <w:r w:rsidR="00F9744A">
              <w:rPr>
                <w:noProof/>
                <w:webHidden/>
              </w:rPr>
              <w:t>41</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093" w:history="1">
            <w:r w:rsidR="00F9744A" w:rsidRPr="00CC13D1">
              <w:rPr>
                <w:rStyle w:val="Hyperlink"/>
                <w:noProof/>
                <w:lang w:val="en-GB"/>
              </w:rPr>
              <w:t>5.1</w:t>
            </w:r>
            <w:r w:rsidR="00F9744A">
              <w:rPr>
                <w:rFonts w:asciiTheme="minorHAnsi" w:eastAsiaTheme="minorEastAsia" w:hAnsiTheme="minorHAnsi"/>
                <w:noProof/>
                <w:lang w:eastAsia="pt-PT"/>
              </w:rPr>
              <w:tab/>
            </w:r>
            <w:r w:rsidR="00F9744A" w:rsidRPr="00CC13D1">
              <w:rPr>
                <w:rStyle w:val="Hyperlink"/>
                <w:noProof/>
                <w:lang w:val="en-GB"/>
              </w:rPr>
              <w:t>Tools and Technologies</w:t>
            </w:r>
            <w:r w:rsidR="00F9744A">
              <w:rPr>
                <w:noProof/>
                <w:webHidden/>
              </w:rPr>
              <w:tab/>
            </w:r>
            <w:r w:rsidR="00F9744A">
              <w:rPr>
                <w:noProof/>
                <w:webHidden/>
              </w:rPr>
              <w:fldChar w:fldCharType="begin"/>
            </w:r>
            <w:r w:rsidR="00F9744A">
              <w:rPr>
                <w:noProof/>
                <w:webHidden/>
              </w:rPr>
              <w:instrText xml:space="preserve"> PAGEREF _Toc397995093 \h </w:instrText>
            </w:r>
            <w:r w:rsidR="00F9744A">
              <w:rPr>
                <w:noProof/>
                <w:webHidden/>
              </w:rPr>
            </w:r>
            <w:r w:rsidR="00F9744A">
              <w:rPr>
                <w:noProof/>
                <w:webHidden/>
              </w:rPr>
              <w:fldChar w:fldCharType="separate"/>
            </w:r>
            <w:r w:rsidR="00F9744A">
              <w:rPr>
                <w:noProof/>
                <w:webHidden/>
              </w:rPr>
              <w:t>41</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094" w:history="1">
            <w:r w:rsidR="00F9744A" w:rsidRPr="00CC13D1">
              <w:rPr>
                <w:rStyle w:val="Hyperlink"/>
                <w:noProof/>
                <w:lang w:val="en-GB"/>
              </w:rPr>
              <w:t>5.2</w:t>
            </w:r>
            <w:r w:rsidR="00F9744A">
              <w:rPr>
                <w:rFonts w:asciiTheme="minorHAnsi" w:eastAsiaTheme="minorEastAsia" w:hAnsiTheme="minorHAnsi"/>
                <w:noProof/>
                <w:lang w:eastAsia="pt-PT"/>
              </w:rPr>
              <w:tab/>
            </w:r>
            <w:r w:rsidR="00F9744A" w:rsidRPr="00CC13D1">
              <w:rPr>
                <w:rStyle w:val="Hyperlink"/>
                <w:noProof/>
                <w:lang w:val="en-GB"/>
              </w:rPr>
              <w:t>Requirements</w:t>
            </w:r>
            <w:r w:rsidR="00F9744A">
              <w:rPr>
                <w:noProof/>
                <w:webHidden/>
              </w:rPr>
              <w:tab/>
            </w:r>
            <w:r w:rsidR="00F9744A">
              <w:rPr>
                <w:noProof/>
                <w:webHidden/>
              </w:rPr>
              <w:fldChar w:fldCharType="begin"/>
            </w:r>
            <w:r w:rsidR="00F9744A">
              <w:rPr>
                <w:noProof/>
                <w:webHidden/>
              </w:rPr>
              <w:instrText xml:space="preserve"> PAGEREF _Toc397995094 \h </w:instrText>
            </w:r>
            <w:r w:rsidR="00F9744A">
              <w:rPr>
                <w:noProof/>
                <w:webHidden/>
              </w:rPr>
            </w:r>
            <w:r w:rsidR="00F9744A">
              <w:rPr>
                <w:noProof/>
                <w:webHidden/>
              </w:rPr>
              <w:fldChar w:fldCharType="separate"/>
            </w:r>
            <w:r w:rsidR="00F9744A">
              <w:rPr>
                <w:noProof/>
                <w:webHidden/>
              </w:rPr>
              <w:t>42</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095" w:history="1">
            <w:r w:rsidR="00F9744A" w:rsidRPr="00CC13D1">
              <w:rPr>
                <w:rStyle w:val="Hyperlink"/>
                <w:noProof/>
                <w:lang w:val="en-GB"/>
              </w:rPr>
              <w:t>5.3</w:t>
            </w:r>
            <w:r w:rsidR="00F9744A">
              <w:rPr>
                <w:rFonts w:asciiTheme="minorHAnsi" w:eastAsiaTheme="minorEastAsia" w:hAnsiTheme="minorHAnsi"/>
                <w:noProof/>
                <w:lang w:eastAsia="pt-PT"/>
              </w:rPr>
              <w:tab/>
            </w:r>
            <w:r w:rsidR="00F9744A" w:rsidRPr="00CC13D1">
              <w:rPr>
                <w:rStyle w:val="Hyperlink"/>
                <w:noProof/>
                <w:lang w:val="en-GB"/>
              </w:rPr>
              <w:t>Conceptual &amp; Technical Architectures</w:t>
            </w:r>
            <w:r w:rsidR="00F9744A">
              <w:rPr>
                <w:noProof/>
                <w:webHidden/>
              </w:rPr>
              <w:tab/>
            </w:r>
            <w:r w:rsidR="00F9744A">
              <w:rPr>
                <w:noProof/>
                <w:webHidden/>
              </w:rPr>
              <w:fldChar w:fldCharType="begin"/>
            </w:r>
            <w:r w:rsidR="00F9744A">
              <w:rPr>
                <w:noProof/>
                <w:webHidden/>
              </w:rPr>
              <w:instrText xml:space="preserve"> PAGEREF _Toc397995095 \h </w:instrText>
            </w:r>
            <w:r w:rsidR="00F9744A">
              <w:rPr>
                <w:noProof/>
                <w:webHidden/>
              </w:rPr>
            </w:r>
            <w:r w:rsidR="00F9744A">
              <w:rPr>
                <w:noProof/>
                <w:webHidden/>
              </w:rPr>
              <w:fldChar w:fldCharType="separate"/>
            </w:r>
            <w:r w:rsidR="00F9744A">
              <w:rPr>
                <w:noProof/>
                <w:webHidden/>
              </w:rPr>
              <w:t>44</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096" w:history="1">
            <w:r w:rsidR="00F9744A" w:rsidRPr="00CC13D1">
              <w:rPr>
                <w:rStyle w:val="Hyperlink"/>
                <w:noProof/>
                <w:lang w:val="en-GB"/>
              </w:rPr>
              <w:t>5.4</w:t>
            </w:r>
            <w:r w:rsidR="00F9744A">
              <w:rPr>
                <w:rFonts w:asciiTheme="minorHAnsi" w:eastAsiaTheme="minorEastAsia" w:hAnsiTheme="minorHAnsi"/>
                <w:noProof/>
                <w:lang w:eastAsia="pt-PT"/>
              </w:rPr>
              <w:tab/>
            </w:r>
            <w:r w:rsidR="00F9744A" w:rsidRPr="00CC13D1">
              <w:rPr>
                <w:rStyle w:val="Hyperlink"/>
                <w:noProof/>
                <w:lang w:val="en-GB"/>
              </w:rPr>
              <w:t>Implementation and Development</w:t>
            </w:r>
            <w:r w:rsidR="00F9744A">
              <w:rPr>
                <w:noProof/>
                <w:webHidden/>
              </w:rPr>
              <w:tab/>
            </w:r>
            <w:r w:rsidR="00F9744A">
              <w:rPr>
                <w:noProof/>
                <w:webHidden/>
              </w:rPr>
              <w:fldChar w:fldCharType="begin"/>
            </w:r>
            <w:r w:rsidR="00F9744A">
              <w:rPr>
                <w:noProof/>
                <w:webHidden/>
              </w:rPr>
              <w:instrText xml:space="preserve"> PAGEREF _Toc397995096 \h </w:instrText>
            </w:r>
            <w:r w:rsidR="00F9744A">
              <w:rPr>
                <w:noProof/>
                <w:webHidden/>
              </w:rPr>
            </w:r>
            <w:r w:rsidR="00F9744A">
              <w:rPr>
                <w:noProof/>
                <w:webHidden/>
              </w:rPr>
              <w:fldChar w:fldCharType="separate"/>
            </w:r>
            <w:r w:rsidR="00F9744A">
              <w:rPr>
                <w:noProof/>
                <w:webHidden/>
              </w:rPr>
              <w:t>47</w:t>
            </w:r>
            <w:r w:rsidR="00F9744A">
              <w:rPr>
                <w:noProof/>
                <w:webHidden/>
              </w:rPr>
              <w:fldChar w:fldCharType="end"/>
            </w:r>
          </w:hyperlink>
        </w:p>
        <w:p w:rsidR="00F9744A" w:rsidRDefault="00192BAD">
          <w:pPr>
            <w:pStyle w:val="TOC3"/>
            <w:tabs>
              <w:tab w:val="left" w:pos="1320"/>
              <w:tab w:val="right" w:leader="dot" w:pos="8494"/>
            </w:tabs>
            <w:rPr>
              <w:rFonts w:asciiTheme="minorHAnsi" w:eastAsiaTheme="minorEastAsia" w:hAnsiTheme="minorHAnsi"/>
              <w:noProof/>
              <w:lang w:eastAsia="pt-PT"/>
            </w:rPr>
          </w:pPr>
          <w:hyperlink w:anchor="_Toc397995097" w:history="1">
            <w:r w:rsidR="00F9744A" w:rsidRPr="00CC13D1">
              <w:rPr>
                <w:rStyle w:val="Hyperlink"/>
                <w:noProof/>
                <w:lang w:val="en-GB"/>
              </w:rPr>
              <w:t>5.4.1</w:t>
            </w:r>
            <w:r w:rsidR="00F9744A">
              <w:rPr>
                <w:rFonts w:asciiTheme="minorHAnsi" w:eastAsiaTheme="minorEastAsia" w:hAnsiTheme="minorHAnsi"/>
                <w:noProof/>
                <w:lang w:eastAsia="pt-PT"/>
              </w:rPr>
              <w:tab/>
            </w:r>
            <w:r w:rsidR="00F9744A" w:rsidRPr="00CC13D1">
              <w:rPr>
                <w:rStyle w:val="Hyperlink"/>
                <w:noProof/>
                <w:lang w:val="en-GB"/>
              </w:rPr>
              <w:t>Document Analysis</w:t>
            </w:r>
            <w:r w:rsidR="00F9744A">
              <w:rPr>
                <w:noProof/>
                <w:webHidden/>
              </w:rPr>
              <w:tab/>
            </w:r>
            <w:r w:rsidR="00F9744A">
              <w:rPr>
                <w:noProof/>
                <w:webHidden/>
              </w:rPr>
              <w:fldChar w:fldCharType="begin"/>
            </w:r>
            <w:r w:rsidR="00F9744A">
              <w:rPr>
                <w:noProof/>
                <w:webHidden/>
              </w:rPr>
              <w:instrText xml:space="preserve"> PAGEREF _Toc397995097 \h </w:instrText>
            </w:r>
            <w:r w:rsidR="00F9744A">
              <w:rPr>
                <w:noProof/>
                <w:webHidden/>
              </w:rPr>
            </w:r>
            <w:r w:rsidR="00F9744A">
              <w:rPr>
                <w:noProof/>
                <w:webHidden/>
              </w:rPr>
              <w:fldChar w:fldCharType="separate"/>
            </w:r>
            <w:r w:rsidR="00F9744A">
              <w:rPr>
                <w:noProof/>
                <w:webHidden/>
              </w:rPr>
              <w:t>47</w:t>
            </w:r>
            <w:r w:rsidR="00F9744A">
              <w:rPr>
                <w:noProof/>
                <w:webHidden/>
              </w:rPr>
              <w:fldChar w:fldCharType="end"/>
            </w:r>
          </w:hyperlink>
        </w:p>
        <w:p w:rsidR="00F9744A" w:rsidRDefault="00192BAD">
          <w:pPr>
            <w:pStyle w:val="TOC3"/>
            <w:tabs>
              <w:tab w:val="left" w:pos="1320"/>
              <w:tab w:val="right" w:leader="dot" w:pos="8494"/>
            </w:tabs>
            <w:rPr>
              <w:rFonts w:asciiTheme="minorHAnsi" w:eastAsiaTheme="minorEastAsia" w:hAnsiTheme="minorHAnsi"/>
              <w:noProof/>
              <w:lang w:eastAsia="pt-PT"/>
            </w:rPr>
          </w:pPr>
          <w:hyperlink w:anchor="_Toc397995098" w:history="1">
            <w:r w:rsidR="00F9744A" w:rsidRPr="00CC13D1">
              <w:rPr>
                <w:rStyle w:val="Hyperlink"/>
                <w:noProof/>
                <w:lang w:val="en-GB"/>
              </w:rPr>
              <w:t>5.4.2</w:t>
            </w:r>
            <w:r w:rsidR="00F9744A">
              <w:rPr>
                <w:rFonts w:asciiTheme="minorHAnsi" w:eastAsiaTheme="minorEastAsia" w:hAnsiTheme="minorHAnsi"/>
                <w:noProof/>
                <w:lang w:eastAsia="pt-PT"/>
              </w:rPr>
              <w:tab/>
            </w:r>
            <w:r w:rsidR="00F9744A" w:rsidRPr="00CC13D1">
              <w:rPr>
                <w:rStyle w:val="Hyperlink"/>
                <w:noProof/>
                <w:lang w:val="en-GB"/>
              </w:rPr>
              <w:t>FP-Growth</w:t>
            </w:r>
            <w:r w:rsidR="00F9744A">
              <w:rPr>
                <w:noProof/>
                <w:webHidden/>
              </w:rPr>
              <w:tab/>
            </w:r>
            <w:r w:rsidR="00F9744A">
              <w:rPr>
                <w:noProof/>
                <w:webHidden/>
              </w:rPr>
              <w:fldChar w:fldCharType="begin"/>
            </w:r>
            <w:r w:rsidR="00F9744A">
              <w:rPr>
                <w:noProof/>
                <w:webHidden/>
              </w:rPr>
              <w:instrText xml:space="preserve"> PAGEREF _Toc397995098 \h </w:instrText>
            </w:r>
            <w:r w:rsidR="00F9744A">
              <w:rPr>
                <w:noProof/>
                <w:webHidden/>
              </w:rPr>
            </w:r>
            <w:r w:rsidR="00F9744A">
              <w:rPr>
                <w:noProof/>
                <w:webHidden/>
              </w:rPr>
              <w:fldChar w:fldCharType="separate"/>
            </w:r>
            <w:r w:rsidR="00F9744A">
              <w:rPr>
                <w:noProof/>
                <w:webHidden/>
              </w:rPr>
              <w:t>50</w:t>
            </w:r>
            <w:r w:rsidR="00F9744A">
              <w:rPr>
                <w:noProof/>
                <w:webHidden/>
              </w:rPr>
              <w:fldChar w:fldCharType="end"/>
            </w:r>
          </w:hyperlink>
        </w:p>
        <w:p w:rsidR="00F9744A" w:rsidRDefault="00192BAD">
          <w:pPr>
            <w:pStyle w:val="TOC3"/>
            <w:tabs>
              <w:tab w:val="left" w:pos="1320"/>
              <w:tab w:val="right" w:leader="dot" w:pos="8494"/>
            </w:tabs>
            <w:rPr>
              <w:rFonts w:asciiTheme="minorHAnsi" w:eastAsiaTheme="minorEastAsia" w:hAnsiTheme="minorHAnsi"/>
              <w:noProof/>
              <w:lang w:eastAsia="pt-PT"/>
            </w:rPr>
          </w:pPr>
          <w:hyperlink w:anchor="_Toc397995099" w:history="1">
            <w:r w:rsidR="00F9744A" w:rsidRPr="00CC13D1">
              <w:rPr>
                <w:rStyle w:val="Hyperlink"/>
                <w:noProof/>
                <w:lang w:val="en-GB"/>
              </w:rPr>
              <w:t>5.4.3</w:t>
            </w:r>
            <w:r w:rsidR="00F9744A">
              <w:rPr>
                <w:rFonts w:asciiTheme="minorHAnsi" w:eastAsiaTheme="minorEastAsia" w:hAnsiTheme="minorHAnsi"/>
                <w:noProof/>
                <w:lang w:eastAsia="pt-PT"/>
              </w:rPr>
              <w:tab/>
            </w:r>
            <w:r w:rsidR="00F9744A" w:rsidRPr="00CC13D1">
              <w:rPr>
                <w:rStyle w:val="Hyperlink"/>
                <w:noProof/>
                <w:lang w:val="en-GB"/>
              </w:rPr>
              <w:t>Association Rules</w:t>
            </w:r>
            <w:r w:rsidR="00F9744A">
              <w:rPr>
                <w:noProof/>
                <w:webHidden/>
              </w:rPr>
              <w:tab/>
            </w:r>
            <w:r w:rsidR="00F9744A">
              <w:rPr>
                <w:noProof/>
                <w:webHidden/>
              </w:rPr>
              <w:fldChar w:fldCharType="begin"/>
            </w:r>
            <w:r w:rsidR="00F9744A">
              <w:rPr>
                <w:noProof/>
                <w:webHidden/>
              </w:rPr>
              <w:instrText xml:space="preserve"> PAGEREF _Toc397995099 \h </w:instrText>
            </w:r>
            <w:r w:rsidR="00F9744A">
              <w:rPr>
                <w:noProof/>
                <w:webHidden/>
              </w:rPr>
            </w:r>
            <w:r w:rsidR="00F9744A">
              <w:rPr>
                <w:noProof/>
                <w:webHidden/>
              </w:rPr>
              <w:fldChar w:fldCharType="separate"/>
            </w:r>
            <w:r w:rsidR="00F9744A">
              <w:rPr>
                <w:noProof/>
                <w:webHidden/>
              </w:rPr>
              <w:t>50</w:t>
            </w:r>
            <w:r w:rsidR="00F9744A">
              <w:rPr>
                <w:noProof/>
                <w:webHidden/>
              </w:rPr>
              <w:fldChar w:fldCharType="end"/>
            </w:r>
          </w:hyperlink>
        </w:p>
        <w:p w:rsidR="00F9744A" w:rsidRDefault="00192BAD">
          <w:pPr>
            <w:pStyle w:val="TOC3"/>
            <w:tabs>
              <w:tab w:val="left" w:pos="1320"/>
              <w:tab w:val="right" w:leader="dot" w:pos="8494"/>
            </w:tabs>
            <w:rPr>
              <w:rFonts w:asciiTheme="minorHAnsi" w:eastAsiaTheme="minorEastAsia" w:hAnsiTheme="minorHAnsi"/>
              <w:noProof/>
              <w:lang w:eastAsia="pt-PT"/>
            </w:rPr>
          </w:pPr>
          <w:hyperlink w:anchor="_Toc397995100" w:history="1">
            <w:r w:rsidR="00F9744A" w:rsidRPr="00CC13D1">
              <w:rPr>
                <w:rStyle w:val="Hyperlink"/>
                <w:noProof/>
                <w:lang w:val="en-GB"/>
              </w:rPr>
              <w:t>5.4.4</w:t>
            </w:r>
            <w:r w:rsidR="00F9744A">
              <w:rPr>
                <w:rFonts w:asciiTheme="minorHAnsi" w:eastAsiaTheme="minorEastAsia" w:hAnsiTheme="minorHAnsi"/>
                <w:noProof/>
                <w:lang w:eastAsia="pt-PT"/>
              </w:rPr>
              <w:tab/>
            </w:r>
            <w:r w:rsidR="00F9744A" w:rsidRPr="00CC13D1">
              <w:rPr>
                <w:rStyle w:val="Hyperlink"/>
                <w:noProof/>
                <w:lang w:val="en-GB"/>
              </w:rPr>
              <w:t>Frequent Itemset Mapping</w:t>
            </w:r>
            <w:r w:rsidR="00F9744A">
              <w:rPr>
                <w:noProof/>
                <w:webHidden/>
              </w:rPr>
              <w:tab/>
            </w:r>
            <w:r w:rsidR="00F9744A">
              <w:rPr>
                <w:noProof/>
                <w:webHidden/>
              </w:rPr>
              <w:fldChar w:fldCharType="begin"/>
            </w:r>
            <w:r w:rsidR="00F9744A">
              <w:rPr>
                <w:noProof/>
                <w:webHidden/>
              </w:rPr>
              <w:instrText xml:space="preserve"> PAGEREF _Toc397995100 \h </w:instrText>
            </w:r>
            <w:r w:rsidR="00F9744A">
              <w:rPr>
                <w:noProof/>
                <w:webHidden/>
              </w:rPr>
            </w:r>
            <w:r w:rsidR="00F9744A">
              <w:rPr>
                <w:noProof/>
                <w:webHidden/>
              </w:rPr>
              <w:fldChar w:fldCharType="separate"/>
            </w:r>
            <w:r w:rsidR="00F9744A">
              <w:rPr>
                <w:noProof/>
                <w:webHidden/>
              </w:rPr>
              <w:t>50</w:t>
            </w:r>
            <w:r w:rsidR="00F9744A">
              <w:rPr>
                <w:noProof/>
                <w:webHidden/>
              </w:rPr>
              <w:fldChar w:fldCharType="end"/>
            </w:r>
          </w:hyperlink>
        </w:p>
        <w:p w:rsidR="00F9744A" w:rsidRDefault="00192BAD">
          <w:pPr>
            <w:pStyle w:val="TOC3"/>
            <w:tabs>
              <w:tab w:val="left" w:pos="1320"/>
              <w:tab w:val="right" w:leader="dot" w:pos="8494"/>
            </w:tabs>
            <w:rPr>
              <w:rFonts w:asciiTheme="minorHAnsi" w:eastAsiaTheme="minorEastAsia" w:hAnsiTheme="minorHAnsi"/>
              <w:noProof/>
              <w:lang w:eastAsia="pt-PT"/>
            </w:rPr>
          </w:pPr>
          <w:hyperlink w:anchor="_Toc397995101" w:history="1">
            <w:r w:rsidR="00F9744A" w:rsidRPr="00CC13D1">
              <w:rPr>
                <w:rStyle w:val="Hyperlink"/>
                <w:noProof/>
                <w:lang w:val="en-GB"/>
              </w:rPr>
              <w:t>5.4.5</w:t>
            </w:r>
            <w:r w:rsidR="00F9744A">
              <w:rPr>
                <w:rFonts w:asciiTheme="minorHAnsi" w:eastAsiaTheme="minorEastAsia" w:hAnsiTheme="minorHAnsi"/>
                <w:noProof/>
                <w:lang w:eastAsia="pt-PT"/>
              </w:rPr>
              <w:tab/>
            </w:r>
            <w:r w:rsidR="00F9744A" w:rsidRPr="00CC13D1">
              <w:rPr>
                <w:rStyle w:val="Hyperlink"/>
                <w:noProof/>
                <w:lang w:val="en-GB"/>
              </w:rPr>
              <w:t>Ontology Enrichment</w:t>
            </w:r>
            <w:r w:rsidR="00F9744A">
              <w:rPr>
                <w:noProof/>
                <w:webHidden/>
              </w:rPr>
              <w:tab/>
            </w:r>
            <w:r w:rsidR="00F9744A">
              <w:rPr>
                <w:noProof/>
                <w:webHidden/>
              </w:rPr>
              <w:fldChar w:fldCharType="begin"/>
            </w:r>
            <w:r w:rsidR="00F9744A">
              <w:rPr>
                <w:noProof/>
                <w:webHidden/>
              </w:rPr>
              <w:instrText xml:space="preserve"> PAGEREF _Toc397995101 \h </w:instrText>
            </w:r>
            <w:r w:rsidR="00F9744A">
              <w:rPr>
                <w:noProof/>
                <w:webHidden/>
              </w:rPr>
            </w:r>
            <w:r w:rsidR="00F9744A">
              <w:rPr>
                <w:noProof/>
                <w:webHidden/>
              </w:rPr>
              <w:fldChar w:fldCharType="separate"/>
            </w:r>
            <w:r w:rsidR="00F9744A">
              <w:rPr>
                <w:noProof/>
                <w:webHidden/>
              </w:rPr>
              <w:t>51</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102" w:history="1">
            <w:r w:rsidR="00F9744A" w:rsidRPr="00CC13D1">
              <w:rPr>
                <w:rStyle w:val="Hyperlink"/>
                <w:noProof/>
                <w:lang w:val="en-GB"/>
              </w:rPr>
              <w:t>5.5</w:t>
            </w:r>
            <w:r w:rsidR="00F9744A">
              <w:rPr>
                <w:rFonts w:asciiTheme="minorHAnsi" w:eastAsiaTheme="minorEastAsia" w:hAnsiTheme="minorHAnsi"/>
                <w:noProof/>
                <w:lang w:eastAsia="pt-PT"/>
              </w:rPr>
              <w:tab/>
            </w:r>
            <w:r w:rsidR="00F9744A" w:rsidRPr="00CC13D1">
              <w:rPr>
                <w:rStyle w:val="Hyperlink"/>
                <w:noProof/>
                <w:lang w:val="en-GB"/>
              </w:rPr>
              <w:t>Front end</w:t>
            </w:r>
            <w:r w:rsidR="00F9744A">
              <w:rPr>
                <w:noProof/>
                <w:webHidden/>
              </w:rPr>
              <w:tab/>
            </w:r>
            <w:r w:rsidR="00F9744A">
              <w:rPr>
                <w:noProof/>
                <w:webHidden/>
              </w:rPr>
              <w:fldChar w:fldCharType="begin"/>
            </w:r>
            <w:r w:rsidR="00F9744A">
              <w:rPr>
                <w:noProof/>
                <w:webHidden/>
              </w:rPr>
              <w:instrText xml:space="preserve"> PAGEREF _Toc397995102 \h </w:instrText>
            </w:r>
            <w:r w:rsidR="00F9744A">
              <w:rPr>
                <w:noProof/>
                <w:webHidden/>
              </w:rPr>
            </w:r>
            <w:r w:rsidR="00F9744A">
              <w:rPr>
                <w:noProof/>
                <w:webHidden/>
              </w:rPr>
              <w:fldChar w:fldCharType="separate"/>
            </w:r>
            <w:r w:rsidR="00F9744A">
              <w:rPr>
                <w:noProof/>
                <w:webHidden/>
              </w:rPr>
              <w:t>52</w:t>
            </w:r>
            <w:r w:rsidR="00F9744A">
              <w:rPr>
                <w:noProof/>
                <w:webHidden/>
              </w:rPr>
              <w:fldChar w:fldCharType="end"/>
            </w:r>
          </w:hyperlink>
        </w:p>
        <w:p w:rsidR="00F9744A" w:rsidRDefault="00192BAD">
          <w:pPr>
            <w:pStyle w:val="TOC1"/>
            <w:tabs>
              <w:tab w:val="left" w:pos="440"/>
              <w:tab w:val="right" w:leader="dot" w:pos="8494"/>
            </w:tabs>
            <w:rPr>
              <w:rFonts w:asciiTheme="minorHAnsi" w:eastAsiaTheme="minorEastAsia" w:hAnsiTheme="minorHAnsi"/>
              <w:noProof/>
              <w:lang w:eastAsia="pt-PT"/>
            </w:rPr>
          </w:pPr>
          <w:hyperlink w:anchor="_Toc397995103" w:history="1">
            <w:r w:rsidR="00F9744A" w:rsidRPr="00CC13D1">
              <w:rPr>
                <w:rStyle w:val="Hyperlink"/>
                <w:noProof/>
                <w:lang w:val="en-GB"/>
              </w:rPr>
              <w:t>6</w:t>
            </w:r>
            <w:r w:rsidR="00F9744A">
              <w:rPr>
                <w:rFonts w:asciiTheme="minorHAnsi" w:eastAsiaTheme="minorEastAsia" w:hAnsiTheme="minorHAnsi"/>
                <w:noProof/>
                <w:lang w:eastAsia="pt-PT"/>
              </w:rPr>
              <w:tab/>
            </w:r>
            <w:r w:rsidR="00F9744A" w:rsidRPr="00CC13D1">
              <w:rPr>
                <w:rStyle w:val="Hyperlink"/>
                <w:noProof/>
                <w:lang w:val="en-GB"/>
              </w:rPr>
              <w:t>Evaluation</w:t>
            </w:r>
            <w:r w:rsidR="00F9744A">
              <w:rPr>
                <w:noProof/>
                <w:webHidden/>
              </w:rPr>
              <w:tab/>
            </w:r>
            <w:r w:rsidR="00F9744A">
              <w:rPr>
                <w:noProof/>
                <w:webHidden/>
              </w:rPr>
              <w:fldChar w:fldCharType="begin"/>
            </w:r>
            <w:r w:rsidR="00F9744A">
              <w:rPr>
                <w:noProof/>
                <w:webHidden/>
              </w:rPr>
              <w:instrText xml:space="preserve"> PAGEREF _Toc397995103 \h </w:instrText>
            </w:r>
            <w:r w:rsidR="00F9744A">
              <w:rPr>
                <w:noProof/>
                <w:webHidden/>
              </w:rPr>
            </w:r>
            <w:r w:rsidR="00F9744A">
              <w:rPr>
                <w:noProof/>
                <w:webHidden/>
              </w:rPr>
              <w:fldChar w:fldCharType="separate"/>
            </w:r>
            <w:r w:rsidR="00F9744A">
              <w:rPr>
                <w:noProof/>
                <w:webHidden/>
              </w:rPr>
              <w:t>57</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104" w:history="1">
            <w:r w:rsidR="00F9744A" w:rsidRPr="00CC13D1">
              <w:rPr>
                <w:rStyle w:val="Hyperlink"/>
                <w:noProof/>
                <w:lang w:val="en-GB"/>
              </w:rPr>
              <w:t>6.1</w:t>
            </w:r>
            <w:r w:rsidR="00F9744A">
              <w:rPr>
                <w:rFonts w:asciiTheme="minorHAnsi" w:eastAsiaTheme="minorEastAsia" w:hAnsiTheme="minorHAnsi"/>
                <w:noProof/>
                <w:lang w:eastAsia="pt-PT"/>
              </w:rPr>
              <w:tab/>
            </w:r>
            <w:r w:rsidR="00F9744A" w:rsidRPr="00CC13D1">
              <w:rPr>
                <w:rStyle w:val="Hyperlink"/>
                <w:noProof/>
                <w:lang w:val="en-GB"/>
              </w:rPr>
              <w:t>Use cases</w:t>
            </w:r>
            <w:r w:rsidR="00F9744A">
              <w:rPr>
                <w:noProof/>
                <w:webHidden/>
              </w:rPr>
              <w:tab/>
            </w:r>
            <w:r w:rsidR="00F9744A">
              <w:rPr>
                <w:noProof/>
                <w:webHidden/>
              </w:rPr>
              <w:fldChar w:fldCharType="begin"/>
            </w:r>
            <w:r w:rsidR="00F9744A">
              <w:rPr>
                <w:noProof/>
                <w:webHidden/>
              </w:rPr>
              <w:instrText xml:space="preserve"> PAGEREF _Toc397995104 \h </w:instrText>
            </w:r>
            <w:r w:rsidR="00F9744A">
              <w:rPr>
                <w:noProof/>
                <w:webHidden/>
              </w:rPr>
            </w:r>
            <w:r w:rsidR="00F9744A">
              <w:rPr>
                <w:noProof/>
                <w:webHidden/>
              </w:rPr>
              <w:fldChar w:fldCharType="separate"/>
            </w:r>
            <w:r w:rsidR="00F9744A">
              <w:rPr>
                <w:noProof/>
                <w:webHidden/>
              </w:rPr>
              <w:t>58</w:t>
            </w:r>
            <w:r w:rsidR="00F9744A">
              <w:rPr>
                <w:noProof/>
                <w:webHidden/>
              </w:rPr>
              <w:fldChar w:fldCharType="end"/>
            </w:r>
          </w:hyperlink>
        </w:p>
        <w:p w:rsidR="00F9744A" w:rsidRDefault="00192BAD">
          <w:pPr>
            <w:pStyle w:val="TOC2"/>
            <w:tabs>
              <w:tab w:val="left" w:pos="880"/>
              <w:tab w:val="right" w:leader="dot" w:pos="8494"/>
            </w:tabs>
            <w:rPr>
              <w:rFonts w:asciiTheme="minorHAnsi" w:eastAsiaTheme="minorEastAsia" w:hAnsiTheme="minorHAnsi"/>
              <w:noProof/>
              <w:lang w:eastAsia="pt-PT"/>
            </w:rPr>
          </w:pPr>
          <w:hyperlink w:anchor="_Toc397995105" w:history="1">
            <w:r w:rsidR="00F9744A" w:rsidRPr="00CC13D1">
              <w:rPr>
                <w:rStyle w:val="Hyperlink"/>
                <w:noProof/>
                <w:lang w:val="en-GB"/>
              </w:rPr>
              <w:t>6.2</w:t>
            </w:r>
            <w:r w:rsidR="00F9744A">
              <w:rPr>
                <w:rFonts w:asciiTheme="minorHAnsi" w:eastAsiaTheme="minorEastAsia" w:hAnsiTheme="minorHAnsi"/>
                <w:noProof/>
                <w:lang w:eastAsia="pt-PT"/>
              </w:rPr>
              <w:tab/>
            </w:r>
            <w:r w:rsidR="00F9744A" w:rsidRPr="00CC13D1">
              <w:rPr>
                <w:rStyle w:val="Hyperlink"/>
                <w:noProof/>
                <w:lang w:val="en-GB"/>
              </w:rPr>
              <w:t>Scientific publications</w:t>
            </w:r>
            <w:r w:rsidR="00F9744A">
              <w:rPr>
                <w:noProof/>
                <w:webHidden/>
              </w:rPr>
              <w:tab/>
            </w:r>
            <w:r w:rsidR="00F9744A">
              <w:rPr>
                <w:noProof/>
                <w:webHidden/>
              </w:rPr>
              <w:fldChar w:fldCharType="begin"/>
            </w:r>
            <w:r w:rsidR="00F9744A">
              <w:rPr>
                <w:noProof/>
                <w:webHidden/>
              </w:rPr>
              <w:instrText xml:space="preserve"> PAGEREF _Toc397995105 \h </w:instrText>
            </w:r>
            <w:r w:rsidR="00F9744A">
              <w:rPr>
                <w:noProof/>
                <w:webHidden/>
              </w:rPr>
            </w:r>
            <w:r w:rsidR="00F9744A">
              <w:rPr>
                <w:noProof/>
                <w:webHidden/>
              </w:rPr>
              <w:fldChar w:fldCharType="separate"/>
            </w:r>
            <w:r w:rsidR="00F9744A">
              <w:rPr>
                <w:noProof/>
                <w:webHidden/>
              </w:rPr>
              <w:t>58</w:t>
            </w:r>
            <w:r w:rsidR="00F9744A">
              <w:rPr>
                <w:noProof/>
                <w:webHidden/>
              </w:rPr>
              <w:fldChar w:fldCharType="end"/>
            </w:r>
          </w:hyperlink>
        </w:p>
        <w:p w:rsidR="00F9744A" w:rsidRDefault="00192BAD">
          <w:pPr>
            <w:pStyle w:val="TOC1"/>
            <w:tabs>
              <w:tab w:val="left" w:pos="440"/>
              <w:tab w:val="right" w:leader="dot" w:pos="8494"/>
            </w:tabs>
            <w:rPr>
              <w:rFonts w:asciiTheme="minorHAnsi" w:eastAsiaTheme="minorEastAsia" w:hAnsiTheme="minorHAnsi"/>
              <w:noProof/>
              <w:lang w:eastAsia="pt-PT"/>
            </w:rPr>
          </w:pPr>
          <w:hyperlink w:anchor="_Toc397995106" w:history="1">
            <w:r w:rsidR="00F9744A" w:rsidRPr="00CC13D1">
              <w:rPr>
                <w:rStyle w:val="Hyperlink"/>
                <w:noProof/>
                <w:lang w:val="en-GB"/>
              </w:rPr>
              <w:t>7</w:t>
            </w:r>
            <w:r w:rsidR="00F9744A">
              <w:rPr>
                <w:rFonts w:asciiTheme="minorHAnsi" w:eastAsiaTheme="minorEastAsia" w:hAnsiTheme="minorHAnsi"/>
                <w:noProof/>
                <w:lang w:eastAsia="pt-PT"/>
              </w:rPr>
              <w:tab/>
            </w:r>
            <w:r w:rsidR="00F9744A" w:rsidRPr="00CC13D1">
              <w:rPr>
                <w:rStyle w:val="Hyperlink"/>
                <w:noProof/>
                <w:lang w:val="en-GB"/>
              </w:rPr>
              <w:t>Conclusion and Future Work</w:t>
            </w:r>
            <w:r w:rsidR="00F9744A">
              <w:rPr>
                <w:noProof/>
                <w:webHidden/>
              </w:rPr>
              <w:tab/>
            </w:r>
            <w:r w:rsidR="00F9744A">
              <w:rPr>
                <w:noProof/>
                <w:webHidden/>
              </w:rPr>
              <w:fldChar w:fldCharType="begin"/>
            </w:r>
            <w:r w:rsidR="00F9744A">
              <w:rPr>
                <w:noProof/>
                <w:webHidden/>
              </w:rPr>
              <w:instrText xml:space="preserve"> PAGEREF _Toc397995106 \h </w:instrText>
            </w:r>
            <w:r w:rsidR="00F9744A">
              <w:rPr>
                <w:noProof/>
                <w:webHidden/>
              </w:rPr>
            </w:r>
            <w:r w:rsidR="00F9744A">
              <w:rPr>
                <w:noProof/>
                <w:webHidden/>
              </w:rPr>
              <w:fldChar w:fldCharType="separate"/>
            </w:r>
            <w:r w:rsidR="00F9744A">
              <w:rPr>
                <w:noProof/>
                <w:webHidden/>
              </w:rPr>
              <w:t>60</w:t>
            </w:r>
            <w:r w:rsidR="00F9744A">
              <w:rPr>
                <w:noProof/>
                <w:webHidden/>
              </w:rPr>
              <w:fldChar w:fldCharType="end"/>
            </w:r>
          </w:hyperlink>
        </w:p>
        <w:p w:rsidR="00F9744A" w:rsidRDefault="00192BAD">
          <w:pPr>
            <w:pStyle w:val="TOC1"/>
            <w:tabs>
              <w:tab w:val="left" w:pos="440"/>
              <w:tab w:val="right" w:leader="dot" w:pos="8494"/>
            </w:tabs>
            <w:rPr>
              <w:rFonts w:asciiTheme="minorHAnsi" w:eastAsiaTheme="minorEastAsia" w:hAnsiTheme="minorHAnsi"/>
              <w:noProof/>
              <w:lang w:eastAsia="pt-PT"/>
            </w:rPr>
          </w:pPr>
          <w:hyperlink w:anchor="_Toc397995107" w:history="1">
            <w:r w:rsidR="00F9744A" w:rsidRPr="00CC13D1">
              <w:rPr>
                <w:rStyle w:val="Hyperlink"/>
                <w:noProof/>
                <w:lang w:val="en-GB"/>
              </w:rPr>
              <w:t>8</w:t>
            </w:r>
            <w:r w:rsidR="00F9744A">
              <w:rPr>
                <w:rFonts w:asciiTheme="minorHAnsi" w:eastAsiaTheme="minorEastAsia" w:hAnsiTheme="minorHAnsi"/>
                <w:noProof/>
                <w:lang w:eastAsia="pt-PT"/>
              </w:rPr>
              <w:tab/>
            </w:r>
            <w:r w:rsidR="00F9744A" w:rsidRPr="00CC13D1">
              <w:rPr>
                <w:rStyle w:val="Hyperlink"/>
                <w:noProof/>
                <w:lang w:val="en-GB"/>
              </w:rPr>
              <w:t>Bibliography</w:t>
            </w:r>
            <w:r w:rsidR="00F9744A">
              <w:rPr>
                <w:noProof/>
                <w:webHidden/>
              </w:rPr>
              <w:tab/>
            </w:r>
            <w:r w:rsidR="00F9744A">
              <w:rPr>
                <w:noProof/>
                <w:webHidden/>
              </w:rPr>
              <w:fldChar w:fldCharType="begin"/>
            </w:r>
            <w:r w:rsidR="00F9744A">
              <w:rPr>
                <w:noProof/>
                <w:webHidden/>
              </w:rPr>
              <w:instrText xml:space="preserve"> PAGEREF _Toc397995107 \h </w:instrText>
            </w:r>
            <w:r w:rsidR="00F9744A">
              <w:rPr>
                <w:noProof/>
                <w:webHidden/>
              </w:rPr>
            </w:r>
            <w:r w:rsidR="00F9744A">
              <w:rPr>
                <w:noProof/>
                <w:webHidden/>
              </w:rPr>
              <w:fldChar w:fldCharType="separate"/>
            </w:r>
            <w:r w:rsidR="00F9744A">
              <w:rPr>
                <w:noProof/>
                <w:webHidden/>
              </w:rPr>
              <w:t>62</w:t>
            </w:r>
            <w:r w:rsidR="00F9744A">
              <w:rPr>
                <w:noProof/>
                <w:webHidden/>
              </w:rPr>
              <w:fldChar w:fldCharType="end"/>
            </w:r>
          </w:hyperlink>
        </w:p>
        <w:p w:rsidR="00F9744A" w:rsidRDefault="00192BAD">
          <w:pPr>
            <w:pStyle w:val="TOC1"/>
            <w:tabs>
              <w:tab w:val="right" w:leader="dot" w:pos="8494"/>
            </w:tabs>
            <w:rPr>
              <w:rFonts w:asciiTheme="minorHAnsi" w:eastAsiaTheme="minorEastAsia" w:hAnsiTheme="minorHAnsi"/>
              <w:noProof/>
              <w:lang w:eastAsia="pt-PT"/>
            </w:rPr>
          </w:pPr>
          <w:hyperlink w:anchor="_Toc397995108" w:history="1">
            <w:r w:rsidR="00F9744A" w:rsidRPr="00CC13D1">
              <w:rPr>
                <w:rStyle w:val="Hyperlink"/>
                <w:noProof/>
                <w:lang w:val="en-GB"/>
              </w:rPr>
              <w:t>Appendix A</w:t>
            </w:r>
            <w:r w:rsidR="00F9744A">
              <w:rPr>
                <w:noProof/>
                <w:webHidden/>
              </w:rPr>
              <w:tab/>
            </w:r>
            <w:r w:rsidR="00F9744A">
              <w:rPr>
                <w:noProof/>
                <w:webHidden/>
              </w:rPr>
              <w:fldChar w:fldCharType="begin"/>
            </w:r>
            <w:r w:rsidR="00F9744A">
              <w:rPr>
                <w:noProof/>
                <w:webHidden/>
              </w:rPr>
              <w:instrText xml:space="preserve"> PAGEREF _Toc397995108 \h </w:instrText>
            </w:r>
            <w:r w:rsidR="00F9744A">
              <w:rPr>
                <w:noProof/>
                <w:webHidden/>
              </w:rPr>
            </w:r>
            <w:r w:rsidR="00F9744A">
              <w:rPr>
                <w:noProof/>
                <w:webHidden/>
              </w:rPr>
              <w:fldChar w:fldCharType="separate"/>
            </w:r>
            <w:r w:rsidR="00F9744A">
              <w:rPr>
                <w:noProof/>
                <w:webHidden/>
              </w:rPr>
              <w:t>67</w:t>
            </w:r>
            <w:r w:rsidR="00F9744A">
              <w:rPr>
                <w:noProof/>
                <w:webHidden/>
              </w:rPr>
              <w:fldChar w:fldCharType="end"/>
            </w:r>
          </w:hyperlink>
        </w:p>
        <w:p w:rsidR="00F9744A" w:rsidRDefault="00192BAD">
          <w:pPr>
            <w:pStyle w:val="TOC1"/>
            <w:tabs>
              <w:tab w:val="right" w:leader="dot" w:pos="8494"/>
            </w:tabs>
            <w:rPr>
              <w:rFonts w:asciiTheme="minorHAnsi" w:eastAsiaTheme="minorEastAsia" w:hAnsiTheme="minorHAnsi"/>
              <w:noProof/>
              <w:lang w:eastAsia="pt-PT"/>
            </w:rPr>
          </w:pPr>
          <w:hyperlink w:anchor="_Toc397995109" w:history="1">
            <w:r w:rsidR="00F9744A" w:rsidRPr="00CC13D1">
              <w:rPr>
                <w:rStyle w:val="Hyperlink"/>
                <w:noProof/>
                <w:lang w:val="en-GB"/>
              </w:rPr>
              <w:t>Appendix B.</w:t>
            </w:r>
            <w:r w:rsidR="00F9744A">
              <w:rPr>
                <w:noProof/>
                <w:webHidden/>
              </w:rPr>
              <w:tab/>
            </w:r>
            <w:r w:rsidR="00F9744A">
              <w:rPr>
                <w:noProof/>
                <w:webHidden/>
              </w:rPr>
              <w:fldChar w:fldCharType="begin"/>
            </w:r>
            <w:r w:rsidR="00F9744A">
              <w:rPr>
                <w:noProof/>
                <w:webHidden/>
              </w:rPr>
              <w:instrText xml:space="preserve"> PAGEREF _Toc397995109 \h </w:instrText>
            </w:r>
            <w:r w:rsidR="00F9744A">
              <w:rPr>
                <w:noProof/>
                <w:webHidden/>
              </w:rPr>
            </w:r>
            <w:r w:rsidR="00F9744A">
              <w:rPr>
                <w:noProof/>
                <w:webHidden/>
              </w:rPr>
              <w:fldChar w:fldCharType="separate"/>
            </w:r>
            <w:r w:rsidR="00F9744A">
              <w:rPr>
                <w:noProof/>
                <w:webHidden/>
              </w:rPr>
              <w:t>68</w:t>
            </w:r>
            <w:r w:rsidR="00F9744A">
              <w:rPr>
                <w:noProof/>
                <w:webHidden/>
              </w:rPr>
              <w:fldChar w:fldCharType="end"/>
            </w:r>
          </w:hyperlink>
        </w:p>
        <w:p w:rsidR="00F9744A" w:rsidRDefault="00192BAD">
          <w:pPr>
            <w:pStyle w:val="TOC1"/>
            <w:tabs>
              <w:tab w:val="right" w:leader="dot" w:pos="8494"/>
            </w:tabs>
            <w:rPr>
              <w:rFonts w:asciiTheme="minorHAnsi" w:eastAsiaTheme="minorEastAsia" w:hAnsiTheme="minorHAnsi"/>
              <w:noProof/>
              <w:lang w:eastAsia="pt-PT"/>
            </w:rPr>
          </w:pPr>
          <w:hyperlink w:anchor="_Toc397995110" w:history="1">
            <w:r w:rsidR="00F9744A" w:rsidRPr="00CC13D1">
              <w:rPr>
                <w:rStyle w:val="Hyperlink"/>
                <w:noProof/>
                <w:lang w:val="en-GB"/>
              </w:rPr>
              <w:t>Appendix C</w:t>
            </w:r>
            <w:r w:rsidR="00F9744A">
              <w:rPr>
                <w:noProof/>
                <w:webHidden/>
              </w:rPr>
              <w:tab/>
            </w:r>
            <w:r w:rsidR="00F9744A">
              <w:rPr>
                <w:noProof/>
                <w:webHidden/>
              </w:rPr>
              <w:fldChar w:fldCharType="begin"/>
            </w:r>
            <w:r w:rsidR="00F9744A">
              <w:rPr>
                <w:noProof/>
                <w:webHidden/>
              </w:rPr>
              <w:instrText xml:space="preserve"> PAGEREF _Toc397995110 \h </w:instrText>
            </w:r>
            <w:r w:rsidR="00F9744A">
              <w:rPr>
                <w:noProof/>
                <w:webHidden/>
              </w:rPr>
            </w:r>
            <w:r w:rsidR="00F9744A">
              <w:rPr>
                <w:noProof/>
                <w:webHidden/>
              </w:rPr>
              <w:fldChar w:fldCharType="separate"/>
            </w:r>
            <w:r w:rsidR="00F9744A">
              <w:rPr>
                <w:noProof/>
                <w:webHidden/>
              </w:rPr>
              <w:t>69</w:t>
            </w:r>
            <w:r w:rsidR="00F9744A">
              <w:rPr>
                <w:noProof/>
                <w:webHidden/>
              </w:rPr>
              <w:fldChar w:fldCharType="end"/>
            </w:r>
          </w:hyperlink>
        </w:p>
        <w:p w:rsidR="00F9744A" w:rsidRDefault="00192BAD">
          <w:pPr>
            <w:pStyle w:val="TOC1"/>
            <w:tabs>
              <w:tab w:val="right" w:leader="dot" w:pos="8494"/>
            </w:tabs>
            <w:rPr>
              <w:rFonts w:asciiTheme="minorHAnsi" w:eastAsiaTheme="minorEastAsia" w:hAnsiTheme="minorHAnsi"/>
              <w:noProof/>
              <w:lang w:eastAsia="pt-PT"/>
            </w:rPr>
          </w:pPr>
          <w:hyperlink w:anchor="_Toc397995111" w:history="1">
            <w:r w:rsidR="00F9744A" w:rsidRPr="00CC13D1">
              <w:rPr>
                <w:rStyle w:val="Hyperlink"/>
                <w:noProof/>
                <w:lang w:val="en-GB"/>
              </w:rPr>
              <w:t>Appendix D</w:t>
            </w:r>
            <w:r w:rsidR="00F9744A">
              <w:rPr>
                <w:noProof/>
                <w:webHidden/>
              </w:rPr>
              <w:tab/>
            </w:r>
            <w:r w:rsidR="00F9744A">
              <w:rPr>
                <w:noProof/>
                <w:webHidden/>
              </w:rPr>
              <w:fldChar w:fldCharType="begin"/>
            </w:r>
            <w:r w:rsidR="00F9744A">
              <w:rPr>
                <w:noProof/>
                <w:webHidden/>
              </w:rPr>
              <w:instrText xml:space="preserve"> PAGEREF _Toc397995111 \h </w:instrText>
            </w:r>
            <w:r w:rsidR="00F9744A">
              <w:rPr>
                <w:noProof/>
                <w:webHidden/>
              </w:rPr>
            </w:r>
            <w:r w:rsidR="00F9744A">
              <w:rPr>
                <w:noProof/>
                <w:webHidden/>
              </w:rPr>
              <w:fldChar w:fldCharType="separate"/>
            </w:r>
            <w:r w:rsidR="00F9744A">
              <w:rPr>
                <w:noProof/>
                <w:webHidden/>
              </w:rPr>
              <w:t>71</w:t>
            </w:r>
            <w:r w:rsidR="00F9744A">
              <w:rPr>
                <w:noProof/>
                <w:webHidden/>
              </w:rPr>
              <w:fldChar w:fldCharType="end"/>
            </w:r>
          </w:hyperlink>
        </w:p>
        <w:p w:rsidR="00C30260" w:rsidRPr="0024194D" w:rsidRDefault="006B58BD" w:rsidP="0075018E">
          <w:pPr>
            <w:pStyle w:val="TOC1"/>
            <w:tabs>
              <w:tab w:val="right" w:leader="dot" w:pos="8494"/>
            </w:tabs>
            <w:rPr>
              <w:lang w:val="en-GB"/>
            </w:rPr>
          </w:pPr>
          <w:r w:rsidRPr="0024194D">
            <w:rPr>
              <w:lang w:val="en-GB"/>
            </w:rPr>
            <w:fldChar w:fldCharType="end"/>
          </w:r>
        </w:p>
      </w:sdtContent>
    </w:sdt>
    <w:p w:rsidR="007F5634" w:rsidRDefault="00AB3EE0">
      <w:pPr>
        <w:rPr>
          <w:lang w:val="en-GB"/>
        </w:rPr>
      </w:pPr>
      <w:r w:rsidRPr="0024194D">
        <w:rPr>
          <w:lang w:val="en-GB"/>
        </w:rPr>
        <w:br w:type="page"/>
      </w:r>
    </w:p>
    <w:p w:rsidR="00F9744A" w:rsidRDefault="007F5634" w:rsidP="007F5634">
      <w:pPr>
        <w:pStyle w:val="Heading1"/>
        <w:numPr>
          <w:ilvl w:val="0"/>
          <w:numId w:val="0"/>
        </w:numPr>
        <w:rPr>
          <w:noProof/>
        </w:rPr>
      </w:pPr>
      <w:bookmarkStart w:id="69" w:name="_Toc397995067"/>
      <w:r>
        <w:rPr>
          <w:lang w:val="en-GB"/>
        </w:rPr>
        <w:lastRenderedPageBreak/>
        <w:t>Figures</w:t>
      </w:r>
      <w:bookmarkEnd w:id="69"/>
      <w:r w:rsidR="006B58BD" w:rsidRPr="00731ADC">
        <w:rPr>
          <w:lang w:val="en-GB"/>
        </w:rPr>
        <w:fldChar w:fldCharType="begin"/>
      </w:r>
      <w:r w:rsidR="00FB5030" w:rsidRPr="00731ADC">
        <w:rPr>
          <w:lang w:val="en-GB"/>
        </w:rPr>
        <w:instrText xml:space="preserve"> TOC \f F \h \z \c "Figure" </w:instrText>
      </w:r>
      <w:r w:rsidR="006B58BD" w:rsidRPr="00731ADC">
        <w:rPr>
          <w:lang w:val="en-GB"/>
        </w:rPr>
        <w:fldChar w:fldCharType="separate"/>
      </w:r>
    </w:p>
    <w:p w:rsidR="00F9744A" w:rsidRDefault="00192BAD">
      <w:pPr>
        <w:pStyle w:val="TableofFigures"/>
        <w:tabs>
          <w:tab w:val="right" w:leader="dot" w:pos="8494"/>
        </w:tabs>
        <w:rPr>
          <w:rFonts w:asciiTheme="minorHAnsi" w:eastAsiaTheme="minorEastAsia" w:hAnsiTheme="minorHAnsi"/>
          <w:noProof/>
          <w:lang w:eastAsia="pt-PT"/>
        </w:rPr>
      </w:pPr>
      <w:hyperlink w:anchor="_Toc397995112" w:history="1">
        <w:r w:rsidR="00F9744A" w:rsidRPr="00E2254A">
          <w:rPr>
            <w:rStyle w:val="Hyperlink"/>
            <w:noProof/>
            <w:lang w:val="en-GB"/>
          </w:rPr>
          <w:t xml:space="preserve">Figure 1.1 – Darwin’s Evolution Theory </w:t>
        </w:r>
        <w:r w:rsidR="00F9744A" w:rsidRPr="00E2254A">
          <w:rPr>
            <w:rStyle w:val="Hyperlink"/>
            <w:rFonts w:cs="Times New Roman"/>
            <w:noProof/>
            <w:lang w:val="en-GB"/>
          </w:rPr>
          <w:t>(Darwin, 1859)</w:t>
        </w:r>
        <w:r w:rsidR="00F9744A">
          <w:rPr>
            <w:noProof/>
            <w:webHidden/>
          </w:rPr>
          <w:tab/>
        </w:r>
        <w:r w:rsidR="00F9744A">
          <w:rPr>
            <w:noProof/>
            <w:webHidden/>
          </w:rPr>
          <w:fldChar w:fldCharType="begin"/>
        </w:r>
        <w:r w:rsidR="00F9744A">
          <w:rPr>
            <w:noProof/>
            <w:webHidden/>
          </w:rPr>
          <w:instrText xml:space="preserve"> PAGEREF _Toc397995112 \h </w:instrText>
        </w:r>
        <w:r w:rsidR="00F9744A">
          <w:rPr>
            <w:noProof/>
            <w:webHidden/>
          </w:rPr>
        </w:r>
        <w:r w:rsidR="00F9744A">
          <w:rPr>
            <w:noProof/>
            <w:webHidden/>
          </w:rPr>
          <w:fldChar w:fldCharType="separate"/>
        </w:r>
        <w:r w:rsidR="00F9744A">
          <w:rPr>
            <w:noProof/>
            <w:webHidden/>
          </w:rPr>
          <w:t>1</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13" w:history="1">
        <w:r w:rsidR="00F9744A" w:rsidRPr="00E2254A">
          <w:rPr>
            <w:rStyle w:val="Hyperlink"/>
            <w:noProof/>
            <w:lang w:val="en-GB"/>
          </w:rPr>
          <w:t>Figure 2.1 – Study fields examples</w:t>
        </w:r>
        <w:r w:rsidR="00F9744A">
          <w:rPr>
            <w:noProof/>
            <w:webHidden/>
          </w:rPr>
          <w:tab/>
        </w:r>
        <w:r w:rsidR="00F9744A">
          <w:rPr>
            <w:noProof/>
            <w:webHidden/>
          </w:rPr>
          <w:fldChar w:fldCharType="begin"/>
        </w:r>
        <w:r w:rsidR="00F9744A">
          <w:rPr>
            <w:noProof/>
            <w:webHidden/>
          </w:rPr>
          <w:instrText xml:space="preserve"> PAGEREF _Toc397995113 \h </w:instrText>
        </w:r>
        <w:r w:rsidR="00F9744A">
          <w:rPr>
            <w:noProof/>
            <w:webHidden/>
          </w:rPr>
        </w:r>
        <w:r w:rsidR="00F9744A">
          <w:rPr>
            <w:noProof/>
            <w:webHidden/>
          </w:rPr>
          <w:fldChar w:fldCharType="separate"/>
        </w:r>
        <w:r w:rsidR="00F9744A">
          <w:rPr>
            <w:noProof/>
            <w:webHidden/>
          </w:rPr>
          <w:t>8</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r:id="rId13" w:anchor="_Toc397995114" w:history="1">
        <w:r w:rsidR="00F9744A" w:rsidRPr="00E2254A">
          <w:rPr>
            <w:rStyle w:val="Hyperlink"/>
            <w:noProof/>
            <w:lang w:val="en-GB"/>
          </w:rPr>
          <w:t>Figure 3.1 – An FP-Tree example for the items in the transaction Table 3</w:t>
        </w:r>
        <w:r w:rsidR="00F9744A" w:rsidRPr="00E2254A">
          <w:rPr>
            <w:rStyle w:val="Hyperlink"/>
            <w:noProof/>
            <w:lang w:val="en-GB"/>
          </w:rPr>
          <w:noBreakHyphen/>
          <w:t>1.</w:t>
        </w:r>
        <w:r w:rsidR="00F9744A">
          <w:rPr>
            <w:noProof/>
            <w:webHidden/>
          </w:rPr>
          <w:tab/>
        </w:r>
        <w:r w:rsidR="00F9744A">
          <w:rPr>
            <w:noProof/>
            <w:webHidden/>
          </w:rPr>
          <w:fldChar w:fldCharType="begin"/>
        </w:r>
        <w:r w:rsidR="00F9744A">
          <w:rPr>
            <w:noProof/>
            <w:webHidden/>
          </w:rPr>
          <w:instrText xml:space="preserve"> PAGEREF _Toc397995114 \h </w:instrText>
        </w:r>
        <w:r w:rsidR="00F9744A">
          <w:rPr>
            <w:noProof/>
            <w:webHidden/>
          </w:rPr>
        </w:r>
        <w:r w:rsidR="00F9744A">
          <w:rPr>
            <w:noProof/>
            <w:webHidden/>
          </w:rPr>
          <w:fldChar w:fldCharType="separate"/>
        </w:r>
        <w:r w:rsidR="00F9744A">
          <w:rPr>
            <w:noProof/>
            <w:webHidden/>
          </w:rPr>
          <w:t>18</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r:id="rId14" w:anchor="_Toc397995115" w:history="1">
        <w:r w:rsidR="00F9744A" w:rsidRPr="00E2254A">
          <w:rPr>
            <w:rStyle w:val="Hyperlink"/>
            <w:noProof/>
            <w:lang w:val="en-US"/>
          </w:rPr>
          <w:t>Figure 3.2 – The three initial trees at the end of the first three transactions</w:t>
        </w:r>
        <w:r w:rsidR="00F9744A">
          <w:rPr>
            <w:noProof/>
            <w:webHidden/>
          </w:rPr>
          <w:tab/>
        </w:r>
        <w:r w:rsidR="00F9744A">
          <w:rPr>
            <w:noProof/>
            <w:webHidden/>
          </w:rPr>
          <w:fldChar w:fldCharType="begin"/>
        </w:r>
        <w:r w:rsidR="00F9744A">
          <w:rPr>
            <w:noProof/>
            <w:webHidden/>
          </w:rPr>
          <w:instrText xml:space="preserve"> PAGEREF _Toc397995115 \h </w:instrText>
        </w:r>
        <w:r w:rsidR="00F9744A">
          <w:rPr>
            <w:noProof/>
            <w:webHidden/>
          </w:rPr>
        </w:r>
        <w:r w:rsidR="00F9744A">
          <w:rPr>
            <w:noProof/>
            <w:webHidden/>
          </w:rPr>
          <w:fldChar w:fldCharType="separate"/>
        </w:r>
        <w:r w:rsidR="00F9744A">
          <w:rPr>
            <w:noProof/>
            <w:webHidden/>
          </w:rPr>
          <w:t>20</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r:id="rId15" w:anchor="_Toc397995116" w:history="1">
        <w:r w:rsidR="00F9744A" w:rsidRPr="00E2254A">
          <w:rPr>
            <w:rStyle w:val="Hyperlink"/>
            <w:noProof/>
            <w:lang w:val="en-GB"/>
          </w:rPr>
          <w:t>Figure 3.3 – Prefix sub-paths for all frequent items</w:t>
        </w:r>
        <w:r w:rsidR="00F9744A">
          <w:rPr>
            <w:noProof/>
            <w:webHidden/>
          </w:rPr>
          <w:tab/>
        </w:r>
        <w:r w:rsidR="00F9744A">
          <w:rPr>
            <w:noProof/>
            <w:webHidden/>
          </w:rPr>
          <w:fldChar w:fldCharType="begin"/>
        </w:r>
        <w:r w:rsidR="00F9744A">
          <w:rPr>
            <w:noProof/>
            <w:webHidden/>
          </w:rPr>
          <w:instrText xml:space="preserve"> PAGEREF _Toc397995116 \h </w:instrText>
        </w:r>
        <w:r w:rsidR="00F9744A">
          <w:rPr>
            <w:noProof/>
            <w:webHidden/>
          </w:rPr>
        </w:r>
        <w:r w:rsidR="00F9744A">
          <w:rPr>
            <w:noProof/>
            <w:webHidden/>
          </w:rPr>
          <w:fldChar w:fldCharType="separate"/>
        </w:r>
        <w:r w:rsidR="00F9744A">
          <w:rPr>
            <w:noProof/>
            <w:webHidden/>
          </w:rPr>
          <w:t>21</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r:id="rId16" w:anchor="_Toc397995117" w:history="1">
        <w:r w:rsidR="00F9744A" w:rsidRPr="00E2254A">
          <w:rPr>
            <w:rStyle w:val="Hyperlink"/>
            <w:noProof/>
            <w:lang w:val="en-GB"/>
          </w:rPr>
          <w:t xml:space="preserve">Figure 3.4 – Conditional FP-Tree for item </w:t>
        </w:r>
        <w:r w:rsidR="00F9744A" w:rsidRPr="00E2254A">
          <w:rPr>
            <w:rStyle w:val="Hyperlink"/>
            <w:i/>
            <w:noProof/>
            <w:lang w:val="en-GB"/>
          </w:rPr>
          <w:t>professor</w:t>
        </w:r>
        <w:r w:rsidR="00F9744A">
          <w:rPr>
            <w:noProof/>
            <w:webHidden/>
          </w:rPr>
          <w:tab/>
        </w:r>
        <w:r w:rsidR="00F9744A">
          <w:rPr>
            <w:noProof/>
            <w:webHidden/>
          </w:rPr>
          <w:fldChar w:fldCharType="begin"/>
        </w:r>
        <w:r w:rsidR="00F9744A">
          <w:rPr>
            <w:noProof/>
            <w:webHidden/>
          </w:rPr>
          <w:instrText xml:space="preserve"> PAGEREF _Toc397995117 \h </w:instrText>
        </w:r>
        <w:r w:rsidR="00F9744A">
          <w:rPr>
            <w:noProof/>
            <w:webHidden/>
          </w:rPr>
        </w:r>
        <w:r w:rsidR="00F9744A">
          <w:rPr>
            <w:noProof/>
            <w:webHidden/>
          </w:rPr>
          <w:fldChar w:fldCharType="separate"/>
        </w:r>
        <w:r w:rsidR="00F9744A">
          <w:rPr>
            <w:noProof/>
            <w:webHidden/>
          </w:rPr>
          <w:t>23</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18" w:history="1">
        <w:r w:rsidR="00F9744A" w:rsidRPr="00E2254A">
          <w:rPr>
            <w:rStyle w:val="Hyperlink"/>
            <w:noProof/>
            <w:lang w:val="en-GB"/>
          </w:rPr>
          <w:t xml:space="preserve">Figure 3.5 – Interestingness measures types tree (adapted from </w:t>
        </w:r>
        <w:r w:rsidR="00F9744A" w:rsidRPr="00E2254A">
          <w:rPr>
            <w:rStyle w:val="Hyperlink"/>
            <w:rFonts w:cs="Times New Roman"/>
            <w:noProof/>
            <w:lang w:val="en-GB"/>
          </w:rPr>
          <w:t>Silberschatz and Tuzhilin, (1995)</w:t>
        </w:r>
        <w:r w:rsidR="00F9744A" w:rsidRPr="00E2254A">
          <w:rPr>
            <w:rStyle w:val="Hyperlink"/>
            <w:noProof/>
            <w:lang w:val="en-GB"/>
          </w:rPr>
          <w:t>)</w:t>
        </w:r>
        <w:r w:rsidR="00F9744A">
          <w:rPr>
            <w:noProof/>
            <w:webHidden/>
          </w:rPr>
          <w:tab/>
        </w:r>
        <w:r w:rsidR="00F9744A">
          <w:rPr>
            <w:noProof/>
            <w:webHidden/>
          </w:rPr>
          <w:fldChar w:fldCharType="begin"/>
        </w:r>
        <w:r w:rsidR="00F9744A">
          <w:rPr>
            <w:noProof/>
            <w:webHidden/>
          </w:rPr>
          <w:instrText xml:space="preserve"> PAGEREF _Toc397995118 \h </w:instrText>
        </w:r>
        <w:r w:rsidR="00F9744A">
          <w:rPr>
            <w:noProof/>
            <w:webHidden/>
          </w:rPr>
        </w:r>
        <w:r w:rsidR="00F9744A">
          <w:rPr>
            <w:noProof/>
            <w:webHidden/>
          </w:rPr>
          <w:fldChar w:fldCharType="separate"/>
        </w:r>
        <w:r w:rsidR="00F9744A">
          <w:rPr>
            <w:noProof/>
            <w:webHidden/>
          </w:rPr>
          <w:t>25</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r:id="rId17" w:anchor="_Toc397995119" w:history="1">
        <w:r w:rsidR="00F9744A" w:rsidRPr="00E2254A">
          <w:rPr>
            <w:rStyle w:val="Hyperlink"/>
            <w:noProof/>
            <w:lang w:val="en-GB"/>
          </w:rPr>
          <w:t>Figure 4.1 - Ontology example in civil construction domain</w:t>
        </w:r>
        <w:r w:rsidR="00F9744A">
          <w:rPr>
            <w:noProof/>
            <w:webHidden/>
          </w:rPr>
          <w:tab/>
        </w:r>
        <w:r w:rsidR="00F9744A">
          <w:rPr>
            <w:noProof/>
            <w:webHidden/>
          </w:rPr>
          <w:fldChar w:fldCharType="begin"/>
        </w:r>
        <w:r w:rsidR="00F9744A">
          <w:rPr>
            <w:noProof/>
            <w:webHidden/>
          </w:rPr>
          <w:instrText xml:space="preserve"> PAGEREF _Toc397995119 \h </w:instrText>
        </w:r>
        <w:r w:rsidR="00F9744A">
          <w:rPr>
            <w:noProof/>
            <w:webHidden/>
          </w:rPr>
        </w:r>
        <w:r w:rsidR="00F9744A">
          <w:rPr>
            <w:noProof/>
            <w:webHidden/>
          </w:rPr>
          <w:fldChar w:fldCharType="separate"/>
        </w:r>
        <w:r w:rsidR="00F9744A">
          <w:rPr>
            <w:noProof/>
            <w:webHidden/>
          </w:rPr>
          <w:t>36</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r:id="rId18" w:anchor="_Toc397995120" w:history="1">
        <w:r w:rsidR="00F9744A" w:rsidRPr="00E2254A">
          <w:rPr>
            <w:rStyle w:val="Hyperlink"/>
            <w:noProof/>
            <w:lang w:val="en-GB"/>
          </w:rPr>
          <w:t>Figure 4.2 - Knowledge representation technologies - layered approach</w:t>
        </w:r>
        <w:r w:rsidR="00F9744A">
          <w:rPr>
            <w:noProof/>
            <w:webHidden/>
          </w:rPr>
          <w:tab/>
        </w:r>
        <w:r w:rsidR="00F9744A">
          <w:rPr>
            <w:noProof/>
            <w:webHidden/>
          </w:rPr>
          <w:fldChar w:fldCharType="begin"/>
        </w:r>
        <w:r w:rsidR="00F9744A">
          <w:rPr>
            <w:noProof/>
            <w:webHidden/>
          </w:rPr>
          <w:instrText xml:space="preserve"> PAGEREF _Toc397995120 \h </w:instrText>
        </w:r>
        <w:r w:rsidR="00F9744A">
          <w:rPr>
            <w:noProof/>
            <w:webHidden/>
          </w:rPr>
        </w:r>
        <w:r w:rsidR="00F9744A">
          <w:rPr>
            <w:noProof/>
            <w:webHidden/>
          </w:rPr>
          <w:fldChar w:fldCharType="separate"/>
        </w:r>
        <w:r w:rsidR="00F9744A">
          <w:rPr>
            <w:noProof/>
            <w:webHidden/>
          </w:rPr>
          <w:t>37</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r:id="rId19" w:anchor="_Toc397995121" w:history="1">
        <w:r w:rsidR="00F9744A" w:rsidRPr="00E2254A">
          <w:rPr>
            <w:rStyle w:val="Hyperlink"/>
            <w:noProof/>
            <w:lang w:val="en-GB"/>
          </w:rPr>
          <w:t>Figure 4.3 – Domains represented in e-COGNOS ontology (adapted from (Lima et al., 2003b))</w:t>
        </w:r>
        <w:r w:rsidR="00F9744A">
          <w:rPr>
            <w:noProof/>
            <w:webHidden/>
          </w:rPr>
          <w:tab/>
        </w:r>
        <w:r w:rsidR="00F9744A">
          <w:rPr>
            <w:noProof/>
            <w:webHidden/>
          </w:rPr>
          <w:fldChar w:fldCharType="begin"/>
        </w:r>
        <w:r w:rsidR="00F9744A">
          <w:rPr>
            <w:noProof/>
            <w:webHidden/>
          </w:rPr>
          <w:instrText xml:space="preserve"> PAGEREF _Toc397995121 \h </w:instrText>
        </w:r>
        <w:r w:rsidR="00F9744A">
          <w:rPr>
            <w:noProof/>
            <w:webHidden/>
          </w:rPr>
        </w:r>
        <w:r w:rsidR="00F9744A">
          <w:rPr>
            <w:noProof/>
            <w:webHidden/>
          </w:rPr>
          <w:fldChar w:fldCharType="separate"/>
        </w:r>
        <w:r w:rsidR="00F9744A">
          <w:rPr>
            <w:noProof/>
            <w:webHidden/>
          </w:rPr>
          <w:t>38</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r:id="rId20" w:anchor="_Toc397995122" w:history="1">
        <w:r w:rsidR="00F9744A" w:rsidRPr="00E2254A">
          <w:rPr>
            <w:rStyle w:val="Hyperlink"/>
            <w:noProof/>
            <w:lang w:val="en-GB"/>
          </w:rPr>
          <w:t>Figure 5.1 - Tools and Technologies adopted</w:t>
        </w:r>
        <w:r w:rsidR="00F9744A">
          <w:rPr>
            <w:noProof/>
            <w:webHidden/>
          </w:rPr>
          <w:tab/>
        </w:r>
        <w:r w:rsidR="00F9744A">
          <w:rPr>
            <w:noProof/>
            <w:webHidden/>
          </w:rPr>
          <w:fldChar w:fldCharType="begin"/>
        </w:r>
        <w:r w:rsidR="00F9744A">
          <w:rPr>
            <w:noProof/>
            <w:webHidden/>
          </w:rPr>
          <w:instrText xml:space="preserve"> PAGEREF _Toc397995122 \h </w:instrText>
        </w:r>
        <w:r w:rsidR="00F9744A">
          <w:rPr>
            <w:noProof/>
            <w:webHidden/>
          </w:rPr>
        </w:r>
        <w:r w:rsidR="00F9744A">
          <w:rPr>
            <w:noProof/>
            <w:webHidden/>
          </w:rPr>
          <w:fldChar w:fldCharType="separate"/>
        </w:r>
        <w:r w:rsidR="00F9744A">
          <w:rPr>
            <w:noProof/>
            <w:webHidden/>
          </w:rPr>
          <w:t>41</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23" w:history="1">
        <w:r w:rsidR="00F9744A" w:rsidRPr="00E2254A">
          <w:rPr>
            <w:rStyle w:val="Hyperlink"/>
            <w:noProof/>
            <w:lang w:val="en-GB"/>
          </w:rPr>
          <w:t>Figure 5.2 - System requirements</w:t>
        </w:r>
        <w:r w:rsidR="00F9744A">
          <w:rPr>
            <w:noProof/>
            <w:webHidden/>
          </w:rPr>
          <w:tab/>
        </w:r>
        <w:r w:rsidR="00F9744A">
          <w:rPr>
            <w:noProof/>
            <w:webHidden/>
          </w:rPr>
          <w:fldChar w:fldCharType="begin"/>
        </w:r>
        <w:r w:rsidR="00F9744A">
          <w:rPr>
            <w:noProof/>
            <w:webHidden/>
          </w:rPr>
          <w:instrText xml:space="preserve"> PAGEREF _Toc397995123 \h </w:instrText>
        </w:r>
        <w:r w:rsidR="00F9744A">
          <w:rPr>
            <w:noProof/>
            <w:webHidden/>
          </w:rPr>
        </w:r>
        <w:r w:rsidR="00F9744A">
          <w:rPr>
            <w:noProof/>
            <w:webHidden/>
          </w:rPr>
          <w:fldChar w:fldCharType="separate"/>
        </w:r>
        <w:r w:rsidR="00F9744A">
          <w:rPr>
            <w:noProof/>
            <w:webHidden/>
          </w:rPr>
          <w:t>43</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24" w:history="1">
        <w:r w:rsidR="00F9744A" w:rsidRPr="00E2254A">
          <w:rPr>
            <w:rStyle w:val="Hyperlink"/>
            <w:noProof/>
            <w:lang w:val="en-GB"/>
          </w:rPr>
          <w:t>Figure 5.3 – System Architecture – MVC Methodology</w:t>
        </w:r>
        <w:r w:rsidR="00F9744A">
          <w:rPr>
            <w:noProof/>
            <w:webHidden/>
          </w:rPr>
          <w:tab/>
        </w:r>
        <w:r w:rsidR="00F9744A">
          <w:rPr>
            <w:noProof/>
            <w:webHidden/>
          </w:rPr>
          <w:fldChar w:fldCharType="begin"/>
        </w:r>
        <w:r w:rsidR="00F9744A">
          <w:rPr>
            <w:noProof/>
            <w:webHidden/>
          </w:rPr>
          <w:instrText xml:space="preserve"> PAGEREF _Toc397995124 \h </w:instrText>
        </w:r>
        <w:r w:rsidR="00F9744A">
          <w:rPr>
            <w:noProof/>
            <w:webHidden/>
          </w:rPr>
        </w:r>
        <w:r w:rsidR="00F9744A">
          <w:rPr>
            <w:noProof/>
            <w:webHidden/>
          </w:rPr>
          <w:fldChar w:fldCharType="separate"/>
        </w:r>
        <w:r w:rsidR="00F9744A">
          <w:rPr>
            <w:noProof/>
            <w:webHidden/>
          </w:rPr>
          <w:t>44</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25" w:history="1">
        <w:r w:rsidR="00F9744A" w:rsidRPr="00E2254A">
          <w:rPr>
            <w:rStyle w:val="Hyperlink"/>
            <w:noProof/>
            <w:lang w:val="en-GB"/>
          </w:rPr>
          <w:t>Figure 5.4 – Entity Relation Model</w:t>
        </w:r>
        <w:r w:rsidR="00F9744A">
          <w:rPr>
            <w:noProof/>
            <w:webHidden/>
          </w:rPr>
          <w:tab/>
        </w:r>
        <w:r w:rsidR="00F9744A">
          <w:rPr>
            <w:noProof/>
            <w:webHidden/>
          </w:rPr>
          <w:fldChar w:fldCharType="begin"/>
        </w:r>
        <w:r w:rsidR="00F9744A">
          <w:rPr>
            <w:noProof/>
            <w:webHidden/>
          </w:rPr>
          <w:instrText xml:space="preserve"> PAGEREF _Toc397995125 \h </w:instrText>
        </w:r>
        <w:r w:rsidR="00F9744A">
          <w:rPr>
            <w:noProof/>
            <w:webHidden/>
          </w:rPr>
        </w:r>
        <w:r w:rsidR="00F9744A">
          <w:rPr>
            <w:noProof/>
            <w:webHidden/>
          </w:rPr>
          <w:fldChar w:fldCharType="separate"/>
        </w:r>
        <w:r w:rsidR="00F9744A">
          <w:rPr>
            <w:noProof/>
            <w:webHidden/>
          </w:rPr>
          <w:t>45</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26" w:history="1">
        <w:r w:rsidR="00F9744A" w:rsidRPr="00E2254A">
          <w:rPr>
            <w:rStyle w:val="Hyperlink"/>
            <w:noProof/>
            <w:lang w:val="en-GB"/>
          </w:rPr>
          <w:t>Figure 5.5 – Knowledge layer architecture</w:t>
        </w:r>
        <w:r w:rsidR="00F9744A">
          <w:rPr>
            <w:noProof/>
            <w:webHidden/>
          </w:rPr>
          <w:tab/>
        </w:r>
        <w:r w:rsidR="00F9744A">
          <w:rPr>
            <w:noProof/>
            <w:webHidden/>
          </w:rPr>
          <w:fldChar w:fldCharType="begin"/>
        </w:r>
        <w:r w:rsidR="00F9744A">
          <w:rPr>
            <w:noProof/>
            <w:webHidden/>
          </w:rPr>
          <w:instrText xml:space="preserve"> PAGEREF _Toc397995126 \h </w:instrText>
        </w:r>
        <w:r w:rsidR="00F9744A">
          <w:rPr>
            <w:noProof/>
            <w:webHidden/>
          </w:rPr>
        </w:r>
        <w:r w:rsidR="00F9744A">
          <w:rPr>
            <w:noProof/>
            <w:webHidden/>
          </w:rPr>
          <w:fldChar w:fldCharType="separate"/>
        </w:r>
        <w:r w:rsidR="00F9744A">
          <w:rPr>
            <w:noProof/>
            <w:webHidden/>
          </w:rPr>
          <w:t>46</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27" w:history="1">
        <w:r w:rsidR="00F9744A" w:rsidRPr="00E2254A">
          <w:rPr>
            <w:rStyle w:val="Hyperlink"/>
            <w:noProof/>
            <w:lang w:val="en-GB"/>
          </w:rPr>
          <w:t>Figure 5.7 – Rapidminer Main Process screenshot</w:t>
        </w:r>
        <w:r w:rsidR="00F9744A">
          <w:rPr>
            <w:noProof/>
            <w:webHidden/>
          </w:rPr>
          <w:tab/>
        </w:r>
        <w:r w:rsidR="00F9744A">
          <w:rPr>
            <w:noProof/>
            <w:webHidden/>
          </w:rPr>
          <w:fldChar w:fldCharType="begin"/>
        </w:r>
        <w:r w:rsidR="00F9744A">
          <w:rPr>
            <w:noProof/>
            <w:webHidden/>
          </w:rPr>
          <w:instrText xml:space="preserve"> PAGEREF _Toc397995127 \h </w:instrText>
        </w:r>
        <w:r w:rsidR="00F9744A">
          <w:rPr>
            <w:noProof/>
            <w:webHidden/>
          </w:rPr>
        </w:r>
        <w:r w:rsidR="00F9744A">
          <w:rPr>
            <w:noProof/>
            <w:webHidden/>
          </w:rPr>
          <w:fldChar w:fldCharType="separate"/>
        </w:r>
        <w:r w:rsidR="00F9744A">
          <w:rPr>
            <w:noProof/>
            <w:webHidden/>
          </w:rPr>
          <w:t>47</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r:id="rId21" w:anchor="_Toc397995128" w:history="1">
        <w:r w:rsidR="00F9744A" w:rsidRPr="00E2254A">
          <w:rPr>
            <w:rStyle w:val="Hyperlink"/>
            <w:noProof/>
            <w:lang w:val="en-GB"/>
          </w:rPr>
          <w:t>Figure 5.6 – Core Conceptual Architecture</w:t>
        </w:r>
        <w:r w:rsidR="00F9744A">
          <w:rPr>
            <w:noProof/>
            <w:webHidden/>
          </w:rPr>
          <w:tab/>
        </w:r>
        <w:r w:rsidR="00F9744A">
          <w:rPr>
            <w:noProof/>
            <w:webHidden/>
          </w:rPr>
          <w:fldChar w:fldCharType="begin"/>
        </w:r>
        <w:r w:rsidR="00F9744A">
          <w:rPr>
            <w:noProof/>
            <w:webHidden/>
          </w:rPr>
          <w:instrText xml:space="preserve"> PAGEREF _Toc397995128 \h </w:instrText>
        </w:r>
        <w:r w:rsidR="00F9744A">
          <w:rPr>
            <w:noProof/>
            <w:webHidden/>
          </w:rPr>
        </w:r>
        <w:r w:rsidR="00F9744A">
          <w:rPr>
            <w:noProof/>
            <w:webHidden/>
          </w:rPr>
          <w:fldChar w:fldCharType="separate"/>
        </w:r>
        <w:r w:rsidR="00F9744A">
          <w:rPr>
            <w:noProof/>
            <w:webHidden/>
          </w:rPr>
          <w:t>47</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29" w:history="1">
        <w:r w:rsidR="00F9744A" w:rsidRPr="00E2254A">
          <w:rPr>
            <w:rStyle w:val="Hyperlink"/>
            <w:noProof/>
            <w:lang w:val="en-GB"/>
          </w:rPr>
          <w:t>Figure 5.9 – Vector Creation Rapidminer Process</w:t>
        </w:r>
        <w:r w:rsidR="00F9744A">
          <w:rPr>
            <w:noProof/>
            <w:webHidden/>
          </w:rPr>
          <w:tab/>
        </w:r>
        <w:r w:rsidR="00F9744A">
          <w:rPr>
            <w:noProof/>
            <w:webHidden/>
          </w:rPr>
          <w:fldChar w:fldCharType="begin"/>
        </w:r>
        <w:r w:rsidR="00F9744A">
          <w:rPr>
            <w:noProof/>
            <w:webHidden/>
          </w:rPr>
          <w:instrText xml:space="preserve"> PAGEREF _Toc397995129 \h </w:instrText>
        </w:r>
        <w:r w:rsidR="00F9744A">
          <w:rPr>
            <w:noProof/>
            <w:webHidden/>
          </w:rPr>
        </w:r>
        <w:r w:rsidR="00F9744A">
          <w:rPr>
            <w:noProof/>
            <w:webHidden/>
          </w:rPr>
          <w:fldChar w:fldCharType="separate"/>
        </w:r>
        <w:r w:rsidR="00F9744A">
          <w:rPr>
            <w:noProof/>
            <w:webHidden/>
          </w:rPr>
          <w:t>48</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r:id="rId22" w:anchor="_Toc397995130" w:history="1">
        <w:r w:rsidR="00F9744A" w:rsidRPr="00E2254A">
          <w:rPr>
            <w:rStyle w:val="Hyperlink"/>
            <w:noProof/>
          </w:rPr>
          <w:t>Figure 5.8 - Document Analysis Pipeline Block</w:t>
        </w:r>
        <w:r w:rsidR="00F9744A">
          <w:rPr>
            <w:noProof/>
            <w:webHidden/>
          </w:rPr>
          <w:tab/>
        </w:r>
        <w:r w:rsidR="00F9744A">
          <w:rPr>
            <w:noProof/>
            <w:webHidden/>
          </w:rPr>
          <w:fldChar w:fldCharType="begin"/>
        </w:r>
        <w:r w:rsidR="00F9744A">
          <w:rPr>
            <w:noProof/>
            <w:webHidden/>
          </w:rPr>
          <w:instrText xml:space="preserve"> PAGEREF _Toc397995130 \h </w:instrText>
        </w:r>
        <w:r w:rsidR="00F9744A">
          <w:rPr>
            <w:noProof/>
            <w:webHidden/>
          </w:rPr>
        </w:r>
        <w:r w:rsidR="00F9744A">
          <w:rPr>
            <w:noProof/>
            <w:webHidden/>
          </w:rPr>
          <w:fldChar w:fldCharType="separate"/>
        </w:r>
        <w:r w:rsidR="00F9744A">
          <w:rPr>
            <w:noProof/>
            <w:webHidden/>
          </w:rPr>
          <w:t>48</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31" w:history="1">
        <w:r w:rsidR="00F9744A" w:rsidRPr="00E2254A">
          <w:rPr>
            <w:rStyle w:val="Hyperlink"/>
            <w:noProof/>
            <w:lang w:val="en-GB"/>
          </w:rPr>
          <w:t>Figure 5.10 – Screenshot of AR system home page</w:t>
        </w:r>
        <w:r w:rsidR="00F9744A">
          <w:rPr>
            <w:noProof/>
            <w:webHidden/>
          </w:rPr>
          <w:tab/>
        </w:r>
        <w:r w:rsidR="00F9744A">
          <w:rPr>
            <w:noProof/>
            <w:webHidden/>
          </w:rPr>
          <w:fldChar w:fldCharType="begin"/>
        </w:r>
        <w:r w:rsidR="00F9744A">
          <w:rPr>
            <w:noProof/>
            <w:webHidden/>
          </w:rPr>
          <w:instrText xml:space="preserve"> PAGEREF _Toc397995131 \h </w:instrText>
        </w:r>
        <w:r w:rsidR="00F9744A">
          <w:rPr>
            <w:noProof/>
            <w:webHidden/>
          </w:rPr>
        </w:r>
        <w:r w:rsidR="00F9744A">
          <w:rPr>
            <w:noProof/>
            <w:webHidden/>
          </w:rPr>
          <w:fldChar w:fldCharType="separate"/>
        </w:r>
        <w:r w:rsidR="00F9744A">
          <w:rPr>
            <w:noProof/>
            <w:webHidden/>
          </w:rPr>
          <w:t>52</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32" w:history="1">
        <w:r w:rsidR="00F9744A" w:rsidRPr="00E2254A">
          <w:rPr>
            <w:rStyle w:val="Hyperlink"/>
            <w:noProof/>
            <w:lang w:val="en-GB"/>
          </w:rPr>
          <w:t>Figure 5.11 - Screenshot from Front-End AR page</w:t>
        </w:r>
        <w:r w:rsidR="00F9744A">
          <w:rPr>
            <w:noProof/>
            <w:webHidden/>
          </w:rPr>
          <w:tab/>
        </w:r>
        <w:r w:rsidR="00F9744A">
          <w:rPr>
            <w:noProof/>
            <w:webHidden/>
          </w:rPr>
          <w:fldChar w:fldCharType="begin"/>
        </w:r>
        <w:r w:rsidR="00F9744A">
          <w:rPr>
            <w:noProof/>
            <w:webHidden/>
          </w:rPr>
          <w:instrText xml:space="preserve"> PAGEREF _Toc397995132 \h </w:instrText>
        </w:r>
        <w:r w:rsidR="00F9744A">
          <w:rPr>
            <w:noProof/>
            <w:webHidden/>
          </w:rPr>
        </w:r>
        <w:r w:rsidR="00F9744A">
          <w:rPr>
            <w:noProof/>
            <w:webHidden/>
          </w:rPr>
          <w:fldChar w:fldCharType="separate"/>
        </w:r>
        <w:r w:rsidR="00F9744A">
          <w:rPr>
            <w:noProof/>
            <w:webHidden/>
          </w:rPr>
          <w:t>53</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33" w:history="1">
        <w:r w:rsidR="00F9744A" w:rsidRPr="00E2254A">
          <w:rPr>
            <w:rStyle w:val="Hyperlink"/>
            <w:noProof/>
            <w:lang w:val="en-GB"/>
          </w:rPr>
          <w:t>Figure 5.12 - Association Rule Functionality – Exact and Candidates concept visualizer</w:t>
        </w:r>
        <w:r w:rsidR="00F9744A">
          <w:rPr>
            <w:noProof/>
            <w:webHidden/>
          </w:rPr>
          <w:tab/>
        </w:r>
        <w:r w:rsidR="00F9744A">
          <w:rPr>
            <w:noProof/>
            <w:webHidden/>
          </w:rPr>
          <w:fldChar w:fldCharType="begin"/>
        </w:r>
        <w:r w:rsidR="00F9744A">
          <w:rPr>
            <w:noProof/>
            <w:webHidden/>
          </w:rPr>
          <w:instrText xml:space="preserve"> PAGEREF _Toc397995133 \h </w:instrText>
        </w:r>
        <w:r w:rsidR="00F9744A">
          <w:rPr>
            <w:noProof/>
            <w:webHidden/>
          </w:rPr>
        </w:r>
        <w:r w:rsidR="00F9744A">
          <w:rPr>
            <w:noProof/>
            <w:webHidden/>
          </w:rPr>
          <w:fldChar w:fldCharType="separate"/>
        </w:r>
        <w:r w:rsidR="00F9744A">
          <w:rPr>
            <w:noProof/>
            <w:webHidden/>
          </w:rPr>
          <w:t>54</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34" w:history="1">
        <w:r w:rsidR="00F9744A" w:rsidRPr="00E2254A">
          <w:rPr>
            <w:rStyle w:val="Hyperlink"/>
            <w:noProof/>
            <w:lang w:val="en-GB"/>
          </w:rPr>
          <w:t>Figure 5.13 - AR Case with a new concept discovered</w:t>
        </w:r>
        <w:r w:rsidR="00F9744A">
          <w:rPr>
            <w:noProof/>
            <w:webHidden/>
          </w:rPr>
          <w:tab/>
        </w:r>
        <w:r w:rsidR="00F9744A">
          <w:rPr>
            <w:noProof/>
            <w:webHidden/>
          </w:rPr>
          <w:fldChar w:fldCharType="begin"/>
        </w:r>
        <w:r w:rsidR="00F9744A">
          <w:rPr>
            <w:noProof/>
            <w:webHidden/>
          </w:rPr>
          <w:instrText xml:space="preserve"> PAGEREF _Toc397995134 \h </w:instrText>
        </w:r>
        <w:r w:rsidR="00F9744A">
          <w:rPr>
            <w:noProof/>
            <w:webHidden/>
          </w:rPr>
        </w:r>
        <w:r w:rsidR="00F9744A">
          <w:rPr>
            <w:noProof/>
            <w:webHidden/>
          </w:rPr>
          <w:fldChar w:fldCharType="separate"/>
        </w:r>
        <w:r w:rsidR="00F9744A">
          <w:rPr>
            <w:noProof/>
            <w:webHidden/>
          </w:rPr>
          <w:t>55</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35" w:history="1">
        <w:r w:rsidR="00F9744A" w:rsidRPr="00E2254A">
          <w:rPr>
            <w:rStyle w:val="Hyperlink"/>
            <w:noProof/>
            <w:lang w:val="en-GB"/>
          </w:rPr>
          <w:t>Figure 5.14 - Association Rules Database view page</w:t>
        </w:r>
        <w:r w:rsidR="00F9744A">
          <w:rPr>
            <w:noProof/>
            <w:webHidden/>
          </w:rPr>
          <w:tab/>
        </w:r>
        <w:r w:rsidR="00F9744A">
          <w:rPr>
            <w:noProof/>
            <w:webHidden/>
          </w:rPr>
          <w:fldChar w:fldCharType="begin"/>
        </w:r>
        <w:r w:rsidR="00F9744A">
          <w:rPr>
            <w:noProof/>
            <w:webHidden/>
          </w:rPr>
          <w:instrText xml:space="preserve"> PAGEREF _Toc397995135 \h </w:instrText>
        </w:r>
        <w:r w:rsidR="00F9744A">
          <w:rPr>
            <w:noProof/>
            <w:webHidden/>
          </w:rPr>
        </w:r>
        <w:r w:rsidR="00F9744A">
          <w:rPr>
            <w:noProof/>
            <w:webHidden/>
          </w:rPr>
          <w:fldChar w:fldCharType="separate"/>
        </w:r>
        <w:r w:rsidR="00F9744A">
          <w:rPr>
            <w:noProof/>
            <w:webHidden/>
          </w:rPr>
          <w:t>55</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r:id="rId23" w:anchor="_Toc397995136" w:history="1">
        <w:r w:rsidR="00F9744A" w:rsidRPr="00E2254A">
          <w:rPr>
            <w:rStyle w:val="Hyperlink"/>
            <w:noProof/>
            <w:lang w:val="en-GB"/>
          </w:rPr>
          <w:t>Figure A.1 - USD for Insert Rule Use Case</w:t>
        </w:r>
        <w:r w:rsidR="00F9744A">
          <w:rPr>
            <w:noProof/>
            <w:webHidden/>
          </w:rPr>
          <w:tab/>
        </w:r>
        <w:r w:rsidR="00F9744A">
          <w:rPr>
            <w:noProof/>
            <w:webHidden/>
          </w:rPr>
          <w:fldChar w:fldCharType="begin"/>
        </w:r>
        <w:r w:rsidR="00F9744A">
          <w:rPr>
            <w:noProof/>
            <w:webHidden/>
          </w:rPr>
          <w:instrText xml:space="preserve"> PAGEREF _Toc397995136 \h </w:instrText>
        </w:r>
        <w:r w:rsidR="00F9744A">
          <w:rPr>
            <w:noProof/>
            <w:webHidden/>
          </w:rPr>
        </w:r>
        <w:r w:rsidR="00F9744A">
          <w:rPr>
            <w:noProof/>
            <w:webHidden/>
          </w:rPr>
          <w:fldChar w:fldCharType="separate"/>
        </w:r>
        <w:r w:rsidR="00F9744A">
          <w:rPr>
            <w:noProof/>
            <w:webHidden/>
          </w:rPr>
          <w:t>67</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37" w:history="1">
        <w:r w:rsidR="00F9744A" w:rsidRPr="00E2254A">
          <w:rPr>
            <w:rStyle w:val="Hyperlink"/>
            <w:noProof/>
            <w:lang w:val="en-GB"/>
          </w:rPr>
          <w:t xml:space="preserve">Figure </w:t>
        </w:r>
        <w:r w:rsidR="00F9744A" w:rsidRPr="00E2254A">
          <w:rPr>
            <w:rStyle w:val="Hyperlink"/>
            <w:noProof/>
          </w:rPr>
          <w:t>B</w:t>
        </w:r>
        <w:r w:rsidR="00F9744A" w:rsidRPr="00E2254A">
          <w:rPr>
            <w:rStyle w:val="Hyperlink"/>
            <w:noProof/>
            <w:lang w:val="en-GB"/>
          </w:rPr>
          <w:t>.1 – UML CLASS DIAGRAM</w:t>
        </w:r>
        <w:r w:rsidR="00F9744A">
          <w:rPr>
            <w:noProof/>
            <w:webHidden/>
          </w:rPr>
          <w:tab/>
        </w:r>
        <w:r w:rsidR="00F9744A">
          <w:rPr>
            <w:noProof/>
            <w:webHidden/>
          </w:rPr>
          <w:fldChar w:fldCharType="begin"/>
        </w:r>
        <w:r w:rsidR="00F9744A">
          <w:rPr>
            <w:noProof/>
            <w:webHidden/>
          </w:rPr>
          <w:instrText xml:space="preserve"> PAGEREF _Toc397995137 \h </w:instrText>
        </w:r>
        <w:r w:rsidR="00F9744A">
          <w:rPr>
            <w:noProof/>
            <w:webHidden/>
          </w:rPr>
        </w:r>
        <w:r w:rsidR="00F9744A">
          <w:rPr>
            <w:noProof/>
            <w:webHidden/>
          </w:rPr>
          <w:fldChar w:fldCharType="separate"/>
        </w:r>
        <w:r w:rsidR="00F9744A">
          <w:rPr>
            <w:noProof/>
            <w:webHidden/>
          </w:rPr>
          <w:t>68</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38" w:history="1">
        <w:r w:rsidR="00F9744A" w:rsidRPr="00E2254A">
          <w:rPr>
            <w:rStyle w:val="Hyperlink"/>
            <w:noProof/>
            <w:lang w:val="en-GB"/>
          </w:rPr>
          <w:t>Figure C.1 - Main requirements UUC</w:t>
        </w:r>
        <w:r w:rsidR="00F9744A">
          <w:rPr>
            <w:noProof/>
            <w:webHidden/>
          </w:rPr>
          <w:tab/>
        </w:r>
        <w:r w:rsidR="00F9744A">
          <w:rPr>
            <w:noProof/>
            <w:webHidden/>
          </w:rPr>
          <w:fldChar w:fldCharType="begin"/>
        </w:r>
        <w:r w:rsidR="00F9744A">
          <w:rPr>
            <w:noProof/>
            <w:webHidden/>
          </w:rPr>
          <w:instrText xml:space="preserve"> PAGEREF _Toc397995138 \h </w:instrText>
        </w:r>
        <w:r w:rsidR="00F9744A">
          <w:rPr>
            <w:noProof/>
            <w:webHidden/>
          </w:rPr>
        </w:r>
        <w:r w:rsidR="00F9744A">
          <w:rPr>
            <w:noProof/>
            <w:webHidden/>
          </w:rPr>
          <w:fldChar w:fldCharType="separate"/>
        </w:r>
        <w:r w:rsidR="00F9744A">
          <w:rPr>
            <w:noProof/>
            <w:webHidden/>
          </w:rPr>
          <w:t>69</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39" w:history="1">
        <w:r w:rsidR="00F9744A" w:rsidRPr="00E2254A">
          <w:rPr>
            <w:rStyle w:val="Hyperlink"/>
            <w:noProof/>
            <w:lang w:val="en-GB"/>
          </w:rPr>
          <w:t>Figure C.2 - Front-End UUC</w:t>
        </w:r>
        <w:r w:rsidR="00F9744A">
          <w:rPr>
            <w:noProof/>
            <w:webHidden/>
          </w:rPr>
          <w:tab/>
        </w:r>
        <w:r w:rsidR="00F9744A">
          <w:rPr>
            <w:noProof/>
            <w:webHidden/>
          </w:rPr>
          <w:fldChar w:fldCharType="begin"/>
        </w:r>
        <w:r w:rsidR="00F9744A">
          <w:rPr>
            <w:noProof/>
            <w:webHidden/>
          </w:rPr>
          <w:instrText xml:space="preserve"> PAGEREF _Toc397995139 \h </w:instrText>
        </w:r>
        <w:r w:rsidR="00F9744A">
          <w:rPr>
            <w:noProof/>
            <w:webHidden/>
          </w:rPr>
        </w:r>
        <w:r w:rsidR="00F9744A">
          <w:rPr>
            <w:noProof/>
            <w:webHidden/>
          </w:rPr>
          <w:fldChar w:fldCharType="separate"/>
        </w:r>
        <w:r w:rsidR="00F9744A">
          <w:rPr>
            <w:noProof/>
            <w:webHidden/>
          </w:rPr>
          <w:t>69</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40" w:history="1">
        <w:r w:rsidR="00F9744A" w:rsidRPr="00E2254A">
          <w:rPr>
            <w:rStyle w:val="Hyperlink"/>
            <w:noProof/>
            <w:lang w:val="en-GB"/>
          </w:rPr>
          <w:t>Figure C.3 - Rule DB UUC</w:t>
        </w:r>
        <w:r w:rsidR="00F9744A">
          <w:rPr>
            <w:noProof/>
            <w:webHidden/>
          </w:rPr>
          <w:tab/>
        </w:r>
        <w:r w:rsidR="00F9744A">
          <w:rPr>
            <w:noProof/>
            <w:webHidden/>
          </w:rPr>
          <w:fldChar w:fldCharType="begin"/>
        </w:r>
        <w:r w:rsidR="00F9744A">
          <w:rPr>
            <w:noProof/>
            <w:webHidden/>
          </w:rPr>
          <w:instrText xml:space="preserve"> PAGEREF _Toc397995140 \h </w:instrText>
        </w:r>
        <w:r w:rsidR="00F9744A">
          <w:rPr>
            <w:noProof/>
            <w:webHidden/>
          </w:rPr>
        </w:r>
        <w:r w:rsidR="00F9744A">
          <w:rPr>
            <w:noProof/>
            <w:webHidden/>
          </w:rPr>
          <w:fldChar w:fldCharType="separate"/>
        </w:r>
        <w:r w:rsidR="00F9744A">
          <w:rPr>
            <w:noProof/>
            <w:webHidden/>
          </w:rPr>
          <w:t>70</w:t>
        </w:r>
        <w:r w:rsidR="00F9744A">
          <w:rPr>
            <w:noProof/>
            <w:webHidden/>
          </w:rPr>
          <w:fldChar w:fldCharType="end"/>
        </w:r>
      </w:hyperlink>
    </w:p>
    <w:p w:rsidR="007F5634" w:rsidRDefault="006B58BD" w:rsidP="00C54D56">
      <w:pPr>
        <w:rPr>
          <w:lang w:val="en-GB"/>
        </w:rPr>
      </w:pPr>
      <w:r w:rsidRPr="00731ADC">
        <w:rPr>
          <w:i/>
          <w:lang w:val="en-GB"/>
        </w:rPr>
        <w:fldChar w:fldCharType="end"/>
      </w:r>
      <w:r w:rsidR="00FB5030" w:rsidRPr="0024194D">
        <w:rPr>
          <w:lang w:val="en-GB"/>
        </w:rPr>
        <w:br w:type="page"/>
      </w:r>
      <w:r w:rsidR="00C54D56">
        <w:rPr>
          <w:lang w:val="en-GB"/>
        </w:rPr>
        <w:lastRenderedPageBreak/>
        <w:br w:type="page"/>
      </w:r>
    </w:p>
    <w:p w:rsidR="00F9744A" w:rsidRDefault="007F5634" w:rsidP="007F5634">
      <w:pPr>
        <w:pStyle w:val="Heading1"/>
        <w:numPr>
          <w:ilvl w:val="0"/>
          <w:numId w:val="0"/>
        </w:numPr>
        <w:rPr>
          <w:noProof/>
        </w:rPr>
      </w:pPr>
      <w:bookmarkStart w:id="70" w:name="_Toc397995068"/>
      <w:r>
        <w:rPr>
          <w:lang w:val="en-GB"/>
        </w:rPr>
        <w:lastRenderedPageBreak/>
        <w:t>Tables</w:t>
      </w:r>
      <w:bookmarkEnd w:id="70"/>
      <w:r w:rsidR="006B58BD" w:rsidRPr="0024194D">
        <w:rPr>
          <w:lang w:val="en-GB"/>
        </w:rPr>
        <w:fldChar w:fldCharType="begin"/>
      </w:r>
      <w:r w:rsidR="009472E0" w:rsidRPr="0024194D">
        <w:rPr>
          <w:lang w:val="en-GB"/>
        </w:rPr>
        <w:instrText xml:space="preserve"> TOC \h \z \c "Table" </w:instrText>
      </w:r>
      <w:r w:rsidR="006B58BD" w:rsidRPr="0024194D">
        <w:rPr>
          <w:lang w:val="en-GB"/>
        </w:rPr>
        <w:fldChar w:fldCharType="separate"/>
      </w:r>
    </w:p>
    <w:p w:rsidR="00F9744A" w:rsidRDefault="00192BAD">
      <w:pPr>
        <w:pStyle w:val="TableofFigures"/>
        <w:tabs>
          <w:tab w:val="right" w:leader="dot" w:pos="8494"/>
        </w:tabs>
        <w:rPr>
          <w:rFonts w:asciiTheme="minorHAnsi" w:eastAsiaTheme="minorEastAsia" w:hAnsiTheme="minorHAnsi"/>
          <w:noProof/>
          <w:lang w:eastAsia="pt-PT"/>
        </w:rPr>
      </w:pPr>
      <w:hyperlink w:anchor="_Toc397995141" w:history="1">
        <w:r w:rsidR="00F9744A" w:rsidRPr="00281612">
          <w:rPr>
            <w:rStyle w:val="Hyperlink"/>
            <w:noProof/>
            <w:lang w:val="en-GB"/>
          </w:rPr>
          <w:t>Table 2.1 - Examples of Fields of Study with Association Rules Application</w:t>
        </w:r>
        <w:r w:rsidR="00F9744A">
          <w:rPr>
            <w:noProof/>
            <w:webHidden/>
          </w:rPr>
          <w:tab/>
        </w:r>
        <w:r w:rsidR="00F9744A">
          <w:rPr>
            <w:noProof/>
            <w:webHidden/>
          </w:rPr>
          <w:fldChar w:fldCharType="begin"/>
        </w:r>
        <w:r w:rsidR="00F9744A">
          <w:rPr>
            <w:noProof/>
            <w:webHidden/>
          </w:rPr>
          <w:instrText xml:space="preserve"> PAGEREF _Toc397995141 \h </w:instrText>
        </w:r>
        <w:r w:rsidR="00F9744A">
          <w:rPr>
            <w:noProof/>
            <w:webHidden/>
          </w:rPr>
        </w:r>
        <w:r w:rsidR="00F9744A">
          <w:rPr>
            <w:noProof/>
            <w:webHidden/>
          </w:rPr>
          <w:fldChar w:fldCharType="separate"/>
        </w:r>
        <w:r w:rsidR="00F9744A">
          <w:rPr>
            <w:noProof/>
            <w:webHidden/>
          </w:rPr>
          <w:t>9</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42" w:history="1">
        <w:r w:rsidR="00F9744A" w:rsidRPr="00281612">
          <w:rPr>
            <w:rStyle w:val="Hyperlink"/>
            <w:noProof/>
            <w:lang w:val="en-GB"/>
          </w:rPr>
          <w:t>Table 3.1 – Transaction table for frequent items in database</w:t>
        </w:r>
        <w:r w:rsidR="00F9744A">
          <w:rPr>
            <w:noProof/>
            <w:webHidden/>
          </w:rPr>
          <w:tab/>
        </w:r>
        <w:r w:rsidR="00F9744A">
          <w:rPr>
            <w:noProof/>
            <w:webHidden/>
          </w:rPr>
          <w:fldChar w:fldCharType="begin"/>
        </w:r>
        <w:r w:rsidR="00F9744A">
          <w:rPr>
            <w:noProof/>
            <w:webHidden/>
          </w:rPr>
          <w:instrText xml:space="preserve"> PAGEREF _Toc397995142 \h </w:instrText>
        </w:r>
        <w:r w:rsidR="00F9744A">
          <w:rPr>
            <w:noProof/>
            <w:webHidden/>
          </w:rPr>
        </w:r>
        <w:r w:rsidR="00F9744A">
          <w:rPr>
            <w:noProof/>
            <w:webHidden/>
          </w:rPr>
          <w:fldChar w:fldCharType="separate"/>
        </w:r>
        <w:r w:rsidR="00F9744A">
          <w:rPr>
            <w:noProof/>
            <w:webHidden/>
          </w:rPr>
          <w:t>17</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43" w:history="1">
        <w:r w:rsidR="00F9744A" w:rsidRPr="00281612">
          <w:rPr>
            <w:rStyle w:val="Hyperlink"/>
            <w:noProof/>
            <w:lang w:val="en-GB"/>
          </w:rPr>
          <w:t>Table 3.2 – Paths table for frequent items</w:t>
        </w:r>
        <w:r w:rsidR="00F9744A">
          <w:rPr>
            <w:noProof/>
            <w:webHidden/>
          </w:rPr>
          <w:tab/>
        </w:r>
        <w:r w:rsidR="00F9744A">
          <w:rPr>
            <w:noProof/>
            <w:webHidden/>
          </w:rPr>
          <w:fldChar w:fldCharType="begin"/>
        </w:r>
        <w:r w:rsidR="00F9744A">
          <w:rPr>
            <w:noProof/>
            <w:webHidden/>
          </w:rPr>
          <w:instrText xml:space="preserve"> PAGEREF _Toc397995143 \h </w:instrText>
        </w:r>
        <w:r w:rsidR="00F9744A">
          <w:rPr>
            <w:noProof/>
            <w:webHidden/>
          </w:rPr>
        </w:r>
        <w:r w:rsidR="00F9744A">
          <w:rPr>
            <w:noProof/>
            <w:webHidden/>
          </w:rPr>
          <w:fldChar w:fldCharType="separate"/>
        </w:r>
        <w:r w:rsidR="00F9744A">
          <w:rPr>
            <w:noProof/>
            <w:webHidden/>
          </w:rPr>
          <w:t>22</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44" w:history="1">
        <w:r w:rsidR="00F9744A" w:rsidRPr="00281612">
          <w:rPr>
            <w:rStyle w:val="Hyperlink"/>
            <w:noProof/>
            <w:lang w:val="en-GB"/>
          </w:rPr>
          <w:t>Table 3.3 – Frequent itemsets discovered for all items</w:t>
        </w:r>
        <w:r w:rsidR="00F9744A">
          <w:rPr>
            <w:noProof/>
            <w:webHidden/>
          </w:rPr>
          <w:tab/>
        </w:r>
        <w:r w:rsidR="00F9744A">
          <w:rPr>
            <w:noProof/>
            <w:webHidden/>
          </w:rPr>
          <w:fldChar w:fldCharType="begin"/>
        </w:r>
        <w:r w:rsidR="00F9744A">
          <w:rPr>
            <w:noProof/>
            <w:webHidden/>
          </w:rPr>
          <w:instrText xml:space="preserve"> PAGEREF _Toc397995144 \h </w:instrText>
        </w:r>
        <w:r w:rsidR="00F9744A">
          <w:rPr>
            <w:noProof/>
            <w:webHidden/>
          </w:rPr>
        </w:r>
        <w:r w:rsidR="00F9744A">
          <w:rPr>
            <w:noProof/>
            <w:webHidden/>
          </w:rPr>
          <w:fldChar w:fldCharType="separate"/>
        </w:r>
        <w:r w:rsidR="00F9744A">
          <w:rPr>
            <w:noProof/>
            <w:webHidden/>
          </w:rPr>
          <w:t>23</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45" w:history="1">
        <w:r w:rsidR="00F9744A" w:rsidRPr="00281612">
          <w:rPr>
            <w:rStyle w:val="Hyperlink"/>
            <w:noProof/>
            <w:lang w:val="en-GB"/>
          </w:rPr>
          <w:t>Table 5.1 – Numerical to Binomial regulation</w:t>
        </w:r>
        <w:r w:rsidR="00F9744A">
          <w:rPr>
            <w:noProof/>
            <w:webHidden/>
          </w:rPr>
          <w:tab/>
        </w:r>
        <w:r w:rsidR="00F9744A">
          <w:rPr>
            <w:noProof/>
            <w:webHidden/>
          </w:rPr>
          <w:fldChar w:fldCharType="begin"/>
        </w:r>
        <w:r w:rsidR="00F9744A">
          <w:rPr>
            <w:noProof/>
            <w:webHidden/>
          </w:rPr>
          <w:instrText xml:space="preserve"> PAGEREF _Toc397995145 \h </w:instrText>
        </w:r>
        <w:r w:rsidR="00F9744A">
          <w:rPr>
            <w:noProof/>
            <w:webHidden/>
          </w:rPr>
        </w:r>
        <w:r w:rsidR="00F9744A">
          <w:rPr>
            <w:noProof/>
            <w:webHidden/>
          </w:rPr>
          <w:fldChar w:fldCharType="separate"/>
        </w:r>
        <w:r w:rsidR="00F9744A">
          <w:rPr>
            <w:noProof/>
            <w:webHidden/>
          </w:rPr>
          <w:t>49</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46" w:history="1">
        <w:r w:rsidR="00F9744A" w:rsidRPr="00281612">
          <w:rPr>
            <w:rStyle w:val="Hyperlink"/>
            <w:noProof/>
            <w:lang w:val="en-GB"/>
          </w:rPr>
          <w:t xml:space="preserve">Table 5.2 – Concept matches map for FI </w:t>
        </w:r>
        <w:r w:rsidR="00F9744A" w:rsidRPr="00281612">
          <w:rPr>
            <w:rStyle w:val="Hyperlink"/>
            <w:i/>
            <w:noProof/>
            <w:lang w:val="en-GB"/>
          </w:rPr>
          <w:t>manag</w:t>
        </w:r>
        <w:r w:rsidR="00F9744A">
          <w:rPr>
            <w:noProof/>
            <w:webHidden/>
          </w:rPr>
          <w:tab/>
        </w:r>
        <w:r w:rsidR="00F9744A">
          <w:rPr>
            <w:noProof/>
            <w:webHidden/>
          </w:rPr>
          <w:fldChar w:fldCharType="begin"/>
        </w:r>
        <w:r w:rsidR="00F9744A">
          <w:rPr>
            <w:noProof/>
            <w:webHidden/>
          </w:rPr>
          <w:instrText xml:space="preserve"> PAGEREF _Toc397995146 \h </w:instrText>
        </w:r>
        <w:r w:rsidR="00F9744A">
          <w:rPr>
            <w:noProof/>
            <w:webHidden/>
          </w:rPr>
        </w:r>
        <w:r w:rsidR="00F9744A">
          <w:rPr>
            <w:noProof/>
            <w:webHidden/>
          </w:rPr>
          <w:fldChar w:fldCharType="separate"/>
        </w:r>
        <w:r w:rsidR="00F9744A">
          <w:rPr>
            <w:noProof/>
            <w:webHidden/>
          </w:rPr>
          <w:t>51</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47" w:history="1">
        <w:r w:rsidR="00F9744A" w:rsidRPr="00281612">
          <w:rPr>
            <w:rStyle w:val="Hyperlink"/>
            <w:noProof/>
            <w:lang w:val="en-GB"/>
          </w:rPr>
          <w:t xml:space="preserve">Table 5.3 - Concept candidates map for </w:t>
        </w:r>
        <w:r w:rsidR="00F9744A" w:rsidRPr="00281612">
          <w:rPr>
            <w:rStyle w:val="Hyperlink"/>
            <w:i/>
            <w:noProof/>
            <w:lang w:val="en-GB"/>
          </w:rPr>
          <w:t>temperature</w:t>
        </w:r>
        <w:r w:rsidR="00F9744A" w:rsidRPr="00281612">
          <w:rPr>
            <w:rStyle w:val="Hyperlink"/>
            <w:noProof/>
            <w:lang w:val="en-GB"/>
          </w:rPr>
          <w:t xml:space="preserve"> FI</w:t>
        </w:r>
        <w:r w:rsidR="00F9744A">
          <w:rPr>
            <w:noProof/>
            <w:webHidden/>
          </w:rPr>
          <w:tab/>
        </w:r>
        <w:r w:rsidR="00F9744A">
          <w:rPr>
            <w:noProof/>
            <w:webHidden/>
          </w:rPr>
          <w:fldChar w:fldCharType="begin"/>
        </w:r>
        <w:r w:rsidR="00F9744A">
          <w:rPr>
            <w:noProof/>
            <w:webHidden/>
          </w:rPr>
          <w:instrText xml:space="preserve"> PAGEREF _Toc397995147 \h </w:instrText>
        </w:r>
        <w:r w:rsidR="00F9744A">
          <w:rPr>
            <w:noProof/>
            <w:webHidden/>
          </w:rPr>
        </w:r>
        <w:r w:rsidR="00F9744A">
          <w:rPr>
            <w:noProof/>
            <w:webHidden/>
          </w:rPr>
          <w:fldChar w:fldCharType="separate"/>
        </w:r>
        <w:r w:rsidR="00F9744A">
          <w:rPr>
            <w:noProof/>
            <w:webHidden/>
          </w:rPr>
          <w:t>51</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48" w:history="1">
        <w:r w:rsidR="00F9744A" w:rsidRPr="00281612">
          <w:rPr>
            <w:rStyle w:val="Hyperlink"/>
            <w:noProof/>
            <w:lang w:val="en-GB"/>
          </w:rPr>
          <w:t>Table 5.4 – Association Rules Database Structure</w:t>
        </w:r>
        <w:r w:rsidR="00F9744A">
          <w:rPr>
            <w:noProof/>
            <w:webHidden/>
          </w:rPr>
          <w:tab/>
        </w:r>
        <w:r w:rsidR="00F9744A">
          <w:rPr>
            <w:noProof/>
            <w:webHidden/>
          </w:rPr>
          <w:fldChar w:fldCharType="begin"/>
        </w:r>
        <w:r w:rsidR="00F9744A">
          <w:rPr>
            <w:noProof/>
            <w:webHidden/>
          </w:rPr>
          <w:instrText xml:space="preserve"> PAGEREF _Toc397995148 \h </w:instrText>
        </w:r>
        <w:r w:rsidR="00F9744A">
          <w:rPr>
            <w:noProof/>
            <w:webHidden/>
          </w:rPr>
        </w:r>
        <w:r w:rsidR="00F9744A">
          <w:rPr>
            <w:noProof/>
            <w:webHidden/>
          </w:rPr>
          <w:fldChar w:fldCharType="separate"/>
        </w:r>
        <w:r w:rsidR="00F9744A">
          <w:rPr>
            <w:noProof/>
            <w:webHidden/>
          </w:rPr>
          <w:t>52</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49" w:history="1">
        <w:r w:rsidR="00F9744A" w:rsidRPr="00281612">
          <w:rPr>
            <w:rStyle w:val="Hyperlink"/>
            <w:noProof/>
            <w:lang w:val="en-GB"/>
          </w:rPr>
          <w:t>Table 6.1 - All unique one-FI sets before AR discovery</w:t>
        </w:r>
        <w:r w:rsidR="00F9744A">
          <w:rPr>
            <w:noProof/>
            <w:webHidden/>
          </w:rPr>
          <w:tab/>
        </w:r>
        <w:r w:rsidR="00F9744A">
          <w:rPr>
            <w:noProof/>
            <w:webHidden/>
          </w:rPr>
          <w:fldChar w:fldCharType="begin"/>
        </w:r>
        <w:r w:rsidR="00F9744A">
          <w:rPr>
            <w:noProof/>
            <w:webHidden/>
          </w:rPr>
          <w:instrText xml:space="preserve"> PAGEREF _Toc397995149 \h </w:instrText>
        </w:r>
        <w:r w:rsidR="00F9744A">
          <w:rPr>
            <w:noProof/>
            <w:webHidden/>
          </w:rPr>
        </w:r>
        <w:r w:rsidR="00F9744A">
          <w:rPr>
            <w:noProof/>
            <w:webHidden/>
          </w:rPr>
          <w:fldChar w:fldCharType="separate"/>
        </w:r>
        <w:r w:rsidR="00F9744A">
          <w:rPr>
            <w:noProof/>
            <w:webHidden/>
          </w:rPr>
          <w:t>57</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50" w:history="1">
        <w:r w:rsidR="00F9744A" w:rsidRPr="00281612">
          <w:rPr>
            <w:rStyle w:val="Hyperlink"/>
            <w:noProof/>
            <w:lang w:val="en-GB"/>
          </w:rPr>
          <w:t>Table 6.2 – AR with FI Manag as premise</w:t>
        </w:r>
        <w:r w:rsidR="00F9744A">
          <w:rPr>
            <w:noProof/>
            <w:webHidden/>
          </w:rPr>
          <w:tab/>
        </w:r>
        <w:r w:rsidR="00F9744A">
          <w:rPr>
            <w:noProof/>
            <w:webHidden/>
          </w:rPr>
          <w:fldChar w:fldCharType="begin"/>
        </w:r>
        <w:r w:rsidR="00F9744A">
          <w:rPr>
            <w:noProof/>
            <w:webHidden/>
          </w:rPr>
          <w:instrText xml:space="preserve"> PAGEREF _Toc397995150 \h </w:instrText>
        </w:r>
        <w:r w:rsidR="00F9744A">
          <w:rPr>
            <w:noProof/>
            <w:webHidden/>
          </w:rPr>
        </w:r>
        <w:r w:rsidR="00F9744A">
          <w:rPr>
            <w:noProof/>
            <w:webHidden/>
          </w:rPr>
          <w:fldChar w:fldCharType="separate"/>
        </w:r>
        <w:r w:rsidR="00F9744A">
          <w:rPr>
            <w:noProof/>
            <w:webHidden/>
          </w:rPr>
          <w:t>57</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51" w:history="1">
        <w:r w:rsidR="00F9744A" w:rsidRPr="00281612">
          <w:rPr>
            <w:rStyle w:val="Hyperlink"/>
            <w:noProof/>
            <w:lang w:val="en-GB"/>
          </w:rPr>
          <w:t xml:space="preserve">Table 6.3 – AR with FI </w:t>
        </w:r>
        <w:r w:rsidR="00F9744A" w:rsidRPr="00281612">
          <w:rPr>
            <w:rStyle w:val="Hyperlink"/>
            <w:i/>
            <w:noProof/>
            <w:lang w:val="en-GB"/>
          </w:rPr>
          <w:t>Wast</w:t>
        </w:r>
        <w:r w:rsidR="00F9744A" w:rsidRPr="00281612">
          <w:rPr>
            <w:rStyle w:val="Hyperlink"/>
            <w:noProof/>
            <w:lang w:val="en-GB"/>
          </w:rPr>
          <w:t xml:space="preserve"> as premise</w:t>
        </w:r>
        <w:r w:rsidR="00F9744A">
          <w:rPr>
            <w:noProof/>
            <w:webHidden/>
          </w:rPr>
          <w:tab/>
        </w:r>
        <w:r w:rsidR="00F9744A">
          <w:rPr>
            <w:noProof/>
            <w:webHidden/>
          </w:rPr>
          <w:fldChar w:fldCharType="begin"/>
        </w:r>
        <w:r w:rsidR="00F9744A">
          <w:rPr>
            <w:noProof/>
            <w:webHidden/>
          </w:rPr>
          <w:instrText xml:space="preserve"> PAGEREF _Toc397995151 \h </w:instrText>
        </w:r>
        <w:r w:rsidR="00F9744A">
          <w:rPr>
            <w:noProof/>
            <w:webHidden/>
          </w:rPr>
        </w:r>
        <w:r w:rsidR="00F9744A">
          <w:rPr>
            <w:noProof/>
            <w:webHidden/>
          </w:rPr>
          <w:fldChar w:fldCharType="separate"/>
        </w:r>
        <w:r w:rsidR="00F9744A">
          <w:rPr>
            <w:noProof/>
            <w:webHidden/>
          </w:rPr>
          <w:t>58</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52" w:history="1">
        <w:r w:rsidR="00F9744A" w:rsidRPr="00281612">
          <w:rPr>
            <w:rStyle w:val="Hyperlink"/>
            <w:noProof/>
            <w:lang w:val="en-GB"/>
          </w:rPr>
          <w:t>Table 6.4 - AR - bidirectional rules</w:t>
        </w:r>
        <w:r w:rsidR="00F9744A">
          <w:rPr>
            <w:noProof/>
            <w:webHidden/>
          </w:rPr>
          <w:tab/>
        </w:r>
        <w:r w:rsidR="00F9744A">
          <w:rPr>
            <w:noProof/>
            <w:webHidden/>
          </w:rPr>
          <w:fldChar w:fldCharType="begin"/>
        </w:r>
        <w:r w:rsidR="00F9744A">
          <w:rPr>
            <w:noProof/>
            <w:webHidden/>
          </w:rPr>
          <w:instrText xml:space="preserve"> PAGEREF _Toc397995152 \h </w:instrText>
        </w:r>
        <w:r w:rsidR="00F9744A">
          <w:rPr>
            <w:noProof/>
            <w:webHidden/>
          </w:rPr>
        </w:r>
        <w:r w:rsidR="00F9744A">
          <w:rPr>
            <w:noProof/>
            <w:webHidden/>
          </w:rPr>
          <w:fldChar w:fldCharType="separate"/>
        </w:r>
        <w:r w:rsidR="00F9744A">
          <w:rPr>
            <w:noProof/>
            <w:webHidden/>
          </w:rPr>
          <w:t>58</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53" w:history="1">
        <w:r w:rsidR="00F9744A" w:rsidRPr="00281612">
          <w:rPr>
            <w:rStyle w:val="Hyperlink"/>
            <w:noProof/>
            <w:lang w:val="en-GB"/>
          </w:rPr>
          <w:t>Table 6.5 - AR - unidirectional rules examples</w:t>
        </w:r>
        <w:r w:rsidR="00F9744A">
          <w:rPr>
            <w:noProof/>
            <w:webHidden/>
          </w:rPr>
          <w:tab/>
        </w:r>
        <w:r w:rsidR="00F9744A">
          <w:rPr>
            <w:noProof/>
            <w:webHidden/>
          </w:rPr>
          <w:fldChar w:fldCharType="begin"/>
        </w:r>
        <w:r w:rsidR="00F9744A">
          <w:rPr>
            <w:noProof/>
            <w:webHidden/>
          </w:rPr>
          <w:instrText xml:space="preserve"> PAGEREF _Toc397995153 \h </w:instrText>
        </w:r>
        <w:r w:rsidR="00F9744A">
          <w:rPr>
            <w:noProof/>
            <w:webHidden/>
          </w:rPr>
        </w:r>
        <w:r w:rsidR="00F9744A">
          <w:rPr>
            <w:noProof/>
            <w:webHidden/>
          </w:rPr>
          <w:fldChar w:fldCharType="separate"/>
        </w:r>
        <w:r w:rsidR="00F9744A">
          <w:rPr>
            <w:noProof/>
            <w:webHidden/>
          </w:rPr>
          <w:t>58</w:t>
        </w:r>
        <w:r w:rsidR="00F9744A">
          <w:rPr>
            <w:noProof/>
            <w:webHidden/>
          </w:rPr>
          <w:fldChar w:fldCharType="end"/>
        </w:r>
      </w:hyperlink>
    </w:p>
    <w:p w:rsidR="00F9744A" w:rsidRDefault="00192BAD">
      <w:pPr>
        <w:pStyle w:val="TableofFigures"/>
        <w:tabs>
          <w:tab w:val="right" w:leader="dot" w:pos="8494"/>
        </w:tabs>
        <w:rPr>
          <w:rFonts w:asciiTheme="minorHAnsi" w:eastAsiaTheme="minorEastAsia" w:hAnsiTheme="minorHAnsi"/>
          <w:noProof/>
          <w:lang w:eastAsia="pt-PT"/>
        </w:rPr>
      </w:pPr>
      <w:hyperlink w:anchor="_Toc397995154" w:history="1">
        <w:r w:rsidR="00F9744A" w:rsidRPr="00281612">
          <w:rPr>
            <w:rStyle w:val="Hyperlink"/>
            <w:noProof/>
            <w:lang w:val="en-GB"/>
          </w:rPr>
          <w:t>Table D.1 - List of all the rules discovered in Association Rules Discovery Process</w:t>
        </w:r>
        <w:r w:rsidR="00F9744A">
          <w:rPr>
            <w:noProof/>
            <w:webHidden/>
          </w:rPr>
          <w:tab/>
        </w:r>
        <w:r w:rsidR="00F9744A">
          <w:rPr>
            <w:noProof/>
            <w:webHidden/>
          </w:rPr>
          <w:fldChar w:fldCharType="begin"/>
        </w:r>
        <w:r w:rsidR="00F9744A">
          <w:rPr>
            <w:noProof/>
            <w:webHidden/>
          </w:rPr>
          <w:instrText xml:space="preserve"> PAGEREF _Toc397995154 \h </w:instrText>
        </w:r>
        <w:r w:rsidR="00F9744A">
          <w:rPr>
            <w:noProof/>
            <w:webHidden/>
          </w:rPr>
        </w:r>
        <w:r w:rsidR="00F9744A">
          <w:rPr>
            <w:noProof/>
            <w:webHidden/>
          </w:rPr>
          <w:fldChar w:fldCharType="separate"/>
        </w:r>
        <w:r w:rsidR="00F9744A">
          <w:rPr>
            <w:noProof/>
            <w:webHidden/>
          </w:rPr>
          <w:t>71</w:t>
        </w:r>
        <w:r w:rsidR="00F9744A">
          <w:rPr>
            <w:noProof/>
            <w:webHidden/>
          </w:rPr>
          <w:fldChar w:fldCharType="end"/>
        </w:r>
      </w:hyperlink>
    </w:p>
    <w:p w:rsidR="00C0676A" w:rsidRPr="0024194D" w:rsidRDefault="006B58BD">
      <w:pPr>
        <w:rPr>
          <w:lang w:val="en-GB"/>
        </w:rPr>
      </w:pPr>
      <w:r w:rsidRPr="0024194D">
        <w:rPr>
          <w:lang w:val="en-GB"/>
        </w:rPr>
        <w:fldChar w:fldCharType="end"/>
      </w:r>
      <w:r w:rsidR="009472E0" w:rsidRPr="0024194D">
        <w:rPr>
          <w:lang w:val="en-GB"/>
        </w:rPr>
        <w:br w:type="page"/>
      </w:r>
      <w:r w:rsidR="00CB3F32">
        <w:rPr>
          <w:lang w:val="en-GB"/>
        </w:rPr>
        <w:lastRenderedPageBreak/>
        <w:br w:type="page"/>
      </w:r>
    </w:p>
    <w:p w:rsidR="00C0676A" w:rsidRPr="00EB0C6C" w:rsidRDefault="007F5634" w:rsidP="007F5634">
      <w:pPr>
        <w:pStyle w:val="Heading1"/>
        <w:numPr>
          <w:ilvl w:val="0"/>
          <w:numId w:val="0"/>
        </w:numPr>
        <w:rPr>
          <w:lang w:val="en-GB"/>
        </w:rPr>
      </w:pPr>
      <w:bookmarkStart w:id="71" w:name="_Toc397995069"/>
      <w:r w:rsidRPr="00EB0C6C">
        <w:rPr>
          <w:lang w:val="en-GB"/>
        </w:rPr>
        <w:lastRenderedPageBreak/>
        <w:t xml:space="preserve">Symbols </w:t>
      </w:r>
      <w:r>
        <w:rPr>
          <w:lang w:val="en-GB"/>
        </w:rPr>
        <w:t>a</w:t>
      </w:r>
      <w:r w:rsidRPr="00EB0C6C">
        <w:rPr>
          <w:lang w:val="en-GB"/>
        </w:rPr>
        <w:t xml:space="preserve">nd </w:t>
      </w:r>
      <w:r>
        <w:rPr>
          <w:lang w:val="en-GB"/>
        </w:rPr>
        <w:t>N</w:t>
      </w:r>
      <w:r w:rsidRPr="00EB0C6C">
        <w:rPr>
          <w:lang w:val="en-GB"/>
        </w:rPr>
        <w:t>otation</w:t>
      </w:r>
      <w:bookmarkEnd w:id="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701"/>
        <w:gridCol w:w="5842"/>
      </w:tblGrid>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AEC</w:t>
            </w:r>
          </w:p>
        </w:tc>
        <w:tc>
          <w:tcPr>
            <w:tcW w:w="5842" w:type="dxa"/>
          </w:tcPr>
          <w:p w:rsidR="00C54BEF" w:rsidRPr="0024194D" w:rsidRDefault="00C54BEF">
            <w:pPr>
              <w:rPr>
                <w:lang w:val="en-GB"/>
              </w:rPr>
            </w:pPr>
            <w:r w:rsidRPr="007069B5">
              <w:rPr>
                <w:b/>
                <w:lang w:val="en-GB"/>
              </w:rPr>
              <w:t>A</w:t>
            </w:r>
            <w:r>
              <w:rPr>
                <w:lang w:val="en-GB"/>
              </w:rPr>
              <w:t xml:space="preserve">rchitecture, </w:t>
            </w:r>
            <w:r w:rsidRPr="007069B5">
              <w:rPr>
                <w:b/>
                <w:lang w:val="en-GB"/>
              </w:rPr>
              <w:t>E</w:t>
            </w:r>
            <w:r>
              <w:rPr>
                <w:lang w:val="en-GB"/>
              </w:rPr>
              <w:t xml:space="preserve">ngineering and </w:t>
            </w:r>
            <w:r w:rsidRPr="007069B5">
              <w:rPr>
                <w:b/>
                <w:lang w:val="en-GB"/>
              </w:rPr>
              <w:t>C</w:t>
            </w:r>
            <w:r>
              <w:rPr>
                <w:lang w:val="en-GB"/>
              </w:rPr>
              <w:t>onstruction</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AI</w:t>
            </w:r>
          </w:p>
        </w:tc>
        <w:tc>
          <w:tcPr>
            <w:tcW w:w="5842" w:type="dxa"/>
          </w:tcPr>
          <w:p w:rsidR="00C54BEF" w:rsidRPr="0024194D" w:rsidRDefault="00C54BEF">
            <w:pPr>
              <w:rPr>
                <w:lang w:val="en-GB"/>
              </w:rPr>
            </w:pPr>
            <w:r w:rsidRPr="0024194D">
              <w:rPr>
                <w:b/>
                <w:lang w:val="en-GB"/>
              </w:rPr>
              <w:t>A</w:t>
            </w:r>
            <w:r w:rsidRPr="0024194D">
              <w:rPr>
                <w:lang w:val="en-GB"/>
              </w:rPr>
              <w:t xml:space="preserve">rtificial </w:t>
            </w:r>
            <w:r w:rsidRPr="0024194D">
              <w:rPr>
                <w:b/>
                <w:lang w:val="en-GB"/>
              </w:rPr>
              <w:t>I</w:t>
            </w:r>
            <w:r w:rsidRPr="0024194D">
              <w:rPr>
                <w:lang w:val="en-GB"/>
              </w:rPr>
              <w:t>ntelligence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API</w:t>
            </w:r>
          </w:p>
        </w:tc>
        <w:tc>
          <w:tcPr>
            <w:tcW w:w="5842" w:type="dxa"/>
          </w:tcPr>
          <w:p w:rsidR="00C54BEF" w:rsidRPr="0024194D" w:rsidRDefault="00C54BEF">
            <w:pPr>
              <w:rPr>
                <w:lang w:val="en-GB"/>
              </w:rPr>
            </w:pPr>
            <w:r w:rsidRPr="00EB0C6C">
              <w:rPr>
                <w:b/>
                <w:lang w:val="en-GB"/>
              </w:rPr>
              <w:t>A</w:t>
            </w:r>
            <w:r>
              <w:rPr>
                <w:lang w:val="en-GB"/>
              </w:rPr>
              <w:t xml:space="preserve">pplication </w:t>
            </w:r>
            <w:r w:rsidRPr="00EB0C6C">
              <w:rPr>
                <w:b/>
                <w:lang w:val="en-GB"/>
              </w:rPr>
              <w:t>P</w:t>
            </w:r>
            <w:r>
              <w:rPr>
                <w:lang w:val="en-GB"/>
              </w:rPr>
              <w:t xml:space="preserve">rogramming </w:t>
            </w:r>
            <w:r w:rsidRPr="00EB0C6C">
              <w:rPr>
                <w:b/>
                <w:lang w:val="en-GB"/>
              </w:rPr>
              <w:t>I</w:t>
            </w:r>
            <w:r>
              <w:rPr>
                <w:lang w:val="en-GB"/>
              </w:rPr>
              <w:t>nterface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AR</w:t>
            </w:r>
          </w:p>
        </w:tc>
        <w:tc>
          <w:tcPr>
            <w:tcW w:w="5842" w:type="dxa"/>
          </w:tcPr>
          <w:p w:rsidR="00C54BEF" w:rsidRPr="0024194D" w:rsidRDefault="00C54BEF">
            <w:pPr>
              <w:rPr>
                <w:lang w:val="en-GB"/>
              </w:rPr>
            </w:pPr>
            <w:r w:rsidRPr="0024194D">
              <w:rPr>
                <w:b/>
                <w:lang w:val="en-GB"/>
              </w:rPr>
              <w:t>A</w:t>
            </w:r>
            <w:r w:rsidRPr="0024194D">
              <w:rPr>
                <w:lang w:val="en-GB"/>
              </w:rPr>
              <w:t xml:space="preserve">ssociation </w:t>
            </w:r>
            <w:r w:rsidRPr="0024194D">
              <w:rPr>
                <w:b/>
                <w:lang w:val="en-GB"/>
              </w:rPr>
              <w:t>R</w:t>
            </w:r>
            <w:r w:rsidRPr="0024194D">
              <w:rPr>
                <w:lang w:val="en-GB"/>
              </w:rPr>
              <w:t>ules</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ASP</w:t>
            </w:r>
          </w:p>
        </w:tc>
        <w:tc>
          <w:tcPr>
            <w:tcW w:w="5842" w:type="dxa"/>
          </w:tcPr>
          <w:p w:rsidR="00C54BEF" w:rsidRPr="0024194D" w:rsidRDefault="00C54BEF">
            <w:pPr>
              <w:rPr>
                <w:lang w:val="en-GB"/>
              </w:rPr>
            </w:pPr>
            <w:r w:rsidRPr="00EB0C6C">
              <w:rPr>
                <w:b/>
                <w:lang w:val="en-GB"/>
              </w:rPr>
              <w:t>A</w:t>
            </w:r>
            <w:r>
              <w:rPr>
                <w:lang w:val="en-GB"/>
              </w:rPr>
              <w:t xml:space="preserve">ctive </w:t>
            </w:r>
            <w:r w:rsidRPr="00EB0C6C">
              <w:rPr>
                <w:b/>
                <w:lang w:val="en-GB"/>
              </w:rPr>
              <w:t>S</w:t>
            </w:r>
            <w:r>
              <w:rPr>
                <w:lang w:val="en-GB"/>
              </w:rPr>
              <w:t xml:space="preserve">erver </w:t>
            </w:r>
            <w:r w:rsidRPr="00EB0C6C">
              <w:rPr>
                <w:b/>
                <w:lang w:val="en-GB"/>
              </w:rPr>
              <w:t>P</w:t>
            </w:r>
            <w:r>
              <w:rPr>
                <w:lang w:val="en-GB"/>
              </w:rPr>
              <w:t>ages</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CSS</w:t>
            </w:r>
          </w:p>
        </w:tc>
        <w:tc>
          <w:tcPr>
            <w:tcW w:w="5842" w:type="dxa"/>
          </w:tcPr>
          <w:p w:rsidR="00C54BEF" w:rsidRPr="0024194D" w:rsidRDefault="00C54BEF">
            <w:pPr>
              <w:rPr>
                <w:lang w:val="en-GB"/>
              </w:rPr>
            </w:pPr>
            <w:r w:rsidRPr="00027664">
              <w:rPr>
                <w:b/>
                <w:lang w:val="en-GB"/>
              </w:rPr>
              <w:t>C</w:t>
            </w:r>
            <w:r>
              <w:rPr>
                <w:lang w:val="en-GB"/>
              </w:rPr>
              <w:t xml:space="preserve">ascading </w:t>
            </w:r>
            <w:r w:rsidRPr="00027664">
              <w:rPr>
                <w:b/>
                <w:lang w:val="en-GB"/>
              </w:rPr>
              <w:t>S</w:t>
            </w:r>
            <w:r>
              <w:rPr>
                <w:lang w:val="en-GB"/>
              </w:rPr>
              <w:t xml:space="preserve">tyle </w:t>
            </w:r>
            <w:r w:rsidRPr="00027664">
              <w:rPr>
                <w:b/>
                <w:lang w:val="en-GB"/>
              </w:rPr>
              <w:t>S</w:t>
            </w:r>
            <w:r>
              <w:rPr>
                <w:lang w:val="en-GB"/>
              </w:rPr>
              <w:t>heet</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DB</w:t>
            </w:r>
          </w:p>
        </w:tc>
        <w:tc>
          <w:tcPr>
            <w:tcW w:w="5842" w:type="dxa"/>
          </w:tcPr>
          <w:p w:rsidR="00C54BEF" w:rsidRPr="0024194D" w:rsidRDefault="00C54BEF">
            <w:pPr>
              <w:rPr>
                <w:lang w:val="en-GB"/>
              </w:rPr>
            </w:pPr>
            <w:proofErr w:type="spellStart"/>
            <w:r w:rsidRPr="00C54BEF">
              <w:rPr>
                <w:b/>
                <w:lang w:val="en-GB"/>
              </w:rPr>
              <w:t>D</w:t>
            </w:r>
            <w:r>
              <w:rPr>
                <w:lang w:val="en-GB"/>
              </w:rPr>
              <w:t>ata</w:t>
            </w:r>
            <w:r w:rsidRPr="00C54BEF">
              <w:rPr>
                <w:b/>
                <w:lang w:val="en-GB"/>
              </w:rPr>
              <w:t>B</w:t>
            </w:r>
            <w:r>
              <w:rPr>
                <w:lang w:val="en-GB"/>
              </w:rPr>
              <w:t>ase</w:t>
            </w:r>
            <w:proofErr w:type="spellEnd"/>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ECLAT</w:t>
            </w:r>
          </w:p>
        </w:tc>
        <w:tc>
          <w:tcPr>
            <w:tcW w:w="5842" w:type="dxa"/>
          </w:tcPr>
          <w:p w:rsidR="00C54BEF" w:rsidRPr="0024194D" w:rsidRDefault="00C54BEF" w:rsidP="00C06DF4">
            <w:pPr>
              <w:rPr>
                <w:lang w:val="en-GB"/>
              </w:rPr>
            </w:pPr>
            <w:r w:rsidRPr="00C06DF4">
              <w:rPr>
                <w:b/>
                <w:lang w:val="en-GB"/>
              </w:rPr>
              <w:t>E</w:t>
            </w:r>
            <w:r>
              <w:rPr>
                <w:lang w:val="en-GB"/>
              </w:rPr>
              <w:t xml:space="preserve">quivalent </w:t>
            </w:r>
            <w:proofErr w:type="spellStart"/>
            <w:r w:rsidRPr="00C06DF4">
              <w:rPr>
                <w:b/>
                <w:lang w:val="en-GB"/>
              </w:rPr>
              <w:t>CLA</w:t>
            </w:r>
            <w:r>
              <w:rPr>
                <w:lang w:val="en-GB"/>
              </w:rPr>
              <w:t>ss</w:t>
            </w:r>
            <w:proofErr w:type="spellEnd"/>
            <w:r>
              <w:rPr>
                <w:lang w:val="en-GB"/>
              </w:rPr>
              <w:t xml:space="preserve"> </w:t>
            </w:r>
            <w:proofErr w:type="spellStart"/>
            <w:r w:rsidRPr="00C06DF4">
              <w:rPr>
                <w:b/>
                <w:lang w:val="en-GB"/>
              </w:rPr>
              <w:t>T</w:t>
            </w:r>
            <w:r>
              <w:rPr>
                <w:lang w:val="en-GB"/>
              </w:rPr>
              <w:t>ranformation</w:t>
            </w:r>
            <w:proofErr w:type="spellEnd"/>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ERD</w:t>
            </w:r>
          </w:p>
        </w:tc>
        <w:tc>
          <w:tcPr>
            <w:tcW w:w="5842" w:type="dxa"/>
          </w:tcPr>
          <w:p w:rsidR="00C54BEF" w:rsidRPr="0024194D" w:rsidRDefault="00C54BEF">
            <w:pPr>
              <w:rPr>
                <w:lang w:val="en-GB"/>
              </w:rPr>
            </w:pPr>
            <w:r w:rsidRPr="008F1A27">
              <w:rPr>
                <w:b/>
                <w:lang w:val="en-GB"/>
              </w:rPr>
              <w:t>E</w:t>
            </w:r>
            <w:r>
              <w:rPr>
                <w:lang w:val="en-GB"/>
              </w:rPr>
              <w:t xml:space="preserve">ntity </w:t>
            </w:r>
            <w:r w:rsidRPr="008F1A27">
              <w:rPr>
                <w:b/>
                <w:lang w:val="en-GB"/>
              </w:rPr>
              <w:t>R</w:t>
            </w:r>
            <w:r>
              <w:rPr>
                <w:lang w:val="en-GB"/>
              </w:rPr>
              <w:t xml:space="preserve">elation </w:t>
            </w:r>
            <w:r w:rsidRPr="008F1A27">
              <w:rPr>
                <w:b/>
                <w:lang w:val="en-GB"/>
              </w:rPr>
              <w:t>D</w:t>
            </w:r>
            <w:r>
              <w:rPr>
                <w:lang w:val="en-GB"/>
              </w:rPr>
              <w:t>iagram</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FI</w:t>
            </w:r>
          </w:p>
        </w:tc>
        <w:tc>
          <w:tcPr>
            <w:tcW w:w="5842" w:type="dxa"/>
          </w:tcPr>
          <w:p w:rsidR="00C54BEF" w:rsidRPr="0024194D" w:rsidRDefault="00C54BEF">
            <w:pPr>
              <w:rPr>
                <w:lang w:val="en-GB"/>
              </w:rPr>
            </w:pPr>
            <w:r w:rsidRPr="00CF7690">
              <w:rPr>
                <w:b/>
                <w:lang w:val="en-GB"/>
              </w:rPr>
              <w:t>F</w:t>
            </w:r>
            <w:r>
              <w:rPr>
                <w:lang w:val="en-GB"/>
              </w:rPr>
              <w:t xml:space="preserve">requent </w:t>
            </w:r>
            <w:r w:rsidRPr="00CF7690">
              <w:rPr>
                <w:b/>
                <w:lang w:val="en-GB"/>
              </w:rPr>
              <w:t>I</w:t>
            </w:r>
            <w:r>
              <w:rPr>
                <w:lang w:val="en-GB"/>
              </w:rPr>
              <w:t>tem</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FP</w:t>
            </w:r>
          </w:p>
        </w:tc>
        <w:tc>
          <w:tcPr>
            <w:tcW w:w="5842" w:type="dxa"/>
          </w:tcPr>
          <w:p w:rsidR="00C54BEF" w:rsidRPr="0024194D" w:rsidRDefault="00C54BEF">
            <w:pPr>
              <w:rPr>
                <w:lang w:val="en-GB"/>
              </w:rPr>
            </w:pPr>
            <w:r w:rsidRPr="00265988">
              <w:rPr>
                <w:b/>
                <w:lang w:val="en-GB"/>
              </w:rPr>
              <w:t>F</w:t>
            </w:r>
            <w:r>
              <w:rPr>
                <w:lang w:val="en-GB"/>
              </w:rPr>
              <w:t xml:space="preserve">requent </w:t>
            </w:r>
            <w:r w:rsidRPr="00265988">
              <w:rPr>
                <w:b/>
                <w:lang w:val="en-GB"/>
              </w:rPr>
              <w:t>P</w:t>
            </w:r>
            <w:r>
              <w:rPr>
                <w:lang w:val="en-GB"/>
              </w:rPr>
              <w:t>attern</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027664">
            <w:pPr>
              <w:jc w:val="left"/>
              <w:rPr>
                <w:b/>
                <w:lang w:val="en-GB"/>
              </w:rPr>
            </w:pPr>
            <w:r>
              <w:rPr>
                <w:b/>
                <w:lang w:val="en-GB"/>
              </w:rPr>
              <w:t>HTML</w:t>
            </w:r>
          </w:p>
        </w:tc>
        <w:tc>
          <w:tcPr>
            <w:tcW w:w="5842" w:type="dxa"/>
          </w:tcPr>
          <w:p w:rsidR="00C54BEF" w:rsidRPr="0024194D" w:rsidRDefault="00C54BEF" w:rsidP="00027664">
            <w:pPr>
              <w:rPr>
                <w:lang w:val="en-GB"/>
              </w:rPr>
            </w:pPr>
            <w:r w:rsidRPr="00027664">
              <w:rPr>
                <w:b/>
                <w:lang w:val="en-GB"/>
              </w:rPr>
              <w:t>H</w:t>
            </w:r>
            <w:r>
              <w:rPr>
                <w:lang w:val="en-GB"/>
              </w:rPr>
              <w:t xml:space="preserve">yper </w:t>
            </w:r>
            <w:r w:rsidRPr="00027664">
              <w:rPr>
                <w:b/>
                <w:lang w:val="en-GB"/>
              </w:rPr>
              <w:t>T</w:t>
            </w:r>
            <w:r>
              <w:rPr>
                <w:lang w:val="en-GB"/>
              </w:rPr>
              <w:t xml:space="preserve">ext </w:t>
            </w:r>
            <w:proofErr w:type="spellStart"/>
            <w:r>
              <w:rPr>
                <w:b/>
                <w:lang w:val="en-GB"/>
              </w:rPr>
              <w:t>M</w:t>
            </w:r>
            <w:r w:rsidRPr="00027664">
              <w:rPr>
                <w:lang w:val="en-GB"/>
              </w:rPr>
              <w:t>arkup</w:t>
            </w:r>
            <w:proofErr w:type="spellEnd"/>
            <w:r>
              <w:rPr>
                <w:b/>
                <w:lang w:val="en-GB"/>
              </w:rPr>
              <w:t xml:space="preserve"> L</w:t>
            </w:r>
            <w:r w:rsidRPr="00027664">
              <w:rPr>
                <w:lang w:val="en-GB"/>
              </w:rPr>
              <w:t>anguage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IR</w:t>
            </w:r>
          </w:p>
        </w:tc>
        <w:tc>
          <w:tcPr>
            <w:tcW w:w="5842" w:type="dxa"/>
          </w:tcPr>
          <w:p w:rsidR="00C54BEF" w:rsidRPr="0024194D" w:rsidRDefault="00C54BEF">
            <w:pPr>
              <w:rPr>
                <w:lang w:val="en-GB"/>
              </w:rPr>
            </w:pPr>
            <w:r w:rsidRPr="00A15DB8">
              <w:rPr>
                <w:b/>
                <w:lang w:val="en-GB"/>
              </w:rPr>
              <w:t>I</w:t>
            </w:r>
            <w:r>
              <w:rPr>
                <w:lang w:val="en-GB"/>
              </w:rPr>
              <w:t xml:space="preserve">nformation </w:t>
            </w:r>
            <w:r w:rsidRPr="00A15DB8">
              <w:rPr>
                <w:b/>
                <w:lang w:val="en-GB"/>
              </w:rPr>
              <w:t>R</w:t>
            </w:r>
            <w:r>
              <w:rPr>
                <w:lang w:val="en-GB"/>
              </w:rPr>
              <w:t>etrieval</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IT</w:t>
            </w:r>
          </w:p>
        </w:tc>
        <w:tc>
          <w:tcPr>
            <w:tcW w:w="5842" w:type="dxa"/>
          </w:tcPr>
          <w:p w:rsidR="00C54BEF" w:rsidRPr="0024194D" w:rsidRDefault="00C54BEF">
            <w:pPr>
              <w:rPr>
                <w:lang w:val="en-GB"/>
              </w:rPr>
            </w:pPr>
            <w:r w:rsidRPr="00EB0C6C">
              <w:rPr>
                <w:b/>
                <w:lang w:val="en-GB"/>
              </w:rPr>
              <w:t>I</w:t>
            </w:r>
            <w:r>
              <w:rPr>
                <w:lang w:val="en-GB"/>
              </w:rPr>
              <w:t xml:space="preserve">nformation </w:t>
            </w:r>
            <w:r w:rsidRPr="00EB0C6C">
              <w:rPr>
                <w:b/>
                <w:lang w:val="en-GB"/>
              </w:rPr>
              <w:t>T</w:t>
            </w:r>
            <w:r>
              <w:rPr>
                <w:lang w:val="en-GB"/>
              </w:rPr>
              <w:t>echnology</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JB</w:t>
            </w:r>
          </w:p>
        </w:tc>
        <w:tc>
          <w:tcPr>
            <w:tcW w:w="5842" w:type="dxa"/>
          </w:tcPr>
          <w:p w:rsidR="00C54BEF" w:rsidRPr="0024194D" w:rsidRDefault="00C54BEF" w:rsidP="001A2C25">
            <w:pPr>
              <w:rPr>
                <w:lang w:val="en-GB"/>
              </w:rPr>
            </w:pPr>
            <w:proofErr w:type="spellStart"/>
            <w:r w:rsidRPr="001A2C25">
              <w:rPr>
                <w:b/>
                <w:lang w:val="en-GB"/>
              </w:rPr>
              <w:t>J</w:t>
            </w:r>
            <w:r>
              <w:rPr>
                <w:lang w:val="en-GB"/>
              </w:rPr>
              <w:t>ava</w:t>
            </w:r>
            <w:r w:rsidRPr="001A2C25">
              <w:rPr>
                <w:b/>
                <w:lang w:val="en-GB"/>
              </w:rPr>
              <w:t>N</w:t>
            </w:r>
            <w:r>
              <w:rPr>
                <w:lang w:val="en-GB"/>
              </w:rPr>
              <w:t>eans</w:t>
            </w:r>
            <w:proofErr w:type="spellEnd"/>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JDBC</w:t>
            </w:r>
          </w:p>
        </w:tc>
        <w:tc>
          <w:tcPr>
            <w:tcW w:w="5842" w:type="dxa"/>
          </w:tcPr>
          <w:p w:rsidR="00C54BEF" w:rsidRPr="0024194D" w:rsidRDefault="00C54BEF" w:rsidP="008F1A27">
            <w:pPr>
              <w:rPr>
                <w:lang w:val="en-GB"/>
              </w:rPr>
            </w:pPr>
            <w:r w:rsidRPr="008F1A27">
              <w:rPr>
                <w:b/>
                <w:lang w:val="en-GB"/>
              </w:rPr>
              <w:t>J</w:t>
            </w:r>
            <w:r>
              <w:rPr>
                <w:lang w:val="en-GB"/>
              </w:rPr>
              <w:t xml:space="preserve">ava </w:t>
            </w:r>
            <w:proofErr w:type="spellStart"/>
            <w:r w:rsidRPr="008F1A27">
              <w:rPr>
                <w:b/>
                <w:lang w:val="en-GB"/>
              </w:rPr>
              <w:t>D</w:t>
            </w:r>
            <w:r>
              <w:rPr>
                <w:lang w:val="en-GB"/>
              </w:rPr>
              <w:t>ata</w:t>
            </w:r>
            <w:r>
              <w:rPr>
                <w:b/>
                <w:lang w:val="en-GB"/>
              </w:rPr>
              <w:t>B</w:t>
            </w:r>
            <w:r>
              <w:rPr>
                <w:lang w:val="en-GB"/>
              </w:rPr>
              <w:t>ase</w:t>
            </w:r>
            <w:proofErr w:type="spellEnd"/>
            <w:r>
              <w:rPr>
                <w:lang w:val="en-GB"/>
              </w:rPr>
              <w:t xml:space="preserve"> </w:t>
            </w:r>
            <w:r w:rsidRPr="008F1A27">
              <w:rPr>
                <w:b/>
                <w:lang w:val="en-GB"/>
              </w:rPr>
              <w:t>C</w:t>
            </w:r>
            <w:r>
              <w:rPr>
                <w:lang w:val="en-GB"/>
              </w:rPr>
              <w:t>onnection</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JDOM</w:t>
            </w:r>
          </w:p>
        </w:tc>
        <w:tc>
          <w:tcPr>
            <w:tcW w:w="5842" w:type="dxa"/>
          </w:tcPr>
          <w:p w:rsidR="00C54BEF" w:rsidRPr="0024194D" w:rsidRDefault="00C54BEF">
            <w:pPr>
              <w:rPr>
                <w:lang w:val="en-GB"/>
              </w:rPr>
            </w:pPr>
            <w:r w:rsidRPr="00D636D9">
              <w:rPr>
                <w:b/>
                <w:lang w:val="en-GB"/>
              </w:rPr>
              <w:t>J</w:t>
            </w:r>
            <w:r>
              <w:rPr>
                <w:lang w:val="en-GB"/>
              </w:rPr>
              <w:t xml:space="preserve">ava </w:t>
            </w:r>
            <w:r w:rsidRPr="00D636D9">
              <w:rPr>
                <w:b/>
                <w:lang w:val="en-GB"/>
              </w:rPr>
              <w:t>D</w:t>
            </w:r>
            <w:r>
              <w:rPr>
                <w:lang w:val="en-GB"/>
              </w:rPr>
              <w:t xml:space="preserve">ocument </w:t>
            </w:r>
            <w:r w:rsidRPr="00D636D9">
              <w:rPr>
                <w:b/>
                <w:lang w:val="en-GB"/>
              </w:rPr>
              <w:t>O</w:t>
            </w:r>
            <w:r>
              <w:rPr>
                <w:lang w:val="en-GB"/>
              </w:rPr>
              <w:t xml:space="preserve">bject </w:t>
            </w:r>
            <w:r w:rsidRPr="00D636D9">
              <w:rPr>
                <w:b/>
                <w:lang w:val="en-GB"/>
              </w:rPr>
              <w:t>M</w:t>
            </w:r>
            <w:r>
              <w:rPr>
                <w:lang w:val="en-GB"/>
              </w:rPr>
              <w:t>odel</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JSP</w:t>
            </w:r>
          </w:p>
        </w:tc>
        <w:tc>
          <w:tcPr>
            <w:tcW w:w="5842" w:type="dxa"/>
          </w:tcPr>
          <w:p w:rsidR="00C54BEF" w:rsidRPr="0024194D" w:rsidRDefault="00C54BEF">
            <w:pPr>
              <w:rPr>
                <w:lang w:val="en-GB"/>
              </w:rPr>
            </w:pPr>
            <w:r w:rsidRPr="000F2225">
              <w:rPr>
                <w:b/>
                <w:lang w:val="en-GB"/>
              </w:rPr>
              <w:t>J</w:t>
            </w:r>
            <w:r>
              <w:rPr>
                <w:lang w:val="en-GB"/>
              </w:rPr>
              <w:t xml:space="preserve">ava </w:t>
            </w:r>
            <w:r w:rsidRPr="000F2225">
              <w:rPr>
                <w:b/>
                <w:lang w:val="en-GB"/>
              </w:rPr>
              <w:t>S</w:t>
            </w:r>
            <w:r>
              <w:rPr>
                <w:lang w:val="en-GB"/>
              </w:rPr>
              <w:t xml:space="preserve">erver </w:t>
            </w:r>
            <w:r w:rsidRPr="000F2225">
              <w:rPr>
                <w:b/>
                <w:lang w:val="en-GB"/>
              </w:rPr>
              <w:t>P</w:t>
            </w:r>
            <w:r>
              <w:rPr>
                <w:lang w:val="en-GB"/>
              </w:rPr>
              <w:t>age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JVM</w:t>
            </w:r>
          </w:p>
        </w:tc>
        <w:tc>
          <w:tcPr>
            <w:tcW w:w="5842" w:type="dxa"/>
          </w:tcPr>
          <w:p w:rsidR="00C54BEF" w:rsidRPr="0024194D" w:rsidRDefault="00C54BEF">
            <w:pPr>
              <w:rPr>
                <w:lang w:val="en-GB"/>
              </w:rPr>
            </w:pPr>
            <w:r w:rsidRPr="00A92AE1">
              <w:rPr>
                <w:b/>
                <w:lang w:val="en-GB"/>
              </w:rPr>
              <w:t>J</w:t>
            </w:r>
            <w:r>
              <w:rPr>
                <w:lang w:val="en-GB"/>
              </w:rPr>
              <w:t xml:space="preserve">ava </w:t>
            </w:r>
            <w:r w:rsidRPr="00A92AE1">
              <w:rPr>
                <w:b/>
                <w:lang w:val="en-GB"/>
              </w:rPr>
              <w:t>V</w:t>
            </w:r>
            <w:r>
              <w:rPr>
                <w:lang w:val="en-GB"/>
              </w:rPr>
              <w:t xml:space="preserve">irtual </w:t>
            </w:r>
            <w:r w:rsidRPr="00A92AE1">
              <w:rPr>
                <w:b/>
                <w:lang w:val="en-GB"/>
              </w:rPr>
              <w:t>M</w:t>
            </w:r>
            <w:r>
              <w:rPr>
                <w:lang w:val="en-GB"/>
              </w:rPr>
              <w:t>achine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KD</w:t>
            </w:r>
          </w:p>
        </w:tc>
        <w:tc>
          <w:tcPr>
            <w:tcW w:w="5842" w:type="dxa"/>
          </w:tcPr>
          <w:p w:rsidR="00C54BEF" w:rsidRPr="0024194D" w:rsidRDefault="00C54BEF">
            <w:pPr>
              <w:rPr>
                <w:lang w:val="en-GB"/>
              </w:rPr>
            </w:pPr>
            <w:r w:rsidRPr="0024194D">
              <w:rPr>
                <w:b/>
                <w:lang w:val="en-GB"/>
              </w:rPr>
              <w:t>K</w:t>
            </w:r>
            <w:r w:rsidRPr="0024194D">
              <w:rPr>
                <w:lang w:val="en-GB"/>
              </w:rPr>
              <w:t xml:space="preserve">nowledge </w:t>
            </w:r>
            <w:r w:rsidRPr="0024194D">
              <w:rPr>
                <w:b/>
                <w:lang w:val="en-GB"/>
              </w:rPr>
              <w:t>D</w:t>
            </w:r>
            <w:r w:rsidRPr="0024194D">
              <w:rPr>
                <w:lang w:val="en-GB"/>
              </w:rPr>
              <w:t>iscovery</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MVC</w:t>
            </w:r>
          </w:p>
        </w:tc>
        <w:tc>
          <w:tcPr>
            <w:tcW w:w="5842" w:type="dxa"/>
          </w:tcPr>
          <w:p w:rsidR="00C54BEF" w:rsidRPr="0024194D" w:rsidRDefault="00C54BEF">
            <w:pPr>
              <w:rPr>
                <w:lang w:val="en-GB"/>
              </w:rPr>
            </w:pPr>
            <w:r w:rsidRPr="0025465E">
              <w:rPr>
                <w:b/>
                <w:lang w:val="en-GB"/>
              </w:rPr>
              <w:t>M</w:t>
            </w:r>
            <w:r>
              <w:rPr>
                <w:lang w:val="en-GB"/>
              </w:rPr>
              <w:t xml:space="preserve">odel </w:t>
            </w:r>
            <w:r w:rsidRPr="0025465E">
              <w:rPr>
                <w:b/>
                <w:lang w:val="en-GB"/>
              </w:rPr>
              <w:t>V</w:t>
            </w:r>
            <w:r>
              <w:rPr>
                <w:lang w:val="en-GB"/>
              </w:rPr>
              <w:t xml:space="preserve">iew </w:t>
            </w:r>
            <w:r w:rsidRPr="0025465E">
              <w:rPr>
                <w:b/>
                <w:lang w:val="en-GB"/>
              </w:rPr>
              <w:t>C</w:t>
            </w:r>
            <w:r>
              <w:rPr>
                <w:lang w:val="en-GB"/>
              </w:rPr>
              <w:t>ontroller</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OWL</w:t>
            </w:r>
          </w:p>
        </w:tc>
        <w:tc>
          <w:tcPr>
            <w:tcW w:w="5842" w:type="dxa"/>
          </w:tcPr>
          <w:p w:rsidR="00C54BEF" w:rsidRPr="0024194D" w:rsidRDefault="00C54BEF" w:rsidP="00027664">
            <w:pPr>
              <w:rPr>
                <w:lang w:val="en-GB"/>
              </w:rPr>
            </w:pPr>
            <w:r w:rsidRPr="00027664">
              <w:rPr>
                <w:b/>
                <w:lang w:val="en-GB"/>
              </w:rPr>
              <w:t>W</w:t>
            </w:r>
            <w:r>
              <w:rPr>
                <w:lang w:val="en-GB"/>
              </w:rPr>
              <w:t xml:space="preserve">eb </w:t>
            </w:r>
            <w:r w:rsidRPr="00027664">
              <w:rPr>
                <w:b/>
                <w:lang w:val="en-GB"/>
              </w:rPr>
              <w:t>O</w:t>
            </w:r>
            <w:r>
              <w:rPr>
                <w:lang w:val="en-GB"/>
              </w:rPr>
              <w:t xml:space="preserve">ntology </w:t>
            </w:r>
            <w:r w:rsidRPr="00027664">
              <w:rPr>
                <w:b/>
                <w:lang w:val="en-GB"/>
              </w:rPr>
              <w:t>L</w:t>
            </w:r>
            <w:r>
              <w:rPr>
                <w:lang w:val="en-GB"/>
              </w:rPr>
              <w:t>anguage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RDF</w:t>
            </w:r>
          </w:p>
        </w:tc>
        <w:tc>
          <w:tcPr>
            <w:tcW w:w="5842" w:type="dxa"/>
          </w:tcPr>
          <w:p w:rsidR="00C54BEF" w:rsidRPr="0024194D" w:rsidRDefault="00C54BEF">
            <w:pPr>
              <w:rPr>
                <w:lang w:val="en-GB"/>
              </w:rPr>
            </w:pPr>
            <w:r w:rsidRPr="00EB0C6C">
              <w:rPr>
                <w:b/>
                <w:lang w:val="en-GB"/>
              </w:rPr>
              <w:t>R</w:t>
            </w:r>
            <w:r>
              <w:rPr>
                <w:lang w:val="en-GB"/>
              </w:rPr>
              <w:t xml:space="preserve">esource </w:t>
            </w:r>
            <w:r w:rsidRPr="00EB0C6C">
              <w:rPr>
                <w:b/>
                <w:lang w:val="en-GB"/>
              </w:rPr>
              <w:t>D</w:t>
            </w:r>
            <w:r>
              <w:rPr>
                <w:lang w:val="en-GB"/>
              </w:rPr>
              <w:t xml:space="preserve">escription </w:t>
            </w:r>
            <w:r w:rsidRPr="00EB0C6C">
              <w:rPr>
                <w:b/>
                <w:lang w:val="en-GB"/>
              </w:rPr>
              <w:t>F</w:t>
            </w:r>
            <w:r>
              <w:rPr>
                <w:lang w:val="en-GB"/>
              </w:rPr>
              <w:t>ramework</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RM</w:t>
            </w:r>
          </w:p>
        </w:tc>
        <w:tc>
          <w:tcPr>
            <w:tcW w:w="5842" w:type="dxa"/>
          </w:tcPr>
          <w:p w:rsidR="00C54BEF" w:rsidRPr="0024194D" w:rsidRDefault="00C54BEF">
            <w:pPr>
              <w:rPr>
                <w:lang w:val="en-GB"/>
              </w:rPr>
            </w:pPr>
            <w:proofErr w:type="spellStart"/>
            <w:r w:rsidRPr="00C54BEF">
              <w:rPr>
                <w:b/>
                <w:lang w:val="en-GB"/>
              </w:rPr>
              <w:t>R</w:t>
            </w:r>
            <w:r>
              <w:rPr>
                <w:lang w:val="en-GB"/>
              </w:rPr>
              <w:t>apid</w:t>
            </w:r>
            <w:r w:rsidRPr="00C54BEF">
              <w:rPr>
                <w:b/>
                <w:lang w:val="en-GB"/>
              </w:rPr>
              <w:t>M</w:t>
            </w:r>
            <w:r>
              <w:rPr>
                <w:lang w:val="en-GB"/>
              </w:rPr>
              <w:t>iner</w:t>
            </w:r>
            <w:proofErr w:type="spellEnd"/>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SQL</w:t>
            </w:r>
          </w:p>
        </w:tc>
        <w:tc>
          <w:tcPr>
            <w:tcW w:w="5842" w:type="dxa"/>
          </w:tcPr>
          <w:p w:rsidR="00C54BEF" w:rsidRPr="0024194D" w:rsidRDefault="00C54BEF">
            <w:pPr>
              <w:rPr>
                <w:lang w:val="en-GB"/>
              </w:rPr>
            </w:pPr>
            <w:r w:rsidRPr="00EB0C6C">
              <w:rPr>
                <w:b/>
                <w:lang w:val="en-GB"/>
              </w:rPr>
              <w:t>S</w:t>
            </w:r>
            <w:r>
              <w:rPr>
                <w:lang w:val="en-GB"/>
              </w:rPr>
              <w:t xml:space="preserve">tructured </w:t>
            </w:r>
            <w:r w:rsidRPr="00EB0C6C">
              <w:rPr>
                <w:b/>
                <w:lang w:val="en-GB"/>
              </w:rPr>
              <w:t>Q</w:t>
            </w:r>
            <w:r>
              <w:rPr>
                <w:lang w:val="en-GB"/>
              </w:rPr>
              <w:t xml:space="preserve">uery </w:t>
            </w:r>
            <w:r w:rsidRPr="00EB0C6C">
              <w:rPr>
                <w:b/>
                <w:lang w:val="en-GB"/>
              </w:rPr>
              <w:t>L</w:t>
            </w:r>
            <w:r>
              <w:rPr>
                <w:lang w:val="en-GB"/>
              </w:rPr>
              <w:t>anguage</w:t>
            </w:r>
          </w:p>
        </w:tc>
      </w:tr>
      <w:tr w:rsidR="00C54BEF" w:rsidRPr="00192BA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TF-IDF</w:t>
            </w:r>
          </w:p>
        </w:tc>
        <w:tc>
          <w:tcPr>
            <w:tcW w:w="5842" w:type="dxa"/>
          </w:tcPr>
          <w:p w:rsidR="00C54BEF" w:rsidRPr="0024194D" w:rsidRDefault="00C54BEF">
            <w:pPr>
              <w:rPr>
                <w:lang w:val="en-GB"/>
              </w:rPr>
            </w:pPr>
            <w:r w:rsidRPr="00EB0C6C">
              <w:rPr>
                <w:b/>
                <w:lang w:val="en-GB"/>
              </w:rPr>
              <w:t>T</w:t>
            </w:r>
            <w:r>
              <w:rPr>
                <w:lang w:val="en-GB"/>
              </w:rPr>
              <w:t xml:space="preserve">erm </w:t>
            </w:r>
            <w:r w:rsidRPr="00EB0C6C">
              <w:rPr>
                <w:b/>
                <w:lang w:val="en-GB"/>
              </w:rPr>
              <w:t>F</w:t>
            </w:r>
            <w:r>
              <w:rPr>
                <w:lang w:val="en-GB"/>
              </w:rPr>
              <w:t xml:space="preserve">requency – </w:t>
            </w:r>
            <w:r w:rsidRPr="00EB0C6C">
              <w:rPr>
                <w:b/>
                <w:lang w:val="en-GB"/>
              </w:rPr>
              <w:t>I</w:t>
            </w:r>
            <w:r>
              <w:rPr>
                <w:lang w:val="en-GB"/>
              </w:rPr>
              <w:t xml:space="preserve">nverse </w:t>
            </w:r>
            <w:r w:rsidRPr="00EB0C6C">
              <w:rPr>
                <w:b/>
                <w:lang w:val="en-GB"/>
              </w:rPr>
              <w:t>D</w:t>
            </w:r>
            <w:r>
              <w:rPr>
                <w:lang w:val="en-GB"/>
              </w:rPr>
              <w:t xml:space="preserve">ocument </w:t>
            </w:r>
            <w:r w:rsidRPr="00EB0C6C">
              <w:rPr>
                <w:b/>
                <w:lang w:val="en-GB"/>
              </w:rPr>
              <w:t>F</w:t>
            </w:r>
            <w:r>
              <w:rPr>
                <w:lang w:val="en-GB"/>
              </w:rPr>
              <w:t>requency</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TID</w:t>
            </w:r>
          </w:p>
        </w:tc>
        <w:tc>
          <w:tcPr>
            <w:tcW w:w="5842" w:type="dxa"/>
          </w:tcPr>
          <w:p w:rsidR="00C54BEF" w:rsidRPr="0024194D" w:rsidRDefault="00C54BEF">
            <w:pPr>
              <w:rPr>
                <w:lang w:val="en-GB"/>
              </w:rPr>
            </w:pPr>
            <w:r w:rsidRPr="00265988">
              <w:rPr>
                <w:b/>
                <w:lang w:val="en-GB"/>
              </w:rPr>
              <w:t>T</w:t>
            </w:r>
            <w:r>
              <w:rPr>
                <w:lang w:val="en-GB"/>
              </w:rPr>
              <w:t xml:space="preserve">ransaction </w:t>
            </w:r>
            <w:proofErr w:type="spellStart"/>
            <w:r w:rsidRPr="00265988">
              <w:rPr>
                <w:b/>
                <w:lang w:val="en-GB"/>
              </w:rPr>
              <w:t>ID</w:t>
            </w:r>
            <w:r>
              <w:rPr>
                <w:lang w:val="en-GB"/>
              </w:rPr>
              <w:t>entification</w:t>
            </w:r>
            <w:proofErr w:type="spellEnd"/>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UML</w:t>
            </w:r>
          </w:p>
        </w:tc>
        <w:tc>
          <w:tcPr>
            <w:tcW w:w="5842" w:type="dxa"/>
          </w:tcPr>
          <w:p w:rsidR="00C54BEF" w:rsidRPr="0024194D" w:rsidRDefault="00C54BEF">
            <w:pPr>
              <w:rPr>
                <w:lang w:val="en-GB"/>
              </w:rPr>
            </w:pPr>
            <w:r w:rsidRPr="0024194D">
              <w:rPr>
                <w:b/>
                <w:lang w:val="en-GB"/>
              </w:rPr>
              <w:t>U</w:t>
            </w:r>
            <w:r w:rsidRPr="0024194D">
              <w:rPr>
                <w:lang w:val="en-GB"/>
              </w:rPr>
              <w:t xml:space="preserve">nified </w:t>
            </w:r>
            <w:r w:rsidRPr="0024194D">
              <w:rPr>
                <w:b/>
                <w:lang w:val="en-GB"/>
              </w:rPr>
              <w:t>M</w:t>
            </w:r>
            <w:r w:rsidRPr="0024194D">
              <w:rPr>
                <w:lang w:val="en-GB"/>
              </w:rPr>
              <w:t xml:space="preserve">odelling </w:t>
            </w:r>
            <w:r w:rsidRPr="0024194D">
              <w:rPr>
                <w:b/>
                <w:lang w:val="en-GB"/>
              </w:rPr>
              <w:t>L</w:t>
            </w:r>
            <w:r w:rsidRPr="0024194D">
              <w:rPr>
                <w:lang w:val="en-GB"/>
              </w:rPr>
              <w:t>anguage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USD</w:t>
            </w:r>
          </w:p>
        </w:tc>
        <w:tc>
          <w:tcPr>
            <w:tcW w:w="5842" w:type="dxa"/>
          </w:tcPr>
          <w:p w:rsidR="00C54BEF" w:rsidRPr="0024194D" w:rsidRDefault="00C54BEF">
            <w:pPr>
              <w:rPr>
                <w:lang w:val="en-GB"/>
              </w:rPr>
            </w:pPr>
            <w:r w:rsidRPr="008F1A27">
              <w:rPr>
                <w:b/>
                <w:lang w:val="en-GB"/>
              </w:rPr>
              <w:t>U</w:t>
            </w:r>
            <w:r>
              <w:rPr>
                <w:lang w:val="en-GB"/>
              </w:rPr>
              <w:t xml:space="preserve">ML </w:t>
            </w:r>
            <w:r w:rsidRPr="008F1A27">
              <w:rPr>
                <w:b/>
                <w:lang w:val="en-GB"/>
              </w:rPr>
              <w:t>S</w:t>
            </w:r>
            <w:r>
              <w:rPr>
                <w:lang w:val="en-GB"/>
              </w:rPr>
              <w:t xml:space="preserve">tate </w:t>
            </w:r>
            <w:r w:rsidRPr="008F1A27">
              <w:rPr>
                <w:b/>
                <w:lang w:val="en-GB"/>
              </w:rPr>
              <w:t>D</w:t>
            </w:r>
            <w:r>
              <w:rPr>
                <w:lang w:val="en-GB"/>
              </w:rPr>
              <w:t>iagram</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USQD</w:t>
            </w:r>
          </w:p>
        </w:tc>
        <w:tc>
          <w:tcPr>
            <w:tcW w:w="5842" w:type="dxa"/>
          </w:tcPr>
          <w:p w:rsidR="00C54BEF" w:rsidRPr="0024194D" w:rsidRDefault="00C54BEF">
            <w:pPr>
              <w:rPr>
                <w:lang w:val="en-GB"/>
              </w:rPr>
            </w:pPr>
            <w:r w:rsidRPr="008F1A27">
              <w:rPr>
                <w:b/>
                <w:lang w:val="en-GB"/>
              </w:rPr>
              <w:t>U</w:t>
            </w:r>
            <w:r>
              <w:rPr>
                <w:lang w:val="en-GB"/>
              </w:rPr>
              <w:t xml:space="preserve">ML </w:t>
            </w:r>
            <w:proofErr w:type="spellStart"/>
            <w:r w:rsidRPr="008F1A27">
              <w:rPr>
                <w:b/>
                <w:lang w:val="en-GB"/>
              </w:rPr>
              <w:t>S</w:t>
            </w:r>
            <w:r>
              <w:rPr>
                <w:lang w:val="en-GB"/>
              </w:rPr>
              <w:t>e</w:t>
            </w:r>
            <w:r w:rsidRPr="008F1A27">
              <w:rPr>
                <w:b/>
                <w:lang w:val="en-GB"/>
              </w:rPr>
              <w:t>Q</w:t>
            </w:r>
            <w:r>
              <w:rPr>
                <w:lang w:val="en-GB"/>
              </w:rPr>
              <w:t>uence</w:t>
            </w:r>
            <w:proofErr w:type="spellEnd"/>
            <w:r>
              <w:rPr>
                <w:lang w:val="en-GB"/>
              </w:rPr>
              <w:t xml:space="preserve"> </w:t>
            </w:r>
            <w:r w:rsidRPr="008F1A27">
              <w:rPr>
                <w:b/>
                <w:lang w:val="en-GB"/>
              </w:rPr>
              <w:t>D</w:t>
            </w:r>
            <w:r>
              <w:rPr>
                <w:lang w:val="en-GB"/>
              </w:rPr>
              <w:t>iagram</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8F1A27">
            <w:pPr>
              <w:jc w:val="left"/>
              <w:rPr>
                <w:b/>
                <w:lang w:val="en-GB"/>
              </w:rPr>
            </w:pPr>
            <w:r>
              <w:rPr>
                <w:b/>
                <w:lang w:val="en-GB"/>
              </w:rPr>
              <w:t>UUC</w:t>
            </w:r>
          </w:p>
        </w:tc>
        <w:tc>
          <w:tcPr>
            <w:tcW w:w="5842" w:type="dxa"/>
          </w:tcPr>
          <w:p w:rsidR="00C54BEF" w:rsidRPr="0024194D" w:rsidRDefault="00C54BEF">
            <w:pPr>
              <w:rPr>
                <w:lang w:val="en-GB"/>
              </w:rPr>
            </w:pPr>
            <w:r w:rsidRPr="008F1A27">
              <w:rPr>
                <w:b/>
                <w:lang w:val="en-GB"/>
              </w:rPr>
              <w:t>U</w:t>
            </w:r>
            <w:r>
              <w:rPr>
                <w:lang w:val="en-GB"/>
              </w:rPr>
              <w:t xml:space="preserve">ML </w:t>
            </w:r>
            <w:r w:rsidRPr="008F1A27">
              <w:rPr>
                <w:b/>
                <w:lang w:val="en-GB"/>
              </w:rPr>
              <w:t>U</w:t>
            </w:r>
            <w:r>
              <w:rPr>
                <w:lang w:val="en-GB"/>
              </w:rPr>
              <w:t xml:space="preserve">se </w:t>
            </w:r>
            <w:r w:rsidRPr="008F1A27">
              <w:rPr>
                <w:b/>
                <w:lang w:val="en-GB"/>
              </w:rPr>
              <w:t>C</w:t>
            </w:r>
            <w:r>
              <w:rPr>
                <w:lang w:val="en-GB"/>
              </w:rPr>
              <w:t>ase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VSM</w:t>
            </w:r>
          </w:p>
        </w:tc>
        <w:tc>
          <w:tcPr>
            <w:tcW w:w="5842" w:type="dxa"/>
          </w:tcPr>
          <w:p w:rsidR="00C54BEF" w:rsidRPr="0024194D" w:rsidRDefault="00C54BEF">
            <w:pPr>
              <w:rPr>
                <w:lang w:val="en-GB"/>
              </w:rPr>
            </w:pPr>
            <w:r w:rsidRPr="00EB0C6C">
              <w:rPr>
                <w:b/>
                <w:lang w:val="en-GB"/>
              </w:rPr>
              <w:t>V</w:t>
            </w:r>
            <w:r>
              <w:rPr>
                <w:lang w:val="en-GB"/>
              </w:rPr>
              <w:t xml:space="preserve">ector </w:t>
            </w:r>
            <w:r w:rsidRPr="00EB0C6C">
              <w:rPr>
                <w:b/>
                <w:lang w:val="en-GB"/>
              </w:rPr>
              <w:t>S</w:t>
            </w:r>
            <w:r>
              <w:rPr>
                <w:lang w:val="en-GB"/>
              </w:rPr>
              <w:t xml:space="preserve">pace </w:t>
            </w:r>
            <w:r w:rsidRPr="00EB0C6C">
              <w:rPr>
                <w:b/>
                <w:lang w:val="en-GB"/>
              </w:rPr>
              <w:t>M</w:t>
            </w:r>
            <w:r>
              <w:rPr>
                <w:lang w:val="en-GB"/>
              </w:rPr>
              <w:t>odel</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W3C</w:t>
            </w:r>
          </w:p>
        </w:tc>
        <w:tc>
          <w:tcPr>
            <w:tcW w:w="5842" w:type="dxa"/>
          </w:tcPr>
          <w:p w:rsidR="00C54BEF" w:rsidRPr="0024194D" w:rsidRDefault="00C54BEF">
            <w:pPr>
              <w:rPr>
                <w:lang w:val="en-GB"/>
              </w:rPr>
            </w:pPr>
            <w:r w:rsidRPr="00EB0C6C">
              <w:rPr>
                <w:b/>
                <w:lang w:val="en-GB"/>
              </w:rPr>
              <w:t>W</w:t>
            </w:r>
            <w:r>
              <w:rPr>
                <w:lang w:val="en-GB"/>
              </w:rPr>
              <w:t xml:space="preserve">orld </w:t>
            </w:r>
            <w:r w:rsidRPr="00EB0C6C">
              <w:rPr>
                <w:b/>
                <w:lang w:val="en-GB"/>
              </w:rPr>
              <w:t>W</w:t>
            </w:r>
            <w:r>
              <w:rPr>
                <w:lang w:val="en-GB"/>
              </w:rPr>
              <w:t xml:space="preserve">ide </w:t>
            </w:r>
            <w:r w:rsidRPr="00EB0C6C">
              <w:rPr>
                <w:b/>
                <w:lang w:val="en-GB"/>
              </w:rPr>
              <w:t>W</w:t>
            </w:r>
            <w:r>
              <w:rPr>
                <w:lang w:val="en-GB"/>
              </w:rPr>
              <w:t xml:space="preserve">eb </w:t>
            </w:r>
            <w:r w:rsidRPr="00EB0C6C">
              <w:rPr>
                <w:b/>
                <w:lang w:val="en-GB"/>
              </w:rPr>
              <w:t>C</w:t>
            </w:r>
            <w:r>
              <w:rPr>
                <w:lang w:val="en-GB"/>
              </w:rPr>
              <w:t>onsortium</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XML</w:t>
            </w:r>
          </w:p>
        </w:tc>
        <w:tc>
          <w:tcPr>
            <w:tcW w:w="5842" w:type="dxa"/>
          </w:tcPr>
          <w:p w:rsidR="00C54BEF" w:rsidRPr="0024194D" w:rsidRDefault="00C54BEF">
            <w:pPr>
              <w:rPr>
                <w:lang w:val="en-GB"/>
              </w:rPr>
            </w:pPr>
            <w:proofErr w:type="spellStart"/>
            <w:r w:rsidRPr="0024194D">
              <w:rPr>
                <w:lang w:val="en-GB"/>
              </w:rPr>
              <w:t>e</w:t>
            </w:r>
            <w:r w:rsidRPr="0024194D">
              <w:rPr>
                <w:b/>
                <w:lang w:val="en-GB"/>
              </w:rPr>
              <w:t>X</w:t>
            </w:r>
            <w:r w:rsidRPr="0024194D">
              <w:rPr>
                <w:lang w:val="en-GB"/>
              </w:rPr>
              <w:t>tensible</w:t>
            </w:r>
            <w:proofErr w:type="spellEnd"/>
            <w:r w:rsidRPr="0024194D">
              <w:rPr>
                <w:lang w:val="en-GB"/>
              </w:rPr>
              <w:t xml:space="preserve"> </w:t>
            </w:r>
            <w:proofErr w:type="spellStart"/>
            <w:r w:rsidRPr="0024194D">
              <w:rPr>
                <w:b/>
                <w:lang w:val="en-GB"/>
              </w:rPr>
              <w:t>M</w:t>
            </w:r>
            <w:r w:rsidRPr="0024194D">
              <w:rPr>
                <w:lang w:val="en-GB"/>
              </w:rPr>
              <w:t>arkup</w:t>
            </w:r>
            <w:proofErr w:type="spellEnd"/>
            <w:r w:rsidRPr="0024194D">
              <w:rPr>
                <w:lang w:val="en-GB"/>
              </w:rPr>
              <w:t xml:space="preserve"> </w:t>
            </w:r>
            <w:r w:rsidRPr="0024194D">
              <w:rPr>
                <w:b/>
                <w:lang w:val="en-GB"/>
              </w:rPr>
              <w:t>L</w:t>
            </w:r>
            <w:r w:rsidRPr="0024194D">
              <w:rPr>
                <w:lang w:val="en-GB"/>
              </w:rPr>
              <w:t>anguage</w:t>
            </w:r>
          </w:p>
        </w:tc>
      </w:tr>
      <w:tr w:rsidR="00A15DB8" w:rsidRPr="00A15DB8" w:rsidTr="007015CC">
        <w:tc>
          <w:tcPr>
            <w:tcW w:w="1101" w:type="dxa"/>
            <w:vAlign w:val="center"/>
          </w:tcPr>
          <w:p w:rsidR="00A15DB8" w:rsidRPr="0024194D" w:rsidRDefault="00A15DB8" w:rsidP="00C0676A">
            <w:pPr>
              <w:jc w:val="center"/>
              <w:rPr>
                <w:lang w:val="en-GB"/>
              </w:rPr>
            </w:pPr>
          </w:p>
        </w:tc>
        <w:tc>
          <w:tcPr>
            <w:tcW w:w="1701" w:type="dxa"/>
            <w:vAlign w:val="center"/>
          </w:tcPr>
          <w:p w:rsidR="00A15DB8" w:rsidRDefault="00A15DB8" w:rsidP="007015CC">
            <w:pPr>
              <w:jc w:val="left"/>
              <w:rPr>
                <w:b/>
                <w:lang w:val="en-GB"/>
              </w:rPr>
            </w:pPr>
          </w:p>
        </w:tc>
        <w:tc>
          <w:tcPr>
            <w:tcW w:w="5842" w:type="dxa"/>
          </w:tcPr>
          <w:p w:rsidR="00A15DB8" w:rsidRPr="0024194D" w:rsidRDefault="00A15DB8">
            <w:pPr>
              <w:rPr>
                <w:lang w:val="en-GB"/>
              </w:rPr>
            </w:pPr>
          </w:p>
        </w:tc>
      </w:tr>
      <w:tr w:rsidR="00A15DB8" w:rsidRPr="00A15DB8" w:rsidTr="007015CC">
        <w:tc>
          <w:tcPr>
            <w:tcW w:w="1101" w:type="dxa"/>
            <w:vAlign w:val="center"/>
          </w:tcPr>
          <w:p w:rsidR="00A15DB8" w:rsidRPr="0024194D" w:rsidRDefault="00A15DB8" w:rsidP="00C0676A">
            <w:pPr>
              <w:jc w:val="center"/>
              <w:rPr>
                <w:lang w:val="en-GB"/>
              </w:rPr>
            </w:pPr>
          </w:p>
        </w:tc>
        <w:tc>
          <w:tcPr>
            <w:tcW w:w="1701" w:type="dxa"/>
            <w:vAlign w:val="center"/>
          </w:tcPr>
          <w:p w:rsidR="00A15DB8" w:rsidRDefault="00A15DB8" w:rsidP="007015CC">
            <w:pPr>
              <w:jc w:val="left"/>
              <w:rPr>
                <w:b/>
                <w:lang w:val="en-GB"/>
              </w:rPr>
            </w:pPr>
          </w:p>
        </w:tc>
        <w:tc>
          <w:tcPr>
            <w:tcW w:w="5842" w:type="dxa"/>
          </w:tcPr>
          <w:p w:rsidR="00A15DB8" w:rsidRPr="0024194D" w:rsidRDefault="00A15DB8">
            <w:pPr>
              <w:rPr>
                <w:lang w:val="en-GB"/>
              </w:rPr>
            </w:pPr>
          </w:p>
        </w:tc>
      </w:tr>
    </w:tbl>
    <w:p w:rsidR="00C0676A" w:rsidRPr="0024194D" w:rsidRDefault="00C0676A">
      <w:pPr>
        <w:rPr>
          <w:lang w:val="en-GB"/>
        </w:rPr>
      </w:pPr>
    </w:p>
    <w:p w:rsidR="00C0676A" w:rsidRPr="0024194D" w:rsidRDefault="00C0676A">
      <w:pPr>
        <w:rPr>
          <w:lang w:val="en-GB"/>
        </w:rPr>
      </w:pPr>
    </w:p>
    <w:p w:rsidR="00447577" w:rsidRDefault="00C0676A">
      <w:pPr>
        <w:rPr>
          <w:lang w:val="en-GB"/>
        </w:rPr>
      </w:pPr>
      <w:r w:rsidRPr="0024194D">
        <w:rPr>
          <w:lang w:val="en-GB"/>
        </w:rPr>
        <w:br w:type="page"/>
      </w:r>
    </w:p>
    <w:p w:rsidR="00264CFE" w:rsidRDefault="00264CFE">
      <w:pPr>
        <w:rPr>
          <w:lang w:val="en-GB"/>
        </w:rPr>
      </w:pPr>
    </w:p>
    <w:p w:rsidR="002A1C54" w:rsidRDefault="002A1C54">
      <w:pPr>
        <w:rPr>
          <w:lang w:val="en-GB"/>
        </w:rPr>
        <w:sectPr w:rsidR="002A1C54" w:rsidSect="00264CFE">
          <w:footerReference w:type="default" r:id="rId24"/>
          <w:footerReference w:type="first" r:id="rId25"/>
          <w:pgSz w:w="11906" w:h="16838"/>
          <w:pgMar w:top="1417" w:right="1701" w:bottom="1417" w:left="1701" w:header="708" w:footer="708" w:gutter="0"/>
          <w:pgNumType w:fmt="upperRoman" w:start="1"/>
          <w:cols w:space="708"/>
          <w:titlePg/>
          <w:docGrid w:linePitch="360"/>
        </w:sectPr>
      </w:pPr>
    </w:p>
    <w:p w:rsidR="00AB3EE0" w:rsidRDefault="00AB3EE0" w:rsidP="00C30260">
      <w:pPr>
        <w:pStyle w:val="Heading1"/>
        <w:numPr>
          <w:ilvl w:val="0"/>
          <w:numId w:val="3"/>
        </w:numPr>
        <w:rPr>
          <w:lang w:val="en-GB"/>
        </w:rPr>
      </w:pPr>
      <w:bookmarkStart w:id="72" w:name="_Toc397995070"/>
      <w:commentRangeStart w:id="73"/>
      <w:r w:rsidRPr="0024194D">
        <w:rPr>
          <w:lang w:val="en-GB"/>
        </w:rPr>
        <w:lastRenderedPageBreak/>
        <w:t>Introduction</w:t>
      </w:r>
      <w:bookmarkEnd w:id="0"/>
      <w:bookmarkEnd w:id="72"/>
      <w:commentRangeEnd w:id="73"/>
      <w:r w:rsidR="003E3EAA">
        <w:rPr>
          <w:rStyle w:val="CommentReference"/>
          <w:rFonts w:eastAsiaTheme="minorHAnsi" w:cstheme="minorBidi"/>
          <w:b w:val="0"/>
          <w:bCs w:val="0"/>
        </w:rPr>
        <w:commentReference w:id="73"/>
      </w:r>
    </w:p>
    <w:p w:rsidR="004D5E2A" w:rsidRDefault="004D5E2A" w:rsidP="004D5E2A">
      <w:pPr>
        <w:rPr>
          <w:lang w:val="en-GB"/>
        </w:rPr>
      </w:pPr>
      <w:r>
        <w:rPr>
          <w:lang w:val="en-GB"/>
        </w:rPr>
        <w:t>Since the ancient times</w:t>
      </w:r>
      <w:r w:rsidR="00036EA1">
        <w:rPr>
          <w:lang w:val="en-GB"/>
        </w:rPr>
        <w:t>,</w:t>
      </w:r>
      <w:r>
        <w:rPr>
          <w:lang w:val="en-GB"/>
        </w:rPr>
        <w:t xml:space="preserve"> </w:t>
      </w:r>
      <w:r w:rsidR="00036EA1">
        <w:rPr>
          <w:lang w:val="en-GB"/>
        </w:rPr>
        <w:t>that mankind evolves</w:t>
      </w:r>
      <w:r>
        <w:rPr>
          <w:lang w:val="en-GB"/>
        </w:rPr>
        <w:t xml:space="preserve"> in the pace of knowledge. </w:t>
      </w:r>
      <w:r w:rsidR="00477026">
        <w:rPr>
          <w:lang w:val="en-GB"/>
        </w:rPr>
        <w:t xml:space="preserve">Theory of evolution </w:t>
      </w:r>
      <w:r w:rsidR="006B58BD">
        <w:rPr>
          <w:lang w:val="en-GB"/>
        </w:rPr>
        <w:fldChar w:fldCharType="begin"/>
      </w:r>
      <w:r w:rsidR="00477026">
        <w:rPr>
          <w:lang w:val="en-GB"/>
        </w:rPr>
        <w:instrText xml:space="preserve"> ADDIN ZOTERO_ITEM CSL_CITATION {"citationID":"qlpg9g853","properties":{"formattedCitation":"(Darwin,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6B58BD">
        <w:rPr>
          <w:lang w:val="en-GB"/>
        </w:rPr>
        <w:fldChar w:fldCharType="separate"/>
      </w:r>
      <w:r w:rsidR="00477026" w:rsidRPr="00477026">
        <w:rPr>
          <w:rFonts w:cs="Times New Roman"/>
          <w:lang w:val="en-GB"/>
        </w:rPr>
        <w:t>(Darwin, 1859)</w:t>
      </w:r>
      <w:r w:rsidR="006B58BD">
        <w:rPr>
          <w:lang w:val="en-GB"/>
        </w:rPr>
        <w:fldChar w:fldCharType="end"/>
      </w:r>
      <w:r w:rsidR="00477026">
        <w:rPr>
          <w:lang w:val="en-GB"/>
        </w:rPr>
        <w:t xml:space="preserve"> provide us with several </w:t>
      </w:r>
      <w:r>
        <w:rPr>
          <w:lang w:val="en-GB"/>
        </w:rPr>
        <w:t xml:space="preserve">proven historic facts that turns knowledge one of the most important </w:t>
      </w:r>
      <w:r w:rsidR="00477026">
        <w:rPr>
          <w:lang w:val="en-GB"/>
        </w:rPr>
        <w:t>motors that drive</w:t>
      </w:r>
      <w:r>
        <w:rPr>
          <w:lang w:val="en-GB"/>
        </w:rPr>
        <w:t xml:space="preserve"> evolution. For instance, when </w:t>
      </w:r>
      <w:proofErr w:type="gramStart"/>
      <w:r w:rsidRPr="004D5E2A">
        <w:rPr>
          <w:i/>
          <w:lang w:val="en-GB"/>
        </w:rPr>
        <w:t>homo</w:t>
      </w:r>
      <w:proofErr w:type="gramEnd"/>
      <w:r w:rsidRPr="004D5E2A">
        <w:rPr>
          <w:i/>
          <w:lang w:val="en-GB"/>
        </w:rPr>
        <w:t xml:space="preserve"> </w:t>
      </w:r>
      <w:r w:rsidR="00EA6539">
        <w:rPr>
          <w:i/>
          <w:lang w:val="en-GB"/>
        </w:rPr>
        <w:t xml:space="preserve">erectus </w:t>
      </w:r>
      <w:r>
        <w:rPr>
          <w:lang w:val="en-GB"/>
        </w:rPr>
        <w:t>discovered fire</w:t>
      </w:r>
      <w:r w:rsidR="00A41F96">
        <w:rPr>
          <w:lang w:val="en-GB"/>
        </w:rPr>
        <w:t xml:space="preserve">, more than </w:t>
      </w:r>
      <w:r w:rsidR="00477026">
        <w:rPr>
          <w:lang w:val="en-GB"/>
        </w:rPr>
        <w:t>1.5</w:t>
      </w:r>
      <w:r w:rsidR="00A41F96">
        <w:rPr>
          <w:lang w:val="en-GB"/>
        </w:rPr>
        <w:t xml:space="preserve"> million years ago</w:t>
      </w:r>
      <w:r w:rsidR="00EA6539">
        <w:rPr>
          <w:lang w:val="en-GB"/>
        </w:rPr>
        <w:t>, back in the Stone Age</w:t>
      </w:r>
      <w:r w:rsidR="00A41F96">
        <w:rPr>
          <w:lang w:val="en-GB"/>
        </w:rPr>
        <w:t xml:space="preserve">, </w:t>
      </w:r>
      <w:r>
        <w:rPr>
          <w:lang w:val="en-GB"/>
        </w:rPr>
        <w:t xml:space="preserve">he acquired </w:t>
      </w:r>
      <w:r w:rsidR="00477026">
        <w:rPr>
          <w:lang w:val="en-GB"/>
        </w:rPr>
        <w:t xml:space="preserve">new </w:t>
      </w:r>
      <w:r>
        <w:rPr>
          <w:lang w:val="en-GB"/>
        </w:rPr>
        <w:t>knowledge</w:t>
      </w:r>
      <w:r w:rsidR="00EA6539">
        <w:rPr>
          <w:lang w:val="en-GB"/>
        </w:rPr>
        <w:t>. Knowledge</w:t>
      </w:r>
      <w:r>
        <w:rPr>
          <w:lang w:val="en-GB"/>
        </w:rPr>
        <w:t xml:space="preserve"> to use the heat to make him </w:t>
      </w:r>
      <w:r w:rsidR="00EA428D">
        <w:rPr>
          <w:lang w:val="en-GB"/>
        </w:rPr>
        <w:t xml:space="preserve">comfortable and </w:t>
      </w:r>
      <w:r w:rsidR="00477026">
        <w:rPr>
          <w:lang w:val="en-GB"/>
        </w:rPr>
        <w:t xml:space="preserve">provided him with the opportunity </w:t>
      </w:r>
      <w:r w:rsidR="00EA428D">
        <w:rPr>
          <w:lang w:val="en-GB"/>
        </w:rPr>
        <w:t xml:space="preserve">to further </w:t>
      </w:r>
      <w:r w:rsidR="00A41F96">
        <w:rPr>
          <w:lang w:val="en-GB"/>
        </w:rPr>
        <w:t>evolve</w:t>
      </w:r>
      <w:r w:rsidR="00EA428D">
        <w:rPr>
          <w:lang w:val="en-GB"/>
        </w:rPr>
        <w:t xml:space="preserve">. He </w:t>
      </w:r>
      <w:r w:rsidR="00EA6539">
        <w:rPr>
          <w:lang w:val="en-GB"/>
        </w:rPr>
        <w:t>was</w:t>
      </w:r>
      <w:r w:rsidR="00EA428D">
        <w:rPr>
          <w:lang w:val="en-GB"/>
        </w:rPr>
        <w:t xml:space="preserve"> able to use the fire as a heat source to make the environment warmer, or to be able to eat cooked food</w:t>
      </w:r>
      <w:r w:rsidR="00477026">
        <w:rPr>
          <w:lang w:val="en-GB"/>
        </w:rPr>
        <w:t xml:space="preserve">, or to use fire as a light source to </w:t>
      </w:r>
      <w:r w:rsidR="00AE2335">
        <w:rPr>
          <w:lang w:val="en-GB"/>
        </w:rPr>
        <w:t>illuminate its environment as an alternative to the only light source present at that time, the Sun</w:t>
      </w:r>
      <w:r w:rsidR="00EA428D">
        <w:rPr>
          <w:lang w:val="en-GB"/>
        </w:rPr>
        <w:t xml:space="preserve">. </w:t>
      </w:r>
      <w:r w:rsidR="00EA6539">
        <w:rPr>
          <w:lang w:val="en-GB"/>
        </w:rPr>
        <w:t xml:space="preserve">Similarly, on the importance of knowledge discovery, the wheel discovery was another important knowledge acquired by </w:t>
      </w:r>
      <w:r w:rsidR="00AE2335">
        <w:rPr>
          <w:i/>
          <w:lang w:val="en-GB"/>
        </w:rPr>
        <w:t xml:space="preserve">Sumerians </w:t>
      </w:r>
      <w:r w:rsidR="00AE2335" w:rsidRPr="00AE2335">
        <w:rPr>
          <w:lang w:val="en-GB"/>
        </w:rPr>
        <w:t xml:space="preserve">in 3500 </w:t>
      </w:r>
      <w:proofErr w:type="spellStart"/>
      <w:proofErr w:type="gramStart"/>
      <w:r w:rsidR="00AE2335" w:rsidRPr="00AE2335">
        <w:rPr>
          <w:lang w:val="en-GB"/>
        </w:rPr>
        <w:t>b.c</w:t>
      </w:r>
      <w:proofErr w:type="gramEnd"/>
      <w:r w:rsidR="00AE2335" w:rsidRPr="00AE2335">
        <w:rPr>
          <w:lang w:val="en-GB"/>
        </w:rPr>
        <w:t>.</w:t>
      </w:r>
      <w:proofErr w:type="spellEnd"/>
      <w:r w:rsidR="00AE2335" w:rsidRPr="00AE2335">
        <w:rPr>
          <w:lang w:val="en-GB"/>
        </w:rPr>
        <w:t xml:space="preserve"> </w:t>
      </w:r>
      <w:r w:rsidR="00EA6539">
        <w:rPr>
          <w:lang w:val="en-GB"/>
        </w:rPr>
        <w:t xml:space="preserve">that allowed </w:t>
      </w:r>
      <w:r w:rsidR="00AE2335">
        <w:rPr>
          <w:lang w:val="en-GB"/>
        </w:rPr>
        <w:t>them</w:t>
      </w:r>
      <w:r w:rsidR="00EA6539">
        <w:rPr>
          <w:lang w:val="en-GB"/>
        </w:rPr>
        <w:t xml:space="preserve"> to evolve even further. </w:t>
      </w:r>
      <w:r w:rsidR="00EA428D">
        <w:rPr>
          <w:lang w:val="en-GB"/>
        </w:rPr>
        <w:t xml:space="preserve">When the discovery of the wheel was made </w:t>
      </w:r>
      <w:r w:rsidR="00AE2335">
        <w:rPr>
          <w:lang w:val="en-GB"/>
        </w:rPr>
        <w:t xml:space="preserve">it </w:t>
      </w:r>
      <w:r w:rsidR="00477026">
        <w:rPr>
          <w:lang w:val="en-GB"/>
        </w:rPr>
        <w:t>represented a great technological breakthrough</w:t>
      </w:r>
      <w:r w:rsidR="00AE2335">
        <w:rPr>
          <w:lang w:val="en-GB"/>
        </w:rPr>
        <w:t xml:space="preserve">, and it was not even invented as we see it today, it was used to serve as an industrial artefact to help make pottery. Only some years later it was used in chariots for vehicle movement. It could be claimed that knowledge itself is </w:t>
      </w:r>
      <w:r w:rsidR="00496EB6">
        <w:rPr>
          <w:lang w:val="en-GB"/>
        </w:rPr>
        <w:t>one of the supports of mankind evolution.</w:t>
      </w:r>
    </w:p>
    <w:p w:rsidR="00036EA1" w:rsidRDefault="00036EA1" w:rsidP="00477026">
      <w:pPr>
        <w:keepNext/>
        <w:spacing w:before="240"/>
        <w:jc w:val="center"/>
      </w:pPr>
      <w:r>
        <w:rPr>
          <w:noProof/>
          <w:lang w:eastAsia="pt-PT"/>
        </w:rPr>
        <w:drawing>
          <wp:inline distT="0" distB="0" distL="0" distR="0">
            <wp:extent cx="3971925" cy="2656668"/>
            <wp:effectExtent l="19050" t="19050" r="28575" b="10332"/>
            <wp:docPr id="1" name="Imagem 0" descr="popular-evolution-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r-evolution-chart.jpeg"/>
                    <pic:cNvPicPr/>
                  </pic:nvPicPr>
                  <pic:blipFill>
                    <a:blip r:embed="rId26" cstate="print"/>
                    <a:stretch>
                      <a:fillRect/>
                    </a:stretch>
                  </pic:blipFill>
                  <pic:spPr>
                    <a:xfrm>
                      <a:off x="0" y="0"/>
                      <a:ext cx="3974021" cy="2658070"/>
                    </a:xfrm>
                    <a:prstGeom prst="rect">
                      <a:avLst/>
                    </a:prstGeom>
                    <a:ln>
                      <a:solidFill>
                        <a:schemeClr val="tx1"/>
                      </a:solidFill>
                    </a:ln>
                  </pic:spPr>
                </pic:pic>
              </a:graphicData>
            </a:graphic>
          </wp:inline>
        </w:drawing>
      </w:r>
    </w:p>
    <w:p w:rsidR="00036EA1" w:rsidRPr="00036EA1" w:rsidRDefault="00036EA1" w:rsidP="00036EA1">
      <w:pPr>
        <w:pStyle w:val="Caption"/>
        <w:spacing w:line="360" w:lineRule="auto"/>
        <w:rPr>
          <w:lang w:val="en-GB"/>
        </w:rPr>
      </w:pPr>
      <w:bookmarkStart w:id="74" w:name="_Toc397995112"/>
      <w:proofErr w:type="gramStart"/>
      <w:r w:rsidRPr="00036EA1">
        <w:rPr>
          <w:lang w:val="en-GB"/>
        </w:rPr>
        <w:t xml:space="preserve">Figure </w:t>
      </w:r>
      <w:r w:rsidR="006222FB">
        <w:rPr>
          <w:lang w:val="en-GB"/>
        </w:rPr>
        <w:fldChar w:fldCharType="begin"/>
      </w:r>
      <w:r w:rsidR="006222FB">
        <w:rPr>
          <w:lang w:val="en-GB"/>
        </w:rPr>
        <w:instrText xml:space="preserve"> STYLEREF 1 \s </w:instrText>
      </w:r>
      <w:r w:rsidR="006222FB">
        <w:rPr>
          <w:lang w:val="en-GB"/>
        </w:rPr>
        <w:fldChar w:fldCharType="separate"/>
      </w:r>
      <w:r w:rsidR="006222FB">
        <w:rPr>
          <w:noProof/>
          <w:lang w:val="en-GB"/>
        </w:rPr>
        <w:t>1</w:t>
      </w:r>
      <w:r w:rsidR="006222FB">
        <w:rPr>
          <w:lang w:val="en-GB"/>
        </w:rPr>
        <w:fldChar w:fldCharType="end"/>
      </w:r>
      <w:r w:rsidR="006222FB">
        <w:rPr>
          <w:lang w:val="en-GB"/>
        </w:rPr>
        <w:t>.</w:t>
      </w:r>
      <w:proofErr w:type="gramEnd"/>
      <w:r w:rsidR="006222FB">
        <w:rPr>
          <w:lang w:val="en-GB"/>
        </w:rPr>
        <w:fldChar w:fldCharType="begin"/>
      </w:r>
      <w:r w:rsidR="006222FB">
        <w:rPr>
          <w:lang w:val="en-GB"/>
        </w:rPr>
        <w:instrText xml:space="preserve"> SEQ Figure \* ARABIC \s 1 </w:instrText>
      </w:r>
      <w:r w:rsidR="006222FB">
        <w:rPr>
          <w:lang w:val="en-GB"/>
        </w:rPr>
        <w:fldChar w:fldCharType="separate"/>
      </w:r>
      <w:r w:rsidR="006222FB">
        <w:rPr>
          <w:noProof/>
          <w:lang w:val="en-GB"/>
        </w:rPr>
        <w:t>1</w:t>
      </w:r>
      <w:r w:rsidR="006222FB">
        <w:rPr>
          <w:lang w:val="en-GB"/>
        </w:rPr>
        <w:fldChar w:fldCharType="end"/>
      </w:r>
      <w:r w:rsidRPr="00036EA1">
        <w:rPr>
          <w:lang w:val="en-GB"/>
        </w:rPr>
        <w:t xml:space="preserve"> </w:t>
      </w:r>
      <w:r>
        <w:rPr>
          <w:lang w:val="en-GB"/>
        </w:rPr>
        <w:t>–</w:t>
      </w:r>
      <w:r w:rsidRPr="00036EA1">
        <w:rPr>
          <w:lang w:val="en-GB"/>
        </w:rPr>
        <w:t xml:space="preserve"> </w:t>
      </w:r>
      <w:r>
        <w:rPr>
          <w:lang w:val="en-GB"/>
        </w:rPr>
        <w:t>Darwin’s E</w:t>
      </w:r>
      <w:r w:rsidRPr="00036EA1">
        <w:rPr>
          <w:lang w:val="en-GB"/>
        </w:rPr>
        <w:t xml:space="preserve">volution </w:t>
      </w:r>
      <w:r>
        <w:rPr>
          <w:lang w:val="en-GB"/>
        </w:rPr>
        <w:t xml:space="preserve">Theory </w:t>
      </w:r>
      <w:r w:rsidR="006B58BD">
        <w:rPr>
          <w:lang w:val="en-GB"/>
        </w:rPr>
        <w:fldChar w:fldCharType="begin"/>
      </w:r>
      <w:r w:rsidR="00477026">
        <w:rPr>
          <w:lang w:val="en-GB"/>
        </w:rPr>
        <w:instrText xml:space="preserve"> ADDIN ZOTERO_ITEM CSL_CITATION {"citationID":"2ohr80eft2","properties":{"formattedCitation":"(Darwin,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6B58BD">
        <w:rPr>
          <w:lang w:val="en-GB"/>
        </w:rPr>
        <w:fldChar w:fldCharType="separate"/>
      </w:r>
      <w:r w:rsidR="00477026" w:rsidRPr="00477026">
        <w:rPr>
          <w:rFonts w:cs="Times New Roman"/>
          <w:lang w:val="en-GB"/>
        </w:rPr>
        <w:t>(Darwin, 1859)</w:t>
      </w:r>
      <w:bookmarkEnd w:id="74"/>
      <w:r w:rsidR="006B58BD">
        <w:rPr>
          <w:lang w:val="en-GB"/>
        </w:rPr>
        <w:fldChar w:fldCharType="end"/>
      </w:r>
    </w:p>
    <w:p w:rsidR="00496EB6" w:rsidRDefault="00496EB6" w:rsidP="00D41D34">
      <w:pPr>
        <w:rPr>
          <w:lang w:val="en-GB"/>
        </w:rPr>
      </w:pPr>
      <w:r>
        <w:rPr>
          <w:lang w:val="en-GB"/>
        </w:rPr>
        <w:tab/>
        <w:t>Before information systems appeared, two of the known ways to store knowledge over time was the human brain</w:t>
      </w:r>
      <w:r w:rsidR="009F6251">
        <w:rPr>
          <w:lang w:val="en-GB"/>
        </w:rPr>
        <w:t>, the first,</w:t>
      </w:r>
      <w:r>
        <w:rPr>
          <w:lang w:val="en-GB"/>
        </w:rPr>
        <w:t xml:space="preserve"> or in the books</w:t>
      </w:r>
      <w:r w:rsidR="009F6251">
        <w:rPr>
          <w:lang w:val="en-GB"/>
        </w:rPr>
        <w:t>, a later one</w:t>
      </w:r>
      <w:r>
        <w:rPr>
          <w:lang w:val="en-GB"/>
        </w:rPr>
        <w:t xml:space="preserve">. Human brains are still a very complex structure that stores lots of information and seems that it does not runs out of space. On the other side are books, as we know them today, were originally used by monks and in the first known universities to store the knowledge and share it between its </w:t>
      </w:r>
      <w:r w:rsidR="00063A7F">
        <w:rPr>
          <w:lang w:val="en-GB"/>
        </w:rPr>
        <w:t>communities</w:t>
      </w:r>
      <w:r>
        <w:rPr>
          <w:lang w:val="en-GB"/>
        </w:rPr>
        <w:t xml:space="preserve">. </w:t>
      </w:r>
    </w:p>
    <w:p w:rsidR="00AB3EE0" w:rsidRPr="0024194D" w:rsidRDefault="00036EA1" w:rsidP="00D41D34">
      <w:pPr>
        <w:rPr>
          <w:lang w:val="en-GB"/>
        </w:rPr>
      </w:pPr>
      <w:r>
        <w:rPr>
          <w:lang w:val="en-GB"/>
        </w:rPr>
        <w:lastRenderedPageBreak/>
        <w:tab/>
      </w:r>
      <w:r w:rsidR="00AB3EE0" w:rsidRPr="0024194D">
        <w:rPr>
          <w:lang w:val="en-GB"/>
        </w:rPr>
        <w:t xml:space="preserve">In the </w:t>
      </w:r>
      <w:r w:rsidR="007D67F7" w:rsidRPr="0024194D">
        <w:rPr>
          <w:lang w:val="en-GB"/>
        </w:rPr>
        <w:t xml:space="preserve">modern </w:t>
      </w:r>
      <w:r w:rsidR="00AB3EE0" w:rsidRPr="0024194D">
        <w:rPr>
          <w:lang w:val="en-GB"/>
        </w:rPr>
        <w:t>world</w:t>
      </w:r>
      <w:r w:rsidR="00AE6C2D">
        <w:rPr>
          <w:lang w:val="en-GB"/>
        </w:rPr>
        <w:t>,</w:t>
      </w:r>
      <w:r w:rsidR="007D67F7" w:rsidRPr="0024194D">
        <w:rPr>
          <w:lang w:val="en-GB"/>
        </w:rPr>
        <w:t xml:space="preserve"> </w:t>
      </w:r>
      <w:r w:rsidR="00AE2335">
        <w:rPr>
          <w:lang w:val="en-GB"/>
        </w:rPr>
        <w:t xml:space="preserve">knowledge </w:t>
      </w:r>
      <w:r w:rsidR="00AE2335" w:rsidRPr="0024194D">
        <w:rPr>
          <w:lang w:val="en-GB"/>
        </w:rPr>
        <w:t xml:space="preserve">value </w:t>
      </w:r>
      <w:r w:rsidR="00AB3EE0" w:rsidRPr="0024194D">
        <w:rPr>
          <w:lang w:val="en-GB"/>
        </w:rPr>
        <w:t>is huge</w:t>
      </w:r>
      <w:r w:rsidR="00AE6C2D">
        <w:rPr>
          <w:lang w:val="en-GB"/>
        </w:rPr>
        <w:t>. I</w:t>
      </w:r>
      <w:r w:rsidR="00077AA7">
        <w:rPr>
          <w:lang w:val="en-GB"/>
        </w:rPr>
        <w:t>ts</w:t>
      </w:r>
      <w:r w:rsidR="00AB3EE0" w:rsidRPr="0024194D">
        <w:rPr>
          <w:lang w:val="en-GB"/>
        </w:rPr>
        <w:t xml:space="preserve"> </w:t>
      </w:r>
      <w:r w:rsidR="00AE6C2D">
        <w:rPr>
          <w:lang w:val="en-GB"/>
        </w:rPr>
        <w:t>rising quantity</w:t>
      </w:r>
      <w:r w:rsidR="00AB3EE0" w:rsidRPr="0024194D">
        <w:rPr>
          <w:lang w:val="en-GB"/>
        </w:rPr>
        <w:t xml:space="preserve"> available to everyone is such </w:t>
      </w:r>
      <w:r w:rsidR="007D67F7" w:rsidRPr="0024194D">
        <w:rPr>
          <w:lang w:val="en-GB"/>
        </w:rPr>
        <w:t xml:space="preserve">as </w:t>
      </w:r>
      <w:r w:rsidR="00AB3EE0" w:rsidRPr="0024194D">
        <w:rPr>
          <w:lang w:val="en-GB"/>
        </w:rPr>
        <w:t xml:space="preserve">the ease </w:t>
      </w:r>
      <w:r w:rsidR="00AE2335">
        <w:rPr>
          <w:lang w:val="en-GB"/>
        </w:rPr>
        <w:t xml:space="preserve">of its availability </w:t>
      </w:r>
      <w:r w:rsidR="00AB3EE0" w:rsidRPr="0024194D">
        <w:rPr>
          <w:lang w:val="en-GB"/>
        </w:rPr>
        <w:t xml:space="preserve">to every person. The global and exponential growth use of </w:t>
      </w:r>
      <w:r w:rsidR="00AE2335">
        <w:rPr>
          <w:lang w:val="en-GB"/>
        </w:rPr>
        <w:t>information systems</w:t>
      </w:r>
      <w:r w:rsidR="00AB3EE0" w:rsidRPr="0024194D">
        <w:rPr>
          <w:lang w:val="en-GB"/>
        </w:rPr>
        <w:t xml:space="preserve"> by people and businesses, and the </w:t>
      </w:r>
      <w:r w:rsidR="00077AA7">
        <w:rPr>
          <w:lang w:val="en-GB"/>
        </w:rPr>
        <w:t>growth</w:t>
      </w:r>
      <w:r w:rsidR="00AB3EE0" w:rsidRPr="0024194D">
        <w:rPr>
          <w:lang w:val="en-GB"/>
        </w:rPr>
        <w:t xml:space="preserve"> of the internet changed the way to look to this </w:t>
      </w:r>
      <w:r w:rsidR="00AE2335">
        <w:rPr>
          <w:lang w:val="en-GB"/>
        </w:rPr>
        <w:t xml:space="preserve">knowledge </w:t>
      </w:r>
      <w:r w:rsidR="00AB3EE0" w:rsidRPr="0024194D">
        <w:rPr>
          <w:lang w:val="en-GB"/>
        </w:rPr>
        <w:t>and the forms to collect, select and distribute. Every day, in most human daily tasks related to a computer, information records are created</w:t>
      </w:r>
      <w:r w:rsidR="00077AA7">
        <w:rPr>
          <w:lang w:val="en-GB"/>
        </w:rPr>
        <w:t xml:space="preserve"> and new databases appear</w:t>
      </w:r>
      <w:r w:rsidR="00AB3EE0" w:rsidRPr="0024194D">
        <w:rPr>
          <w:lang w:val="en-GB"/>
        </w:rPr>
        <w:t>. It</w:t>
      </w:r>
      <w:r w:rsidR="00790293">
        <w:rPr>
          <w:lang w:val="en-GB"/>
        </w:rPr>
        <w:t xml:space="preserve"> i</w:t>
      </w:r>
      <w:r w:rsidR="00AB3EE0" w:rsidRPr="0024194D">
        <w:rPr>
          <w:lang w:val="en-GB"/>
        </w:rPr>
        <w:t xml:space="preserve">s thus more important to arrange techniques to represent such information </w:t>
      </w:r>
      <w:r w:rsidR="00077AA7">
        <w:rPr>
          <w:lang w:val="en-GB"/>
        </w:rPr>
        <w:t xml:space="preserve">and transform it to </w:t>
      </w:r>
      <w:r w:rsidR="00AB3EE0" w:rsidRPr="0024194D">
        <w:rPr>
          <w:lang w:val="en-GB"/>
        </w:rPr>
        <w:t xml:space="preserve">knowledge representation understandable for the machine and human at the same time. The discovery </w:t>
      </w:r>
      <w:r w:rsidR="00077AA7">
        <w:rPr>
          <w:lang w:val="en-GB"/>
        </w:rPr>
        <w:t xml:space="preserve">and use </w:t>
      </w:r>
      <w:r w:rsidR="00AB3EE0" w:rsidRPr="0024194D">
        <w:rPr>
          <w:lang w:val="en-GB"/>
        </w:rPr>
        <w:t xml:space="preserve">of these techniques presents a big challenge to </w:t>
      </w:r>
      <w:r w:rsidR="00077AA7">
        <w:rPr>
          <w:lang w:val="en-GB"/>
        </w:rPr>
        <w:t xml:space="preserve">system </w:t>
      </w:r>
      <w:r w:rsidR="00AB3EE0" w:rsidRPr="0024194D">
        <w:rPr>
          <w:lang w:val="en-GB"/>
        </w:rPr>
        <w:t xml:space="preserve">engineers. They have to know that the knowledge must be </w:t>
      </w:r>
      <w:r w:rsidR="00077AA7">
        <w:rPr>
          <w:lang w:val="en-GB"/>
        </w:rPr>
        <w:t xml:space="preserve">described </w:t>
      </w:r>
      <w:r w:rsidR="00AB3EE0" w:rsidRPr="0024194D">
        <w:rPr>
          <w:lang w:val="en-GB"/>
        </w:rPr>
        <w:t xml:space="preserve">in a way that is searchable, with quick access to minimize the time of the access, making this task almost transparent to users. If there </w:t>
      </w:r>
      <w:r w:rsidR="00077AA7">
        <w:rPr>
          <w:lang w:val="en-GB"/>
        </w:rPr>
        <w:t>were</w:t>
      </w:r>
      <w:r w:rsidR="00AB3EE0" w:rsidRPr="0024194D">
        <w:rPr>
          <w:lang w:val="en-GB"/>
        </w:rPr>
        <w:t xml:space="preserve"> a way to discover the knowledge desired, objectively and efficient,</w:t>
      </w:r>
      <w:r w:rsidR="00077AA7">
        <w:rPr>
          <w:lang w:val="en-GB"/>
        </w:rPr>
        <w:t xml:space="preserve"> and discover knowledge that it would not be expected,</w:t>
      </w:r>
      <w:r w:rsidR="00AB3EE0" w:rsidRPr="0024194D">
        <w:rPr>
          <w:lang w:val="en-GB"/>
        </w:rPr>
        <w:t xml:space="preserve"> more time would be available to other tasks as or more important to everyday life. </w:t>
      </w:r>
    </w:p>
    <w:p w:rsidR="00AB3EE0" w:rsidRPr="0024194D" w:rsidRDefault="00077AA7" w:rsidP="00D41D34">
      <w:pPr>
        <w:rPr>
          <w:lang w:val="en-GB"/>
        </w:rPr>
      </w:pPr>
      <w:r>
        <w:rPr>
          <w:lang w:val="en-GB"/>
        </w:rPr>
        <w:tab/>
      </w:r>
      <w:r w:rsidR="00AE6C2D" w:rsidRPr="0024194D">
        <w:rPr>
          <w:lang w:val="en-GB"/>
        </w:rPr>
        <w:t>Today</w:t>
      </w:r>
      <w:r w:rsidR="00AB3EE0" w:rsidRPr="0024194D">
        <w:rPr>
          <w:lang w:val="en-GB"/>
        </w:rPr>
        <w:t xml:space="preserve"> is almost impossible to live without information and their several </w:t>
      </w:r>
      <w:r w:rsidR="00AE6C2D">
        <w:rPr>
          <w:lang w:val="en-GB"/>
        </w:rPr>
        <w:t>kinds of representation</w:t>
      </w:r>
      <w:r w:rsidR="00AB3EE0" w:rsidRPr="0024194D">
        <w:rPr>
          <w:lang w:val="en-GB"/>
        </w:rPr>
        <w:t xml:space="preserve">, if </w:t>
      </w:r>
      <w:r>
        <w:rPr>
          <w:lang w:val="en-GB"/>
        </w:rPr>
        <w:t>one can consider</w:t>
      </w:r>
      <w:r w:rsidR="00AB3EE0" w:rsidRPr="0024194D">
        <w:rPr>
          <w:lang w:val="en-GB"/>
        </w:rPr>
        <w:t xml:space="preserve"> a simple daily task or a simple supermarket visit, or </w:t>
      </w:r>
      <w:r w:rsidR="00AE6C2D" w:rsidRPr="0024194D">
        <w:rPr>
          <w:lang w:val="en-GB"/>
        </w:rPr>
        <w:t>even more complex situations</w:t>
      </w:r>
      <w:r w:rsidR="00AB3EE0" w:rsidRPr="0024194D">
        <w:rPr>
          <w:lang w:val="en-GB"/>
        </w:rPr>
        <w:t xml:space="preserve"> like </w:t>
      </w:r>
      <w:r>
        <w:rPr>
          <w:lang w:val="en-GB"/>
        </w:rPr>
        <w:t xml:space="preserve">discover a new treatment for a disease or </w:t>
      </w:r>
      <w:r w:rsidR="00AB3EE0" w:rsidRPr="0024194D">
        <w:rPr>
          <w:lang w:val="en-GB"/>
        </w:rPr>
        <w:t xml:space="preserve">constructing a building, the information is always present. In </w:t>
      </w:r>
      <w:r w:rsidR="00AE6C2D">
        <w:rPr>
          <w:lang w:val="en-GB"/>
        </w:rPr>
        <w:t>all</w:t>
      </w:r>
      <w:r w:rsidR="00AB3EE0" w:rsidRPr="0024194D">
        <w:rPr>
          <w:lang w:val="en-GB"/>
        </w:rPr>
        <w:t xml:space="preserve"> situation</w:t>
      </w:r>
      <w:r w:rsidR="00AE6C2D">
        <w:rPr>
          <w:lang w:val="en-GB"/>
        </w:rPr>
        <w:t>s,</w:t>
      </w:r>
      <w:r w:rsidR="00AB3EE0" w:rsidRPr="0024194D">
        <w:rPr>
          <w:lang w:val="en-GB"/>
        </w:rPr>
        <w:t xml:space="preserve"> </w:t>
      </w:r>
      <w:r>
        <w:rPr>
          <w:lang w:val="en-GB"/>
        </w:rPr>
        <w:t xml:space="preserve">time is </w:t>
      </w:r>
      <w:r w:rsidR="00AB3EE0" w:rsidRPr="0024194D">
        <w:rPr>
          <w:lang w:val="en-GB"/>
        </w:rPr>
        <w:t xml:space="preserve">also very </w:t>
      </w:r>
      <w:proofErr w:type="gramStart"/>
      <w:r w:rsidR="00AB3EE0" w:rsidRPr="0024194D">
        <w:rPr>
          <w:lang w:val="en-GB"/>
        </w:rPr>
        <w:t>important,</w:t>
      </w:r>
      <w:proofErr w:type="gramEnd"/>
      <w:r w:rsidR="00AB3EE0" w:rsidRPr="0024194D">
        <w:rPr>
          <w:lang w:val="en-GB"/>
        </w:rPr>
        <w:t xml:space="preserve"> </w:t>
      </w:r>
      <w:r>
        <w:rPr>
          <w:lang w:val="en-GB"/>
        </w:rPr>
        <w:t>therefore</w:t>
      </w:r>
      <w:r w:rsidR="00AB3EE0" w:rsidRPr="0024194D">
        <w:rPr>
          <w:lang w:val="en-GB"/>
        </w:rPr>
        <w:t xml:space="preserve"> it becomes fundamental for </w:t>
      </w:r>
      <w:r>
        <w:rPr>
          <w:lang w:val="en-GB"/>
        </w:rPr>
        <w:t xml:space="preserve">system </w:t>
      </w:r>
      <w:r w:rsidR="00AB3EE0" w:rsidRPr="0024194D">
        <w:rPr>
          <w:lang w:val="en-GB"/>
        </w:rPr>
        <w:t xml:space="preserve">engineers to create means to reduce the access time to </w:t>
      </w:r>
      <w:r>
        <w:rPr>
          <w:lang w:val="en-GB"/>
        </w:rPr>
        <w:t>such information t</w:t>
      </w:r>
      <w:r w:rsidR="00AB3EE0" w:rsidRPr="0024194D">
        <w:rPr>
          <w:lang w:val="en-GB"/>
        </w:rPr>
        <w:t>hrough models that respond to th</w:t>
      </w:r>
      <w:r>
        <w:rPr>
          <w:lang w:val="en-GB"/>
        </w:rPr>
        <w:t>e</w:t>
      </w:r>
      <w:r w:rsidR="00AB3EE0" w:rsidRPr="0024194D">
        <w:rPr>
          <w:lang w:val="en-GB"/>
        </w:rPr>
        <w:t>s</w:t>
      </w:r>
      <w:r>
        <w:rPr>
          <w:lang w:val="en-GB"/>
        </w:rPr>
        <w:t>e</w:t>
      </w:r>
      <w:r w:rsidR="00AB3EE0" w:rsidRPr="0024194D">
        <w:rPr>
          <w:lang w:val="en-GB"/>
        </w:rPr>
        <w:t xml:space="preserve"> needs like text and data mining models. But to achieve an objective result of a search, the </w:t>
      </w:r>
      <w:r w:rsidR="00C32821">
        <w:rPr>
          <w:lang w:val="en-GB"/>
        </w:rPr>
        <w:t>information</w:t>
      </w:r>
      <w:r w:rsidR="00AB3EE0" w:rsidRPr="0024194D">
        <w:rPr>
          <w:lang w:val="en-GB"/>
        </w:rPr>
        <w:t xml:space="preserve"> must have some kind of organization. It</w:t>
      </w:r>
      <w:r w:rsidR="00790293">
        <w:rPr>
          <w:lang w:val="en-GB"/>
        </w:rPr>
        <w:t xml:space="preserve"> i</w:t>
      </w:r>
      <w:r w:rsidR="00AB3EE0" w:rsidRPr="0024194D">
        <w:rPr>
          <w:lang w:val="en-GB"/>
        </w:rPr>
        <w:t xml:space="preserve">s not enough to have </w:t>
      </w:r>
      <w:r w:rsidR="00C32821">
        <w:rPr>
          <w:lang w:val="en-GB"/>
        </w:rPr>
        <w:t xml:space="preserve">it </w:t>
      </w:r>
      <w:r w:rsidR="00AB3EE0" w:rsidRPr="0024194D">
        <w:rPr>
          <w:lang w:val="en-GB"/>
        </w:rPr>
        <w:t xml:space="preserve">as it is received as raw </w:t>
      </w:r>
      <w:r w:rsidR="00C32821">
        <w:rPr>
          <w:lang w:val="en-GB"/>
        </w:rPr>
        <w:t xml:space="preserve">and unstructured </w:t>
      </w:r>
      <w:r w:rsidR="00AB3EE0" w:rsidRPr="0024194D">
        <w:rPr>
          <w:lang w:val="en-GB"/>
        </w:rPr>
        <w:t xml:space="preserve">material. It will be necessary to process it in any way. Like separate it by </w:t>
      </w:r>
      <w:r w:rsidR="00C32821">
        <w:rPr>
          <w:lang w:val="en-GB"/>
        </w:rPr>
        <w:t xml:space="preserve">domains </w:t>
      </w:r>
      <w:r w:rsidR="00AB3EE0" w:rsidRPr="0024194D">
        <w:rPr>
          <w:lang w:val="en-GB"/>
        </w:rPr>
        <w:t xml:space="preserve">or measure its similarity to a central subject, </w:t>
      </w:r>
      <w:r w:rsidR="00C32821">
        <w:rPr>
          <w:lang w:val="en-GB"/>
        </w:rPr>
        <w:t xml:space="preserve">to discover its field </w:t>
      </w:r>
      <w:r w:rsidR="00AB3EE0" w:rsidRPr="0024194D">
        <w:rPr>
          <w:lang w:val="en-GB"/>
        </w:rPr>
        <w:t xml:space="preserve">but the important is to make </w:t>
      </w:r>
      <w:r w:rsidR="00C32821">
        <w:rPr>
          <w:lang w:val="en-GB"/>
        </w:rPr>
        <w:t xml:space="preserve">something </w:t>
      </w:r>
      <w:r w:rsidR="00AB3EE0" w:rsidRPr="0024194D">
        <w:rPr>
          <w:lang w:val="en-GB"/>
        </w:rPr>
        <w:t xml:space="preserve">to help achieve the right results faster. </w:t>
      </w:r>
    </w:p>
    <w:p w:rsidR="00AB3EE0" w:rsidRPr="0024194D" w:rsidRDefault="00AB3EE0" w:rsidP="00C30260">
      <w:pPr>
        <w:pStyle w:val="Heading2"/>
        <w:rPr>
          <w:lang w:val="en-GB"/>
        </w:rPr>
      </w:pPr>
      <w:bookmarkStart w:id="75" w:name="_Toc360202413"/>
      <w:bookmarkStart w:id="76" w:name="_Toc397995071"/>
      <w:commentRangeStart w:id="77"/>
      <w:r w:rsidRPr="0024194D">
        <w:rPr>
          <w:lang w:val="en-GB"/>
        </w:rPr>
        <w:t>Motivation</w:t>
      </w:r>
      <w:bookmarkEnd w:id="75"/>
      <w:bookmarkEnd w:id="76"/>
      <w:r w:rsidR="00F439B5">
        <w:rPr>
          <w:lang w:val="en-GB"/>
        </w:rPr>
        <w:t xml:space="preserve"> </w:t>
      </w:r>
      <w:commentRangeEnd w:id="77"/>
      <w:r w:rsidR="003E3EAA">
        <w:rPr>
          <w:rStyle w:val="CommentReference"/>
          <w:rFonts w:eastAsiaTheme="minorHAnsi" w:cstheme="minorBidi"/>
          <w:b w:val="0"/>
          <w:bCs w:val="0"/>
        </w:rPr>
        <w:commentReference w:id="77"/>
      </w:r>
    </w:p>
    <w:p w:rsidR="00AB3EE0" w:rsidRPr="0024194D" w:rsidRDefault="00AB3EE0" w:rsidP="002C2027">
      <w:pPr>
        <w:rPr>
          <w:lang w:val="en-GB"/>
        </w:rPr>
      </w:pPr>
      <w:r w:rsidRPr="0024194D">
        <w:rPr>
          <w:lang w:val="en-GB"/>
        </w:rPr>
        <w:t>Information is everywhere. Nowadays, every</w:t>
      </w:r>
      <w:r w:rsidR="00AE6C2D">
        <w:rPr>
          <w:lang w:val="en-GB"/>
        </w:rPr>
        <w:t xml:space="preserve"> domain</w:t>
      </w:r>
      <w:r w:rsidRPr="0024194D">
        <w:rPr>
          <w:lang w:val="en-GB"/>
        </w:rPr>
        <w:t xml:space="preserve"> </w:t>
      </w:r>
      <w:r w:rsidR="009675A4" w:rsidRPr="0024194D">
        <w:rPr>
          <w:lang w:val="en-GB"/>
        </w:rPr>
        <w:t>has</w:t>
      </w:r>
      <w:r w:rsidRPr="0024194D">
        <w:rPr>
          <w:lang w:val="en-GB"/>
        </w:rPr>
        <w:t xml:space="preserve"> a database or repository with information. As the IT systems grow, and the time passes the information also grows, and </w:t>
      </w:r>
      <w:r w:rsidR="00AE6C2D">
        <w:rPr>
          <w:lang w:val="en-GB"/>
        </w:rPr>
        <w:t xml:space="preserve">its </w:t>
      </w:r>
      <w:r w:rsidRPr="0024194D">
        <w:rPr>
          <w:lang w:val="en-GB"/>
        </w:rPr>
        <w:t>complexity sometimes reach sizes that humans do</w:t>
      </w:r>
      <w:r w:rsidR="00595F05">
        <w:rPr>
          <w:lang w:val="en-GB"/>
        </w:rPr>
        <w:t xml:space="preserve"> </w:t>
      </w:r>
      <w:r w:rsidRPr="0024194D">
        <w:rPr>
          <w:lang w:val="en-GB"/>
        </w:rPr>
        <w:t>n</w:t>
      </w:r>
      <w:r w:rsidR="00595F05">
        <w:rPr>
          <w:lang w:val="en-GB"/>
        </w:rPr>
        <w:t>o</w:t>
      </w:r>
      <w:r w:rsidRPr="0024194D">
        <w:rPr>
          <w:lang w:val="en-GB"/>
        </w:rPr>
        <w:t xml:space="preserve">t imagine, neither can deal </w:t>
      </w:r>
      <w:r w:rsidR="00AE6C2D">
        <w:rPr>
          <w:lang w:val="en-GB"/>
        </w:rPr>
        <w:t xml:space="preserve">alone </w:t>
      </w:r>
      <w:r w:rsidRPr="0024194D">
        <w:rPr>
          <w:lang w:val="en-GB"/>
        </w:rPr>
        <w:t xml:space="preserve">with them. </w:t>
      </w:r>
      <w:r w:rsidR="00AE6C2D">
        <w:rPr>
          <w:lang w:val="en-GB"/>
        </w:rPr>
        <w:t>Although</w:t>
      </w:r>
      <w:r w:rsidRPr="0024194D">
        <w:rPr>
          <w:lang w:val="en-GB"/>
        </w:rPr>
        <w:t xml:space="preserve"> knowing the human brain is a “machine” that can store lots of knowledge inside, there is no one that </w:t>
      </w:r>
      <w:r w:rsidR="00EA6539" w:rsidRPr="0024194D">
        <w:rPr>
          <w:lang w:val="en-GB"/>
        </w:rPr>
        <w:t>has</w:t>
      </w:r>
      <w:r w:rsidRPr="0024194D">
        <w:rPr>
          <w:lang w:val="en-GB"/>
        </w:rPr>
        <w:t xml:space="preserve"> all the information in the worl</w:t>
      </w:r>
      <w:bookmarkStart w:id="78" w:name="_GoBack"/>
      <w:bookmarkEnd w:id="78"/>
      <w:r w:rsidRPr="0024194D">
        <w:rPr>
          <w:lang w:val="en-GB"/>
        </w:rPr>
        <w:t xml:space="preserve">d. </w:t>
      </w:r>
    </w:p>
    <w:p w:rsidR="00AB3EE0" w:rsidRPr="0024194D" w:rsidRDefault="00AE6C2D" w:rsidP="002C2027">
      <w:pPr>
        <w:rPr>
          <w:lang w:val="en-GB"/>
        </w:rPr>
      </w:pPr>
      <w:r>
        <w:rPr>
          <w:lang w:val="en-GB"/>
        </w:rPr>
        <w:tab/>
      </w:r>
      <w:r w:rsidR="00AB3EE0" w:rsidRPr="0024194D">
        <w:rPr>
          <w:lang w:val="en-GB"/>
        </w:rPr>
        <w:t xml:space="preserve">With the appearance of Internet and computers, arise the opportunity to store </w:t>
      </w:r>
      <w:r>
        <w:rPr>
          <w:lang w:val="en-GB"/>
        </w:rPr>
        <w:t xml:space="preserve">information and </w:t>
      </w:r>
      <w:r w:rsidR="00AB3EE0" w:rsidRPr="0024194D">
        <w:rPr>
          <w:lang w:val="en-GB"/>
        </w:rPr>
        <w:t xml:space="preserve">knowledge and share it with others, making the human more aware of the world around. One can be, for instance in Australia, and get information </w:t>
      </w:r>
      <w:r>
        <w:rPr>
          <w:lang w:val="en-GB"/>
        </w:rPr>
        <w:t xml:space="preserve">from </w:t>
      </w:r>
      <w:r w:rsidR="00AB3EE0" w:rsidRPr="0024194D">
        <w:rPr>
          <w:lang w:val="en-GB"/>
        </w:rPr>
        <w:t>Portugal without travelling to the country</w:t>
      </w:r>
      <w:r>
        <w:rPr>
          <w:lang w:val="en-GB"/>
        </w:rPr>
        <w:t xml:space="preserve"> itself</w:t>
      </w:r>
      <w:r w:rsidR="00AB3EE0" w:rsidRPr="0024194D">
        <w:rPr>
          <w:lang w:val="en-GB"/>
        </w:rPr>
        <w:t>.</w:t>
      </w:r>
      <w:r>
        <w:rPr>
          <w:lang w:val="en-GB"/>
        </w:rPr>
        <w:t xml:space="preserve"> </w:t>
      </w:r>
    </w:p>
    <w:p w:rsidR="00AB3EE0" w:rsidRPr="0024194D" w:rsidRDefault="00AE6C2D" w:rsidP="002C2027">
      <w:pPr>
        <w:rPr>
          <w:lang w:val="en-GB"/>
        </w:rPr>
      </w:pPr>
      <w:r>
        <w:rPr>
          <w:lang w:val="en-GB"/>
        </w:rPr>
        <w:tab/>
      </w:r>
      <w:r w:rsidR="00AB3EE0" w:rsidRPr="0024194D">
        <w:rPr>
          <w:lang w:val="en-GB"/>
        </w:rPr>
        <w:t xml:space="preserve">Storing the information makes new challenges for the engineers. With the help of the improving of technology, and the </w:t>
      </w:r>
      <w:proofErr w:type="spellStart"/>
      <w:r w:rsidR="00AB3EE0" w:rsidRPr="0024194D">
        <w:rPr>
          <w:lang w:val="en-GB"/>
        </w:rPr>
        <w:t>massification</w:t>
      </w:r>
      <w:proofErr w:type="spellEnd"/>
      <w:r w:rsidR="00AB3EE0" w:rsidRPr="0024194D">
        <w:rPr>
          <w:lang w:val="en-GB"/>
        </w:rPr>
        <w:t xml:space="preserve"> of knowledge, the issue of storing information </w:t>
      </w:r>
      <w:r w:rsidR="00AB3EE0" w:rsidRPr="0024194D">
        <w:rPr>
          <w:lang w:val="en-GB"/>
        </w:rPr>
        <w:lastRenderedPageBreak/>
        <w:t xml:space="preserve">get to a point where was necessary to organize it. </w:t>
      </w:r>
      <w:r>
        <w:rPr>
          <w:lang w:val="en-GB"/>
        </w:rPr>
        <w:t xml:space="preserve">Additionally to the store challenge, others arise. Sharing the knowledge and creating techniques to treat the information and transform it are two examples of situations that the new era of technologies brought us. </w:t>
      </w:r>
    </w:p>
    <w:p w:rsidR="00AB3EE0" w:rsidRPr="0024194D" w:rsidRDefault="00AE6C2D" w:rsidP="002C2027">
      <w:pPr>
        <w:rPr>
          <w:lang w:val="en-GB"/>
        </w:rPr>
      </w:pPr>
      <w:r>
        <w:rPr>
          <w:lang w:val="en-GB"/>
        </w:rPr>
        <w:tab/>
      </w:r>
      <w:r w:rsidR="00AB3EE0" w:rsidRPr="0024194D">
        <w:rPr>
          <w:lang w:val="en-GB"/>
        </w:rPr>
        <w:t xml:space="preserve">In the competitive engineering </w:t>
      </w:r>
      <w:r>
        <w:rPr>
          <w:lang w:val="en-GB"/>
        </w:rPr>
        <w:t xml:space="preserve">and in business </w:t>
      </w:r>
      <w:r w:rsidR="00AB3EE0" w:rsidRPr="0024194D">
        <w:rPr>
          <w:lang w:val="en-GB"/>
        </w:rPr>
        <w:t xml:space="preserve">world, a good organized system could be a key to reach success. The need of getting objective results from a search may be the difference in making a contract. </w:t>
      </w:r>
      <w:r w:rsidR="00F439B5">
        <w:rPr>
          <w:lang w:val="en-GB"/>
        </w:rPr>
        <w:t xml:space="preserve">Similarly, the speed of accessing a knowledge site to get a solution for a problem, for instance, in a construction site could let the engineer with more time to deal with other situations. </w:t>
      </w:r>
      <w:r w:rsidR="00AB3EE0" w:rsidRPr="0024194D">
        <w:rPr>
          <w:lang w:val="en-GB"/>
        </w:rPr>
        <w:t xml:space="preserve">Each day, engineers work with lots of information in their systems. The importance to have good </w:t>
      </w:r>
      <w:r w:rsidR="00F439B5" w:rsidRPr="0024194D">
        <w:rPr>
          <w:lang w:val="en-GB"/>
        </w:rPr>
        <w:t>systems</w:t>
      </w:r>
      <w:r w:rsidR="00F439B5">
        <w:rPr>
          <w:lang w:val="en-GB"/>
        </w:rPr>
        <w:t xml:space="preserve"> and to reach this</w:t>
      </w:r>
      <w:r w:rsidR="00AB3EE0" w:rsidRPr="0024194D">
        <w:rPr>
          <w:lang w:val="en-GB"/>
        </w:rPr>
        <w:t xml:space="preserve"> information needed quickly grows. </w:t>
      </w:r>
    </w:p>
    <w:p w:rsidR="00AB3EE0" w:rsidRPr="0024194D" w:rsidRDefault="00F439B5" w:rsidP="002C2027">
      <w:pPr>
        <w:rPr>
          <w:lang w:val="en-GB"/>
        </w:rPr>
      </w:pPr>
      <w:r>
        <w:rPr>
          <w:lang w:val="en-GB"/>
        </w:rPr>
        <w:tab/>
      </w:r>
      <w:r w:rsidR="00AB3EE0" w:rsidRPr="0024194D">
        <w:rPr>
          <w:lang w:val="en-GB"/>
        </w:rPr>
        <w:t xml:space="preserve">The issue of information retrieval in a society where the organization, and indexing of information itself is very useful, and even sometimes it is critical, it becomes important to develop systems and processes that eases the complication and challenges that information has. </w:t>
      </w:r>
    </w:p>
    <w:p w:rsidR="0048064E" w:rsidRDefault="00AB3EE0" w:rsidP="0048064E">
      <w:pPr>
        <w:rPr>
          <w:lang w:val="en-GB"/>
        </w:rPr>
      </w:pPr>
      <w:r w:rsidRPr="0024194D">
        <w:rPr>
          <w:lang w:val="en-GB"/>
        </w:rPr>
        <w:t xml:space="preserve">Organizing the information in databases is one of the steps for these challenges. Organizing in a way </w:t>
      </w:r>
      <w:r w:rsidR="00F439B5" w:rsidRPr="0024194D">
        <w:rPr>
          <w:lang w:val="en-GB"/>
        </w:rPr>
        <w:t>those information systems</w:t>
      </w:r>
      <w:r w:rsidRPr="0024194D">
        <w:rPr>
          <w:lang w:val="en-GB"/>
        </w:rPr>
        <w:t xml:space="preserve"> can easily retrieve, trying to discover relevant information, related to the search pretended. </w:t>
      </w:r>
    </w:p>
    <w:p w:rsidR="00DE7255" w:rsidRDefault="000956EF" w:rsidP="0048064E">
      <w:pPr>
        <w:rPr>
          <w:rFonts w:cs="Times New Roman"/>
          <w:lang w:val="en-GB"/>
        </w:rPr>
      </w:pPr>
      <w:r>
        <w:rPr>
          <w:rFonts w:cs="Times New Roman"/>
          <w:lang w:val="en-GB"/>
        </w:rPr>
        <w:tab/>
      </w:r>
      <w:r w:rsidR="0048064E" w:rsidRPr="0048064E">
        <w:rPr>
          <w:rFonts w:cs="Times New Roman"/>
          <w:lang w:val="en-GB"/>
        </w:rPr>
        <w:t>Before one can know how</w:t>
      </w:r>
      <w:r w:rsidR="0048064E">
        <w:rPr>
          <w:rFonts w:cs="Times New Roman"/>
          <w:lang w:val="en-GB"/>
        </w:rPr>
        <w:t xml:space="preserve"> to discover new knowledge it is necessary to know how information systems recognize knowledge when this is still unstructured and raw text. There are some knowledge representation techniques, one called </w:t>
      </w:r>
      <w:r w:rsidR="0048064E" w:rsidRPr="0048064E">
        <w:rPr>
          <w:rFonts w:cs="Times New Roman"/>
          <w:i/>
          <w:lang w:val="en-GB"/>
        </w:rPr>
        <w:t>ontology</w:t>
      </w:r>
      <w:r w:rsidR="0048064E">
        <w:rPr>
          <w:rFonts w:cs="Times New Roman"/>
          <w:lang w:val="en-GB"/>
        </w:rPr>
        <w:t xml:space="preserve">. Building </w:t>
      </w:r>
      <w:proofErr w:type="gramStart"/>
      <w:r w:rsidR="0048064E">
        <w:rPr>
          <w:rFonts w:cs="Times New Roman"/>
          <w:lang w:val="en-GB"/>
        </w:rPr>
        <w:t>an ontology</w:t>
      </w:r>
      <w:proofErr w:type="gramEnd"/>
      <w:r w:rsidR="0048064E">
        <w:rPr>
          <w:rFonts w:cs="Times New Roman"/>
          <w:lang w:val="en-GB"/>
        </w:rPr>
        <w:t xml:space="preserve"> arises from the need of detection, extraction and find relations of the concepts from the different fields, through some classification method. Usually, these ontologies are created and maintained in anyway by human interaction. </w:t>
      </w:r>
      <w:r w:rsidR="000E5BBE">
        <w:rPr>
          <w:rFonts w:cs="Times New Roman"/>
          <w:lang w:val="en-GB"/>
        </w:rPr>
        <w:t xml:space="preserve">As a result the ontology is a very static environment. </w:t>
      </w:r>
      <w:r w:rsidR="0048064E">
        <w:rPr>
          <w:rFonts w:cs="Times New Roman"/>
          <w:lang w:val="en-GB"/>
        </w:rPr>
        <w:t xml:space="preserve">Recognize a concept, know if is already in the ontology, define a relation or assign a classification are tasks from an ontology maintenance responsible human. This is a very exhaustive work, and tends to escalate with the size of the knowledge database. Consequently, some questions </w:t>
      </w:r>
      <w:r w:rsidR="00DE7255">
        <w:rPr>
          <w:rFonts w:cs="Times New Roman"/>
          <w:lang w:val="en-GB"/>
        </w:rPr>
        <w:t xml:space="preserve">and doubts come to surface. For instance, </w:t>
      </w:r>
      <w:r w:rsidR="000E5BBE">
        <w:rPr>
          <w:rFonts w:cs="Times New Roman"/>
          <w:lang w:val="en-GB"/>
        </w:rPr>
        <w:t xml:space="preserve">how to update </w:t>
      </w:r>
      <w:proofErr w:type="gramStart"/>
      <w:r w:rsidR="000E5BBE">
        <w:rPr>
          <w:rFonts w:cs="Times New Roman"/>
          <w:lang w:val="en-GB"/>
        </w:rPr>
        <w:t>an ontology</w:t>
      </w:r>
      <w:proofErr w:type="gramEnd"/>
      <w:r w:rsidR="000E5BBE">
        <w:rPr>
          <w:rFonts w:cs="Times New Roman"/>
          <w:lang w:val="en-GB"/>
        </w:rPr>
        <w:t>? How to add more knowledge? How to update the existing knowledge? H</w:t>
      </w:r>
      <w:r w:rsidR="00DE7255">
        <w:rPr>
          <w:rFonts w:cs="Times New Roman"/>
          <w:lang w:val="en-GB"/>
        </w:rPr>
        <w:t>ow to know the relation that the concepts share? Additionally, How to know if a concept relation is stronger to concept A than it is to concept B? How can the system understand the meaning of the concept itself? These are just a few that an ontology engineer has to deal when working with ontologies.</w:t>
      </w:r>
    </w:p>
    <w:p w:rsidR="0048064E" w:rsidRDefault="000E5BBE" w:rsidP="0048064E">
      <w:pPr>
        <w:rPr>
          <w:lang w:val="en-GB"/>
        </w:rPr>
      </w:pPr>
      <w:r>
        <w:rPr>
          <w:rFonts w:cs="Times New Roman"/>
          <w:lang w:val="en-GB"/>
        </w:rPr>
        <w:tab/>
      </w:r>
      <w:r w:rsidR="00DE7255">
        <w:rPr>
          <w:rFonts w:cs="Times New Roman"/>
          <w:lang w:val="en-GB"/>
        </w:rPr>
        <w:t>One of the motivations of this study and the proof of concept presented is to create some</w:t>
      </w:r>
      <w:r w:rsidR="0048064E" w:rsidRPr="00DE7255">
        <w:rPr>
          <w:lang w:val="en-GB"/>
        </w:rPr>
        <w:t xml:space="preserve"> </w:t>
      </w:r>
      <w:r>
        <w:rPr>
          <w:lang w:val="en-GB"/>
        </w:rPr>
        <w:t>dynamism</w:t>
      </w:r>
      <w:r w:rsidR="00DE7255">
        <w:rPr>
          <w:lang w:val="en-GB"/>
        </w:rPr>
        <w:t xml:space="preserve"> in the </w:t>
      </w:r>
      <w:r>
        <w:rPr>
          <w:lang w:val="en-GB"/>
        </w:rPr>
        <w:t xml:space="preserve">maintenance of </w:t>
      </w:r>
      <w:proofErr w:type="gramStart"/>
      <w:r>
        <w:rPr>
          <w:lang w:val="en-GB"/>
        </w:rPr>
        <w:t>an ontology</w:t>
      </w:r>
      <w:proofErr w:type="gramEnd"/>
      <w:r>
        <w:rPr>
          <w:lang w:val="en-GB"/>
        </w:rPr>
        <w:t xml:space="preserve">. </w:t>
      </w:r>
      <w:r w:rsidRPr="000E5BBE">
        <w:rPr>
          <w:lang w:val="en-GB"/>
        </w:rPr>
        <w:t xml:space="preserve">If there were a system that could </w:t>
      </w:r>
      <w:r>
        <w:rPr>
          <w:lang w:val="en-GB"/>
        </w:rPr>
        <w:t xml:space="preserve">answer </w:t>
      </w:r>
      <w:r w:rsidRPr="000E5BBE">
        <w:rPr>
          <w:lang w:val="en-GB"/>
        </w:rPr>
        <w:t>and</w:t>
      </w:r>
      <w:r>
        <w:rPr>
          <w:lang w:val="en-GB"/>
        </w:rPr>
        <w:t xml:space="preserve"> </w:t>
      </w:r>
      <w:r w:rsidRPr="000E5BBE">
        <w:rPr>
          <w:lang w:val="en-GB"/>
        </w:rPr>
        <w:t>in a</w:t>
      </w:r>
      <w:r>
        <w:rPr>
          <w:lang w:val="en-GB"/>
        </w:rPr>
        <w:t xml:space="preserve">n automatic way the previous questions, the work on the engineer would be even easier. </w:t>
      </w:r>
      <w:r w:rsidRPr="000E5BBE">
        <w:rPr>
          <w:lang w:val="en-GB"/>
        </w:rPr>
        <w:t>Second it would be very interesting that some system c</w:t>
      </w:r>
      <w:r>
        <w:rPr>
          <w:lang w:val="en-GB"/>
        </w:rPr>
        <w:t xml:space="preserve">ould update the existing knowledge from the ontology. </w:t>
      </w:r>
      <w:r w:rsidRPr="000E5BBE">
        <w:rPr>
          <w:lang w:val="en-GB"/>
        </w:rPr>
        <w:t>In the context of knowledge discovery, the main objective o</w:t>
      </w:r>
      <w:r>
        <w:rPr>
          <w:lang w:val="en-GB"/>
        </w:rPr>
        <w:t xml:space="preserve">f the present work is to build a system, through the application of data mining techniques, to structure information extracted from unstructured documents, and transform it in knowledge that could be used. </w:t>
      </w:r>
      <w:r w:rsidRPr="000E5BBE">
        <w:rPr>
          <w:lang w:val="en-GB"/>
        </w:rPr>
        <w:t xml:space="preserve">Also </w:t>
      </w:r>
      <w:r w:rsidRPr="000E5BBE">
        <w:rPr>
          <w:lang w:val="en-GB"/>
        </w:rPr>
        <w:lastRenderedPageBreak/>
        <w:t xml:space="preserve">construct an automate process to relieve the human </w:t>
      </w:r>
      <w:r>
        <w:rPr>
          <w:lang w:val="en-GB"/>
        </w:rPr>
        <w:t xml:space="preserve">exhaustive interaction in the maintenance of </w:t>
      </w:r>
      <w:r w:rsidR="00B26285">
        <w:rPr>
          <w:lang w:val="en-GB"/>
        </w:rPr>
        <w:t>a knowledge source as an ontology.</w:t>
      </w:r>
    </w:p>
    <w:p w:rsidR="007A3970" w:rsidRDefault="007A3970" w:rsidP="0048064E">
      <w:pPr>
        <w:rPr>
          <w:lang w:val="en-GB"/>
        </w:rPr>
      </w:pPr>
    </w:p>
    <w:p w:rsidR="007A3970" w:rsidRDefault="007A3970" w:rsidP="007A3970">
      <w:pPr>
        <w:pStyle w:val="Heading2"/>
        <w:rPr>
          <w:lang w:val="en-GB"/>
        </w:rPr>
      </w:pPr>
      <w:bookmarkStart w:id="79" w:name="_Toc397995072"/>
      <w:r>
        <w:rPr>
          <w:lang w:val="en-GB"/>
        </w:rPr>
        <w:t>Vision</w:t>
      </w:r>
      <w:bookmarkEnd w:id="79"/>
    </w:p>
    <w:p w:rsidR="007A3970" w:rsidRDefault="007A3970" w:rsidP="007A3970">
      <w:pPr>
        <w:rPr>
          <w:lang w:val="en-GB"/>
        </w:rPr>
      </w:pPr>
      <w:r>
        <w:rPr>
          <w:lang w:val="en-GB"/>
        </w:rPr>
        <w:t xml:space="preserve">In e-COGNOS ontology and opportunity was found that presented a great challenge. As ontologies are somewhat static, or the dynamic existing in them requires an expert work to exhaustively manage them, the opportunity to develop automate processes aimed to this tasks appeared in front. Greater is the challenge to update the Ontology data with new knowledge, new concepts and relations. </w:t>
      </w:r>
    </w:p>
    <w:p w:rsidR="007A3970" w:rsidRDefault="00C54BEF" w:rsidP="007A3970">
      <w:pPr>
        <w:rPr>
          <w:lang w:val="en-GB"/>
        </w:rPr>
      </w:pPr>
      <w:r>
        <w:rPr>
          <w:lang w:val="en-GB"/>
        </w:rPr>
        <w:tab/>
      </w:r>
      <w:r w:rsidR="006967CA">
        <w:rPr>
          <w:lang w:val="en-GB"/>
        </w:rPr>
        <w:t xml:space="preserve">The goal of the present document is mainly to receive a set of information, unstructured, by means of digital documents and discover knowledge that it is related to the respective domain and presenting solutions and proposals for the updated of the ontology itself. </w:t>
      </w:r>
    </w:p>
    <w:p w:rsidR="00AB3EE0" w:rsidRPr="0024194D" w:rsidRDefault="00AB3EE0" w:rsidP="00C30260">
      <w:pPr>
        <w:pStyle w:val="Heading2"/>
        <w:rPr>
          <w:lang w:val="en-GB"/>
        </w:rPr>
      </w:pPr>
      <w:bookmarkStart w:id="80" w:name="_Toc360202416"/>
      <w:bookmarkStart w:id="81" w:name="_Toc397995073"/>
      <w:commentRangeStart w:id="82"/>
      <w:r w:rsidRPr="0024194D">
        <w:rPr>
          <w:lang w:val="en-GB"/>
        </w:rPr>
        <w:t>Development context</w:t>
      </w:r>
      <w:bookmarkEnd w:id="80"/>
      <w:bookmarkEnd w:id="81"/>
      <w:commentRangeEnd w:id="82"/>
      <w:r w:rsidR="003E3EAA">
        <w:rPr>
          <w:rStyle w:val="CommentReference"/>
          <w:rFonts w:eastAsiaTheme="minorHAnsi" w:cstheme="minorBidi"/>
          <w:b w:val="0"/>
          <w:bCs w:val="0"/>
        </w:rPr>
        <w:commentReference w:id="82"/>
      </w:r>
    </w:p>
    <w:p w:rsidR="00BA6D5C" w:rsidRDefault="00BA6D5C" w:rsidP="00BA6D5C">
      <w:pPr>
        <w:rPr>
          <w:lang w:val="en-GB"/>
        </w:rPr>
      </w:pPr>
      <w:r w:rsidRPr="0024194D">
        <w:rPr>
          <w:lang w:val="en-GB"/>
        </w:rPr>
        <w:t xml:space="preserve">The </w:t>
      </w:r>
      <w:del w:id="83" w:author="Ruben" w:date="2014-09-09T12:23:00Z">
        <w:r w:rsidRPr="0024194D" w:rsidDel="00D60F52">
          <w:rPr>
            <w:lang w:val="en-GB"/>
          </w:rPr>
          <w:delText>civil industry</w:delText>
        </w:r>
      </w:del>
      <w:ins w:id="84" w:author="Ruben" w:date="2014-09-09T12:23:00Z">
        <w:r w:rsidR="00D60F52">
          <w:rPr>
            <w:lang w:val="en-GB"/>
          </w:rPr>
          <w:t>building and construction sector</w:t>
        </w:r>
      </w:ins>
      <w:r w:rsidRPr="0024194D">
        <w:rPr>
          <w:lang w:val="en-GB"/>
        </w:rPr>
        <w:t xml:space="preserve"> is </w:t>
      </w:r>
      <w:commentRangeStart w:id="85"/>
      <w:r w:rsidRPr="0024194D">
        <w:rPr>
          <w:lang w:val="en-GB"/>
        </w:rPr>
        <w:t xml:space="preserve">no exception </w:t>
      </w:r>
      <w:commentRangeEnd w:id="85"/>
      <w:r w:rsidR="00D60F52">
        <w:rPr>
          <w:rStyle w:val="CommentReference"/>
        </w:rPr>
        <w:commentReference w:id="85"/>
      </w:r>
      <w:r w:rsidRPr="0024194D">
        <w:rPr>
          <w:lang w:val="en-GB"/>
        </w:rPr>
        <w:t xml:space="preserve">when the subject </w:t>
      </w:r>
      <w:r>
        <w:rPr>
          <w:lang w:val="en-GB"/>
        </w:rPr>
        <w:t xml:space="preserve">of </w:t>
      </w:r>
      <w:commentRangeStart w:id="86"/>
      <w:r>
        <w:rPr>
          <w:lang w:val="en-GB"/>
        </w:rPr>
        <w:t xml:space="preserve">knowledge </w:t>
      </w:r>
      <w:r w:rsidRPr="0024194D">
        <w:rPr>
          <w:lang w:val="en-GB"/>
        </w:rPr>
        <w:t>information</w:t>
      </w:r>
      <w:commentRangeEnd w:id="86"/>
      <w:r w:rsidR="00D60F52">
        <w:rPr>
          <w:rStyle w:val="CommentReference"/>
        </w:rPr>
        <w:commentReference w:id="86"/>
      </w:r>
      <w:r w:rsidRPr="0024194D">
        <w:rPr>
          <w:lang w:val="en-GB"/>
        </w:rPr>
        <w:t xml:space="preserve"> appears. Like any other area, the quantity of information</w:t>
      </w:r>
      <w:ins w:id="87" w:author="Ruben" w:date="2014-09-09T12:24:00Z">
        <w:r w:rsidR="00D60F52">
          <w:rPr>
            <w:lang w:val="en-GB"/>
          </w:rPr>
          <w:t xml:space="preserve"> being generated</w:t>
        </w:r>
      </w:ins>
      <w:r w:rsidRPr="0024194D">
        <w:rPr>
          <w:lang w:val="en-GB"/>
        </w:rPr>
        <w:t xml:space="preserve"> is growing in large scale.</w:t>
      </w:r>
      <w:r>
        <w:rPr>
          <w:lang w:val="en-GB"/>
        </w:rPr>
        <w:t xml:space="preserve"> Every company holds a database, sometimes still on hardcopies that could present a </w:t>
      </w:r>
      <w:commentRangeStart w:id="88"/>
      <w:r>
        <w:rPr>
          <w:lang w:val="en-GB"/>
        </w:rPr>
        <w:t>big challenge</w:t>
      </w:r>
      <w:commentRangeEnd w:id="88"/>
      <w:r w:rsidR="00D60F52">
        <w:rPr>
          <w:rStyle w:val="CommentReference"/>
        </w:rPr>
        <w:commentReference w:id="88"/>
      </w:r>
      <w:r>
        <w:rPr>
          <w:lang w:val="en-GB"/>
        </w:rPr>
        <w:t xml:space="preserve"> if anyone would want to find any kind of information necessary.</w:t>
      </w:r>
      <w:r w:rsidRPr="0024194D">
        <w:rPr>
          <w:lang w:val="en-GB"/>
        </w:rPr>
        <w:t xml:space="preserve"> It</w:t>
      </w:r>
      <w:r>
        <w:rPr>
          <w:lang w:val="en-GB"/>
        </w:rPr>
        <w:t xml:space="preserve"> i</w:t>
      </w:r>
      <w:r w:rsidRPr="0024194D">
        <w:rPr>
          <w:lang w:val="en-GB"/>
        </w:rPr>
        <w:t xml:space="preserve">s thus necessary </w:t>
      </w:r>
      <w:r>
        <w:rPr>
          <w:lang w:val="en-GB"/>
        </w:rPr>
        <w:t xml:space="preserve">arrange systems </w:t>
      </w:r>
      <w:r w:rsidRPr="0024194D">
        <w:rPr>
          <w:lang w:val="en-GB"/>
        </w:rPr>
        <w:t xml:space="preserve">to </w:t>
      </w:r>
      <w:commentRangeStart w:id="89"/>
      <w:r w:rsidRPr="0024194D">
        <w:rPr>
          <w:lang w:val="en-GB"/>
        </w:rPr>
        <w:t>store</w:t>
      </w:r>
      <w:r>
        <w:rPr>
          <w:lang w:val="en-GB"/>
        </w:rPr>
        <w:t xml:space="preserve"> </w:t>
      </w:r>
      <w:commentRangeEnd w:id="89"/>
      <w:r w:rsidR="00D60F52">
        <w:rPr>
          <w:rStyle w:val="CommentReference"/>
        </w:rPr>
        <w:commentReference w:id="89"/>
      </w:r>
      <w:r>
        <w:rPr>
          <w:lang w:val="en-GB"/>
        </w:rPr>
        <w:t>information</w:t>
      </w:r>
      <w:r w:rsidRPr="0024194D">
        <w:rPr>
          <w:lang w:val="en-GB"/>
        </w:rPr>
        <w:t xml:space="preserve">, </w:t>
      </w:r>
      <w:r>
        <w:rPr>
          <w:lang w:val="en-GB"/>
        </w:rPr>
        <w:t xml:space="preserve">with some </w:t>
      </w:r>
      <w:commentRangeStart w:id="90"/>
      <w:r>
        <w:rPr>
          <w:lang w:val="en-GB"/>
        </w:rPr>
        <w:t>specific characteristics</w:t>
      </w:r>
      <w:commentRangeEnd w:id="90"/>
      <w:r w:rsidR="00D60F52">
        <w:rPr>
          <w:rStyle w:val="CommentReference"/>
        </w:rPr>
        <w:commentReference w:id="90"/>
      </w:r>
      <w:r>
        <w:rPr>
          <w:lang w:val="en-GB"/>
        </w:rPr>
        <w:t xml:space="preserve">. The information has to be in an understandable way some easy one </w:t>
      </w:r>
      <w:r w:rsidRPr="0024194D">
        <w:rPr>
          <w:lang w:val="en-GB"/>
        </w:rPr>
        <w:t xml:space="preserve">that can be understandable </w:t>
      </w:r>
      <w:r>
        <w:rPr>
          <w:lang w:val="en-GB"/>
        </w:rPr>
        <w:t xml:space="preserve">and reachable by </w:t>
      </w:r>
      <w:r w:rsidRPr="0024194D">
        <w:rPr>
          <w:lang w:val="en-GB"/>
        </w:rPr>
        <w:t xml:space="preserve">a </w:t>
      </w:r>
      <w:r>
        <w:rPr>
          <w:lang w:val="en-GB"/>
        </w:rPr>
        <w:t>user</w:t>
      </w:r>
      <w:r w:rsidRPr="0024194D">
        <w:rPr>
          <w:lang w:val="en-GB"/>
        </w:rPr>
        <w:t xml:space="preserve"> and a machine. </w:t>
      </w:r>
      <w:commentRangeStart w:id="91"/>
      <w:r w:rsidRPr="0024194D">
        <w:rPr>
          <w:lang w:val="en-GB"/>
        </w:rPr>
        <w:t xml:space="preserve">Text is a good form of </w:t>
      </w:r>
      <w:r>
        <w:rPr>
          <w:lang w:val="en-GB"/>
        </w:rPr>
        <w:t>knowledge representation</w:t>
      </w:r>
      <w:commentRangeEnd w:id="91"/>
      <w:r w:rsidR="00B31AED">
        <w:rPr>
          <w:rStyle w:val="CommentReference"/>
        </w:rPr>
        <w:commentReference w:id="91"/>
      </w:r>
      <w:r w:rsidRPr="0024194D">
        <w:rPr>
          <w:lang w:val="en-GB"/>
        </w:rPr>
        <w:t xml:space="preserve"> that </w:t>
      </w:r>
      <w:r>
        <w:rPr>
          <w:lang w:val="en-GB"/>
        </w:rPr>
        <w:t xml:space="preserve">presents </w:t>
      </w:r>
      <w:commentRangeStart w:id="92"/>
      <w:r w:rsidRPr="0024194D">
        <w:rPr>
          <w:lang w:val="en-GB"/>
        </w:rPr>
        <w:t>search capabiliti</w:t>
      </w:r>
      <w:r>
        <w:rPr>
          <w:lang w:val="en-GB"/>
        </w:rPr>
        <w:t xml:space="preserve">es </w:t>
      </w:r>
      <w:commentRangeEnd w:id="92"/>
      <w:r w:rsidR="00B31AED">
        <w:rPr>
          <w:rStyle w:val="CommentReference"/>
        </w:rPr>
        <w:commentReference w:id="92"/>
      </w:r>
      <w:r>
        <w:rPr>
          <w:lang w:val="en-GB"/>
        </w:rPr>
        <w:t xml:space="preserve">and </w:t>
      </w:r>
      <w:commentRangeStart w:id="93"/>
      <w:r>
        <w:rPr>
          <w:lang w:val="en-GB"/>
        </w:rPr>
        <w:t>easy understanding by people</w:t>
      </w:r>
      <w:commentRangeEnd w:id="93"/>
      <w:r w:rsidR="00B31AED">
        <w:rPr>
          <w:rStyle w:val="CommentReference"/>
        </w:rPr>
        <w:commentReference w:id="93"/>
      </w:r>
      <w:r>
        <w:rPr>
          <w:lang w:val="en-GB"/>
        </w:rPr>
        <w:t xml:space="preserve">. </w:t>
      </w:r>
      <w:ins w:id="94" w:author="Ruben" w:date="2014-09-09T12:32:00Z">
        <w:r w:rsidR="00B31AED">
          <w:rPr>
            <w:lang w:val="en-GB"/>
          </w:rPr>
          <w:t xml:space="preserve">Building a construction projects are </w:t>
        </w:r>
      </w:ins>
      <w:ins w:id="95" w:author="Ruben" w:date="2014-09-09T12:33:00Z">
        <w:r w:rsidR="00B31AED" w:rsidRPr="00B31AED">
          <w:rPr>
            <w:lang w:val="en-GB"/>
          </w:rPr>
          <w:t xml:space="preserve">intrinsically knowledge intensive </w:t>
        </w:r>
        <w:r w:rsidR="00B31AED">
          <w:rPr>
            <w:lang w:val="en-GB"/>
          </w:rPr>
          <w:t xml:space="preserve">and require collaboration </w:t>
        </w:r>
      </w:ins>
      <w:ins w:id="96" w:author="Ruben" w:date="2014-09-09T12:34:00Z">
        <w:r w:rsidR="00B31AED">
          <w:rPr>
            <w:lang w:val="en-GB"/>
          </w:rPr>
          <w:t>between</w:t>
        </w:r>
      </w:ins>
      <w:ins w:id="97" w:author="Ruben" w:date="2014-09-09T12:33:00Z">
        <w:r w:rsidR="00B31AED">
          <w:rPr>
            <w:lang w:val="en-GB"/>
          </w:rPr>
          <w:t xml:space="preserve"> </w:t>
        </w:r>
      </w:ins>
      <w:ins w:id="98" w:author="Ruben" w:date="2014-09-09T12:34:00Z">
        <w:r w:rsidR="00B31AED">
          <w:rPr>
            <w:lang w:val="en-GB"/>
          </w:rPr>
          <w:t xml:space="preserve">project teams, </w:t>
        </w:r>
      </w:ins>
      <w:proofErr w:type="gramStart"/>
      <w:r w:rsidRPr="0024194D">
        <w:rPr>
          <w:lang w:val="en-GB"/>
        </w:rPr>
        <w:t>When</w:t>
      </w:r>
      <w:proofErr w:type="gramEnd"/>
      <w:r w:rsidRPr="0024194D">
        <w:rPr>
          <w:lang w:val="en-GB"/>
        </w:rPr>
        <w:t xml:space="preserve"> a civil engineer starts a project, normally works in a collaborative way with other </w:t>
      </w:r>
      <w:r>
        <w:rPr>
          <w:lang w:val="en-GB"/>
        </w:rPr>
        <w:t>roles</w:t>
      </w:r>
      <w:r w:rsidRPr="0024194D">
        <w:rPr>
          <w:lang w:val="en-GB"/>
        </w:rPr>
        <w:t xml:space="preserve">, like constructors, employees, other engineers. </w:t>
      </w:r>
      <w:r>
        <w:rPr>
          <w:lang w:val="en-GB"/>
        </w:rPr>
        <w:t xml:space="preserve">Imagine the data available in a construction company, for instance, and it does not even need to be a major company to have several documents of project requirements, modelling plans, plants, human resource details, and this list could go on. </w:t>
      </w:r>
      <w:r w:rsidRPr="0024194D">
        <w:rPr>
          <w:lang w:val="en-GB"/>
        </w:rPr>
        <w:t>It becomes a necessity to have a system that has all information gathered, and at same time can be scalable. This scalability also brings new challenges. How to get the information for a specific project when all projects are in the system? And if the necessity of searching documents arises? How to get the documents that are similar to the subject one search for?</w:t>
      </w:r>
      <w:r>
        <w:rPr>
          <w:lang w:val="en-GB"/>
        </w:rPr>
        <w:t xml:space="preserve"> The access to this information could be very demanding or hard. It thus became important to get a system that could address all this. </w:t>
      </w:r>
      <w:commentRangeStart w:id="99"/>
      <w:r>
        <w:rPr>
          <w:lang w:val="en-GB"/>
        </w:rPr>
        <w:t>Knowledge management is a field of study that deals with these challenges and many more.</w:t>
      </w:r>
      <w:commentRangeEnd w:id="99"/>
      <w:r w:rsidR="00B31AED">
        <w:rPr>
          <w:rStyle w:val="CommentReference"/>
        </w:rPr>
        <w:commentReference w:id="99"/>
      </w:r>
      <w:r>
        <w:rPr>
          <w:lang w:val="en-GB"/>
        </w:rPr>
        <w:t xml:space="preserve"> Ontologies based systems are a good choice for </w:t>
      </w:r>
      <w:commentRangeStart w:id="100"/>
      <w:r>
        <w:rPr>
          <w:lang w:val="en-GB"/>
        </w:rPr>
        <w:t>this</w:t>
      </w:r>
      <w:commentRangeEnd w:id="100"/>
      <w:r w:rsidR="00B31AED">
        <w:rPr>
          <w:rStyle w:val="CommentReference"/>
        </w:rPr>
        <w:commentReference w:id="100"/>
      </w:r>
      <w:r>
        <w:rPr>
          <w:lang w:val="en-GB"/>
        </w:rPr>
        <w:t xml:space="preserve">. A central database with an ontology system could present itself as a solution for </w:t>
      </w:r>
      <w:commentRangeStart w:id="101"/>
      <w:r>
        <w:rPr>
          <w:lang w:val="en-GB"/>
        </w:rPr>
        <w:t>this</w:t>
      </w:r>
      <w:commentRangeEnd w:id="101"/>
      <w:r w:rsidR="00B31AED">
        <w:rPr>
          <w:rStyle w:val="CommentReference"/>
        </w:rPr>
        <w:commentReference w:id="101"/>
      </w:r>
      <w:r>
        <w:rPr>
          <w:lang w:val="en-GB"/>
        </w:rPr>
        <w:t xml:space="preserve">. </w:t>
      </w:r>
      <w:commentRangeStart w:id="102"/>
      <w:r>
        <w:rPr>
          <w:lang w:val="en-GB"/>
        </w:rPr>
        <w:t xml:space="preserve">Ontology is a system to represent knowledge that can support it in the form of a structured tree, composed by </w:t>
      </w:r>
      <w:r>
        <w:rPr>
          <w:lang w:val="en-GB"/>
        </w:rPr>
        <w:lastRenderedPageBreak/>
        <w:t>levelled concepts and relations.</w:t>
      </w:r>
      <w:commentRangeEnd w:id="102"/>
      <w:r w:rsidR="00B31AED">
        <w:rPr>
          <w:rStyle w:val="CommentReference"/>
        </w:rPr>
        <w:commentReference w:id="102"/>
      </w:r>
      <w:r>
        <w:rPr>
          <w:lang w:val="en-GB"/>
        </w:rPr>
        <w:t xml:space="preserve"> Concepts are arranged by classes and sub-classes as in a hierarchy, for instance, a concept can have parent, grandparent, child or sibling concepts. The relations are the information on how semantically closed </w:t>
      </w:r>
      <w:proofErr w:type="gramStart"/>
      <w:r>
        <w:rPr>
          <w:lang w:val="en-GB"/>
        </w:rPr>
        <w:t>are</w:t>
      </w:r>
      <w:proofErr w:type="gramEnd"/>
      <w:r>
        <w:rPr>
          <w:lang w:val="en-GB"/>
        </w:rPr>
        <w:t xml:space="preserve"> each concept. Using </w:t>
      </w:r>
      <w:proofErr w:type="gramStart"/>
      <w:r>
        <w:rPr>
          <w:lang w:val="en-GB"/>
        </w:rPr>
        <w:t>an ontology</w:t>
      </w:r>
      <w:proofErr w:type="gramEnd"/>
      <w:r>
        <w:rPr>
          <w:lang w:val="en-GB"/>
        </w:rPr>
        <w:t xml:space="preserve"> itself presents </w:t>
      </w:r>
      <w:commentRangeStart w:id="103"/>
      <w:r>
        <w:rPr>
          <w:lang w:val="en-GB"/>
        </w:rPr>
        <w:t>some challenges and opportunities</w:t>
      </w:r>
      <w:commentRangeEnd w:id="103"/>
      <w:r w:rsidR="00B31AED">
        <w:rPr>
          <w:rStyle w:val="CommentReference"/>
        </w:rPr>
        <w:commentReference w:id="103"/>
      </w:r>
      <w:r>
        <w:rPr>
          <w:lang w:val="en-GB"/>
        </w:rPr>
        <w:t xml:space="preserve">. Another challenge is in the maintenance of the information itself. After some time, the knowledge in the ontology could get obsolete. Or the quantity of data to address could get very big. </w:t>
      </w:r>
    </w:p>
    <w:p w:rsidR="00E402C9" w:rsidRDefault="000956EF" w:rsidP="002C2027">
      <w:pPr>
        <w:rPr>
          <w:lang w:val="en-GB"/>
        </w:rPr>
      </w:pPr>
      <w:r>
        <w:rPr>
          <w:lang w:val="en-GB"/>
        </w:rPr>
        <w:tab/>
      </w:r>
      <w:r w:rsidR="00E402C9">
        <w:rPr>
          <w:lang w:val="en-GB"/>
        </w:rPr>
        <w:t xml:space="preserve">The present document was inspired by </w:t>
      </w:r>
      <w:r w:rsidR="00A73C56">
        <w:rPr>
          <w:lang w:val="en-GB"/>
        </w:rPr>
        <w:t>the</w:t>
      </w:r>
      <w:r w:rsidR="00E402C9">
        <w:rPr>
          <w:lang w:val="en-GB"/>
        </w:rPr>
        <w:t xml:space="preserve"> European collaboration project called e-</w:t>
      </w:r>
      <w:proofErr w:type="spellStart"/>
      <w:r w:rsidR="00E402C9">
        <w:rPr>
          <w:lang w:val="en-GB"/>
        </w:rPr>
        <w:t>Cognos</w:t>
      </w:r>
      <w:proofErr w:type="spellEnd"/>
      <w:r w:rsidR="00E402C9">
        <w:rPr>
          <w:lang w:val="en-GB"/>
        </w:rPr>
        <w:t xml:space="preserve"> ontology. This project</w:t>
      </w:r>
      <w:r w:rsidR="00A73C56">
        <w:rPr>
          <w:lang w:val="en-GB"/>
        </w:rPr>
        <w:t>, funded by EC</w:t>
      </w:r>
      <w:r w:rsidR="00E402C9">
        <w:rPr>
          <w:lang w:val="en-GB"/>
        </w:rPr>
        <w:t xml:space="preserve"> </w:t>
      </w:r>
      <w:r w:rsidR="00A73C56">
        <w:rPr>
          <w:lang w:val="en-GB"/>
        </w:rPr>
        <w:t xml:space="preserve">was created to serve the BC sector in Europe as an information collaborative knowledge system. </w:t>
      </w:r>
      <w:r w:rsidR="006B58BD">
        <w:rPr>
          <w:lang w:val="en-GB"/>
        </w:rPr>
        <w:fldChar w:fldCharType="begin"/>
      </w:r>
      <w:r w:rsidR="00A73C56">
        <w:rPr>
          <w:lang w:val="en-GB"/>
        </w:rPr>
        <w:instrText xml:space="preserve"> ADDIN ZOTERO_ITEM CSL_CITATION {"citationID":"21gj65eveb","properties":{"formattedCitation":"(Lima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6B58BD">
        <w:rPr>
          <w:lang w:val="en-GB"/>
        </w:rPr>
        <w:fldChar w:fldCharType="separate"/>
      </w:r>
      <w:r w:rsidR="00A73C56" w:rsidRPr="00A73C56">
        <w:rPr>
          <w:rFonts w:cs="Times New Roman"/>
          <w:lang w:val="en-GB"/>
        </w:rPr>
        <w:t>(Lima et al., 2004)</w:t>
      </w:r>
      <w:r w:rsidR="006B58BD">
        <w:rPr>
          <w:lang w:val="en-GB"/>
        </w:rPr>
        <w:fldChar w:fldCharType="end"/>
      </w:r>
    </w:p>
    <w:p w:rsidR="00AB3EE0" w:rsidRDefault="00C54BEF" w:rsidP="00A73C56">
      <w:pPr>
        <w:rPr>
          <w:ins w:id="104" w:author="Ruben" w:date="2014-09-09T12:40:00Z"/>
          <w:lang w:val="en-GB"/>
        </w:rPr>
      </w:pPr>
      <w:r>
        <w:rPr>
          <w:lang w:val="en-GB"/>
        </w:rPr>
        <w:tab/>
      </w:r>
      <w:r w:rsidR="00B26285">
        <w:rPr>
          <w:lang w:val="en-GB"/>
        </w:rPr>
        <w:t xml:space="preserve">The </w:t>
      </w:r>
      <w:r w:rsidR="00A73C56">
        <w:rPr>
          <w:lang w:val="en-GB"/>
        </w:rPr>
        <w:t xml:space="preserve">present document </w:t>
      </w:r>
      <w:r w:rsidR="00B26285">
        <w:rPr>
          <w:lang w:val="en-GB"/>
        </w:rPr>
        <w:t xml:space="preserve">follows the SEKS project </w:t>
      </w:r>
      <w:r w:rsidR="006B58BD">
        <w:rPr>
          <w:lang w:val="en-GB"/>
        </w:rPr>
        <w:fldChar w:fldCharType="begin"/>
      </w:r>
      <w:r w:rsidR="00826C88">
        <w:rPr>
          <w:lang w:val="en-GB"/>
        </w:rPr>
        <w:instrText xml:space="preserve"> ADDIN ZOTERO_ITEM CSL_CITATION {"citationID":"ssapia9d3","properties":{"formattedCitation":"(Figueiras,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6B58BD">
        <w:rPr>
          <w:lang w:val="en-GB"/>
        </w:rPr>
        <w:fldChar w:fldCharType="separate"/>
      </w:r>
      <w:r w:rsidR="00C651E0" w:rsidRPr="00C651E0">
        <w:rPr>
          <w:rFonts w:cs="Times New Roman"/>
          <w:lang w:val="en-GB"/>
        </w:rPr>
        <w:t>(Figueiras, 2012)</w:t>
      </w:r>
      <w:r w:rsidR="006B58BD">
        <w:rPr>
          <w:lang w:val="en-GB"/>
        </w:rPr>
        <w:fldChar w:fldCharType="end"/>
      </w:r>
      <w:r w:rsidR="00826C88">
        <w:rPr>
          <w:lang w:val="en-GB"/>
        </w:rPr>
        <w:t xml:space="preserve"> </w:t>
      </w:r>
      <w:r w:rsidR="00063A7F">
        <w:rPr>
          <w:lang w:val="en-GB"/>
        </w:rPr>
        <w:t xml:space="preserve">and its thesis </w:t>
      </w:r>
      <w:r w:rsidR="00E402C9">
        <w:rPr>
          <w:lang w:val="en-GB"/>
        </w:rPr>
        <w:t>presented.</w:t>
      </w:r>
      <w:r w:rsidR="00A73C56">
        <w:rPr>
          <w:lang w:val="en-GB"/>
        </w:rPr>
        <w:t xml:space="preserve"> This was a collaborative semantic enhance knowledge sources project. And in </w:t>
      </w:r>
      <w:r w:rsidR="00E5370F">
        <w:rPr>
          <w:lang w:val="en-GB"/>
        </w:rPr>
        <w:t>this context, the present pretends to propose an ontology enhancement through a knowledge extraction technique called Association Rules.</w:t>
      </w:r>
    </w:p>
    <w:p w:rsidR="005B7357" w:rsidRDefault="005B7357" w:rsidP="00A73C56">
      <w:pPr>
        <w:rPr>
          <w:ins w:id="105" w:author="Ruben" w:date="2014-09-09T12:41:00Z"/>
        </w:rPr>
      </w:pPr>
      <w:ins w:id="106" w:author="Ruben" w:date="2014-09-09T12:40:00Z">
        <w:r w:rsidRPr="005B7357">
          <w:rPr>
            <w:rPrChange w:id="107" w:author="Ruben" w:date="2014-09-09T12:40:00Z">
              <w:rPr>
                <w:lang w:val="en-GB"/>
              </w:rPr>
            </w:rPrChange>
          </w:rPr>
          <w:t>Luis, tive bastante dificuladade em entender o que querias dizer com este sub-capitulo.</w:t>
        </w:r>
      </w:ins>
      <w:ins w:id="108" w:author="Ruben" w:date="2014-09-09T12:41:00Z">
        <w:r>
          <w:t xml:space="preserve"> Como já referi anteriormente o contexto do trabalho visa incidiar basicamente em</w:t>
        </w:r>
      </w:ins>
      <w:ins w:id="109" w:author="Ruben" w:date="2014-09-09T12:42:00Z">
        <w:r>
          <w:t xml:space="preserve"> 3 dimensões</w:t>
        </w:r>
      </w:ins>
      <w:ins w:id="110" w:author="Ruben" w:date="2014-09-09T12:41:00Z">
        <w:r>
          <w:t>:</w:t>
        </w:r>
      </w:ins>
    </w:p>
    <w:p w:rsidR="005B7357" w:rsidRDefault="005B7357" w:rsidP="00A73C56">
      <w:pPr>
        <w:rPr>
          <w:ins w:id="111" w:author="Ruben" w:date="2014-09-09T12:42:00Z"/>
        </w:rPr>
      </w:pPr>
      <w:ins w:id="112" w:author="Ruben" w:date="2014-09-09T12:42:00Z">
        <w:r>
          <w:t>- qual a tua amostra? Que dados vais usar para o teu trabalho?</w:t>
        </w:r>
      </w:ins>
    </w:p>
    <w:p w:rsidR="005B7357" w:rsidRDefault="005B7357" w:rsidP="00A73C56">
      <w:pPr>
        <w:rPr>
          <w:ins w:id="113" w:author="Ruben" w:date="2014-09-09T12:42:00Z"/>
        </w:rPr>
      </w:pPr>
      <w:ins w:id="114" w:author="Ruben" w:date="2014-09-09T12:42:00Z">
        <w:r>
          <w:t>- quais as áreas de aplicação onde o teu trabalho poderia dar um contributo.</w:t>
        </w:r>
      </w:ins>
    </w:p>
    <w:p w:rsidR="005B7357" w:rsidRPr="005B7357" w:rsidRDefault="005B7357" w:rsidP="00A73C56">
      <w:pPr>
        <w:rPr>
          <w:rPrChange w:id="115" w:author="Ruben" w:date="2014-09-09T12:40:00Z">
            <w:rPr>
              <w:lang w:val="en-GB"/>
            </w:rPr>
          </w:rPrChange>
        </w:rPr>
      </w:pPr>
      <w:ins w:id="116" w:author="Ruben" w:date="2014-09-09T12:43:00Z">
        <w:r>
          <w:t>- Que outros trabalhos/projectos na àrea te baseaste como suporte ao desenvolvimento do teu trabalho (aqui já deste uma pequena contribuiç</w:t>
        </w:r>
      </w:ins>
      <w:ins w:id="117" w:author="Ruben" w:date="2014-09-09T12:44:00Z">
        <w:r>
          <w:t>ão, mas tem de ir mais além, O que usaste realmente e porquê).</w:t>
        </w:r>
      </w:ins>
    </w:p>
    <w:p w:rsidR="00AB3EE0" w:rsidRPr="0024194D" w:rsidRDefault="00AB3EE0" w:rsidP="00C30260">
      <w:pPr>
        <w:pStyle w:val="Heading2"/>
        <w:rPr>
          <w:lang w:val="en-GB"/>
        </w:rPr>
      </w:pPr>
      <w:bookmarkStart w:id="118" w:name="_Toc360202417"/>
      <w:bookmarkStart w:id="119" w:name="_Toc397995074"/>
      <w:r w:rsidRPr="0024194D">
        <w:rPr>
          <w:lang w:val="en-GB"/>
        </w:rPr>
        <w:t>Dissertation Structure</w:t>
      </w:r>
      <w:bookmarkEnd w:id="118"/>
      <w:bookmarkEnd w:id="119"/>
    </w:p>
    <w:p w:rsidR="000956EF" w:rsidRPr="00207784" w:rsidRDefault="000956EF" w:rsidP="002C2027">
      <w:pPr>
        <w:rPr>
          <w:lang w:val="en-GB"/>
        </w:rPr>
      </w:pPr>
      <w:r w:rsidRPr="00207784">
        <w:rPr>
          <w:lang w:val="en-GB"/>
        </w:rPr>
        <w:t>The present work will be structured as follows</w:t>
      </w:r>
      <w:r w:rsidR="00C54BEF">
        <w:rPr>
          <w:lang w:val="en-GB"/>
        </w:rPr>
        <w:t xml:space="preserve">: </w:t>
      </w:r>
      <w:r w:rsidRPr="00207784">
        <w:rPr>
          <w:lang w:val="en-GB"/>
        </w:rPr>
        <w:t>Chapter 2 will present a</w:t>
      </w:r>
      <w:r w:rsidR="00207784" w:rsidRPr="00207784">
        <w:rPr>
          <w:lang w:val="en-GB"/>
        </w:rPr>
        <w:t>n</w:t>
      </w:r>
      <w:r w:rsidRPr="00207784">
        <w:rPr>
          <w:lang w:val="en-GB"/>
        </w:rPr>
        <w:t xml:space="preserve"> overview on the State of the Art in the techniques that drive Ontologies. </w:t>
      </w:r>
      <w:r w:rsidR="00207784" w:rsidRPr="00207784">
        <w:rPr>
          <w:lang w:val="en-GB"/>
        </w:rPr>
        <w:t>The main objective is to present some insight of the application on knowledge techniques and ontology learning</w:t>
      </w:r>
      <w:r w:rsidR="00E5370F">
        <w:rPr>
          <w:lang w:val="en-GB"/>
        </w:rPr>
        <w:t xml:space="preserve"> in the present world</w:t>
      </w:r>
      <w:r w:rsidR="00207784" w:rsidRPr="00207784">
        <w:rPr>
          <w:lang w:val="en-GB"/>
        </w:rPr>
        <w:t>.</w:t>
      </w:r>
    </w:p>
    <w:p w:rsidR="000956EF" w:rsidRPr="00207784" w:rsidRDefault="00C54BEF" w:rsidP="002C2027">
      <w:pPr>
        <w:rPr>
          <w:lang w:val="en-GB"/>
        </w:rPr>
      </w:pPr>
      <w:r>
        <w:rPr>
          <w:lang w:val="en-GB"/>
        </w:rPr>
        <w:tab/>
      </w:r>
      <w:r w:rsidR="000956EF" w:rsidRPr="00207784">
        <w:rPr>
          <w:lang w:val="en-GB"/>
        </w:rPr>
        <w:t>Chapter 3 describes theoretical and technical foundation behind the development of the present work.</w:t>
      </w:r>
      <w:r w:rsidR="00207784">
        <w:rPr>
          <w:lang w:val="en-GB"/>
        </w:rPr>
        <w:t xml:space="preserve"> </w:t>
      </w:r>
      <w:r w:rsidR="00E5370F">
        <w:rPr>
          <w:lang w:val="en-GB"/>
        </w:rPr>
        <w:t xml:space="preserve">Discusses </w:t>
      </w:r>
      <w:r w:rsidR="00207784">
        <w:rPr>
          <w:lang w:val="en-GB"/>
        </w:rPr>
        <w:t>the techniques used in the development of this research and the framework developed.</w:t>
      </w:r>
    </w:p>
    <w:p w:rsidR="000956EF" w:rsidRPr="00207784" w:rsidRDefault="00C54BEF" w:rsidP="002C2027">
      <w:pPr>
        <w:rPr>
          <w:lang w:val="en-GB"/>
        </w:rPr>
      </w:pPr>
      <w:r>
        <w:rPr>
          <w:lang w:val="en-GB"/>
        </w:rPr>
        <w:tab/>
      </w:r>
      <w:r w:rsidR="000956EF" w:rsidRPr="00207784">
        <w:rPr>
          <w:lang w:val="en-GB"/>
        </w:rPr>
        <w:t xml:space="preserve">Chapter 4 argues about the </w:t>
      </w:r>
      <w:r w:rsidR="00E5370F">
        <w:rPr>
          <w:lang w:val="en-GB"/>
        </w:rPr>
        <w:t xml:space="preserve">definitions and methodologies of </w:t>
      </w:r>
      <w:proofErr w:type="gramStart"/>
      <w:r w:rsidR="00E5370F">
        <w:rPr>
          <w:lang w:val="en-GB"/>
        </w:rPr>
        <w:t>an o</w:t>
      </w:r>
      <w:r w:rsidR="000956EF" w:rsidRPr="00207784">
        <w:rPr>
          <w:lang w:val="en-GB"/>
        </w:rPr>
        <w:t>ntology</w:t>
      </w:r>
      <w:proofErr w:type="gramEnd"/>
      <w:r w:rsidR="000956EF" w:rsidRPr="00207784">
        <w:rPr>
          <w:lang w:val="en-GB"/>
        </w:rPr>
        <w:t xml:space="preserve"> and the techniques for its enrichment </w:t>
      </w:r>
      <w:r w:rsidR="00E5370F">
        <w:rPr>
          <w:lang w:val="en-GB"/>
        </w:rPr>
        <w:t>or management. Further discuss is presented in</w:t>
      </w:r>
      <w:r w:rsidR="00207784" w:rsidRPr="00207784">
        <w:rPr>
          <w:lang w:val="en-GB"/>
        </w:rPr>
        <w:t xml:space="preserve"> the context of </w:t>
      </w:r>
      <w:r w:rsidR="00E5370F">
        <w:rPr>
          <w:lang w:val="en-GB"/>
        </w:rPr>
        <w:t xml:space="preserve">framework inspired by </w:t>
      </w:r>
      <w:r w:rsidR="00207784" w:rsidRPr="00207784">
        <w:rPr>
          <w:lang w:val="en-GB"/>
        </w:rPr>
        <w:t>the development of e-</w:t>
      </w:r>
      <w:proofErr w:type="spellStart"/>
      <w:r w:rsidR="00207784" w:rsidRPr="00207784">
        <w:rPr>
          <w:lang w:val="en-GB"/>
        </w:rPr>
        <w:t>Cognos</w:t>
      </w:r>
      <w:proofErr w:type="spellEnd"/>
      <w:r w:rsidR="00207784" w:rsidRPr="00207784">
        <w:rPr>
          <w:lang w:val="en-GB"/>
        </w:rPr>
        <w:t xml:space="preserve"> </w:t>
      </w:r>
      <w:r w:rsidR="00E5370F">
        <w:rPr>
          <w:lang w:val="en-GB"/>
        </w:rPr>
        <w:t>ontology project</w:t>
      </w:r>
      <w:r w:rsidR="00207784" w:rsidRPr="00207784">
        <w:rPr>
          <w:lang w:val="en-GB"/>
        </w:rPr>
        <w:t>.</w:t>
      </w:r>
    </w:p>
    <w:p w:rsidR="00207784" w:rsidRDefault="00C54BEF" w:rsidP="002C2027">
      <w:pPr>
        <w:rPr>
          <w:lang w:val="en-GB"/>
        </w:rPr>
      </w:pPr>
      <w:r>
        <w:rPr>
          <w:lang w:val="en-GB"/>
        </w:rPr>
        <w:tab/>
      </w:r>
      <w:r w:rsidR="00207784" w:rsidRPr="00207784">
        <w:rPr>
          <w:lang w:val="en-GB"/>
        </w:rPr>
        <w:t xml:space="preserve">In </w:t>
      </w:r>
      <w:r w:rsidR="009675A4" w:rsidRPr="00207784">
        <w:rPr>
          <w:lang w:val="en-GB"/>
        </w:rPr>
        <w:t>Chapter</w:t>
      </w:r>
      <w:r w:rsidR="00207784" w:rsidRPr="00207784">
        <w:rPr>
          <w:lang w:val="en-GB"/>
        </w:rPr>
        <w:t xml:space="preserve"> 5 </w:t>
      </w:r>
      <w:r w:rsidR="00E5370F">
        <w:rPr>
          <w:lang w:val="en-GB"/>
        </w:rPr>
        <w:t xml:space="preserve">is proposed </w:t>
      </w:r>
      <w:r w:rsidR="00207784" w:rsidRPr="00207784">
        <w:rPr>
          <w:lang w:val="en-GB"/>
        </w:rPr>
        <w:t xml:space="preserve">a system solution to deal with the problems associated with Ontology Enrichment </w:t>
      </w:r>
      <w:r w:rsidR="00E5370F">
        <w:rPr>
          <w:lang w:val="en-GB"/>
        </w:rPr>
        <w:t xml:space="preserve">and Management </w:t>
      </w:r>
      <w:r w:rsidR="00207784" w:rsidRPr="00207784">
        <w:rPr>
          <w:lang w:val="en-GB"/>
        </w:rPr>
        <w:t>process.</w:t>
      </w:r>
    </w:p>
    <w:p w:rsidR="00207784" w:rsidRPr="00207784" w:rsidRDefault="00C54BEF" w:rsidP="002C2027">
      <w:pPr>
        <w:rPr>
          <w:lang w:val="en-GB"/>
        </w:rPr>
      </w:pPr>
      <w:r>
        <w:rPr>
          <w:lang w:val="en-GB"/>
        </w:rPr>
        <w:tab/>
      </w:r>
      <w:r w:rsidR="00207784">
        <w:rPr>
          <w:lang w:val="en-GB"/>
        </w:rPr>
        <w:t xml:space="preserve">Chapter 6 </w:t>
      </w:r>
      <w:r w:rsidR="00E5370F">
        <w:rPr>
          <w:lang w:val="en-GB"/>
        </w:rPr>
        <w:t xml:space="preserve">further discusses and </w:t>
      </w:r>
      <w:r w:rsidR="00207784">
        <w:rPr>
          <w:lang w:val="en-GB"/>
        </w:rPr>
        <w:t>evaluat</w:t>
      </w:r>
      <w:r w:rsidR="00E5370F">
        <w:rPr>
          <w:lang w:val="en-GB"/>
        </w:rPr>
        <w:t xml:space="preserve">es </w:t>
      </w:r>
      <w:r w:rsidR="00207784">
        <w:rPr>
          <w:lang w:val="en-GB"/>
        </w:rPr>
        <w:t xml:space="preserve">the project developed, and the main </w:t>
      </w:r>
      <w:r w:rsidR="00E5370F">
        <w:rPr>
          <w:lang w:val="en-GB"/>
        </w:rPr>
        <w:t>challenges</w:t>
      </w:r>
      <w:r w:rsidR="00207784">
        <w:rPr>
          <w:lang w:val="en-GB"/>
        </w:rPr>
        <w:t xml:space="preserve">. Also presents some </w:t>
      </w:r>
      <w:r w:rsidR="00E5370F">
        <w:rPr>
          <w:lang w:val="en-GB"/>
        </w:rPr>
        <w:t xml:space="preserve">relevant </w:t>
      </w:r>
      <w:r w:rsidR="00207784">
        <w:rPr>
          <w:lang w:val="en-GB"/>
        </w:rPr>
        <w:t>publications that were written during the development of this thesis.</w:t>
      </w:r>
    </w:p>
    <w:p w:rsidR="00207784" w:rsidRDefault="00C54BEF" w:rsidP="002C2027">
      <w:pPr>
        <w:rPr>
          <w:lang w:val="en-GB"/>
        </w:rPr>
      </w:pPr>
      <w:r>
        <w:rPr>
          <w:lang w:val="en-GB"/>
        </w:rPr>
        <w:lastRenderedPageBreak/>
        <w:tab/>
      </w:r>
      <w:r w:rsidR="00207784" w:rsidRPr="00207784">
        <w:rPr>
          <w:lang w:val="en-GB"/>
        </w:rPr>
        <w:t xml:space="preserve">Chapter </w:t>
      </w:r>
      <w:r w:rsidR="00207784">
        <w:rPr>
          <w:lang w:val="en-GB"/>
        </w:rPr>
        <w:t>7</w:t>
      </w:r>
      <w:r w:rsidR="00207784" w:rsidRPr="00207784">
        <w:rPr>
          <w:lang w:val="en-GB"/>
        </w:rPr>
        <w:t xml:space="preserve"> will present some conclusions of the author</w:t>
      </w:r>
      <w:r w:rsidR="00207784">
        <w:rPr>
          <w:lang w:val="en-GB"/>
        </w:rPr>
        <w:t>, highlight</w:t>
      </w:r>
      <w:r w:rsidR="00E5370F">
        <w:rPr>
          <w:lang w:val="en-GB"/>
        </w:rPr>
        <w:t>ing</w:t>
      </w:r>
      <w:r w:rsidR="00207784">
        <w:rPr>
          <w:lang w:val="en-GB"/>
        </w:rPr>
        <w:t xml:space="preserve"> the main difficulties on the development and </w:t>
      </w:r>
      <w:r w:rsidR="00207784" w:rsidRPr="00207784">
        <w:rPr>
          <w:lang w:val="en-GB"/>
        </w:rPr>
        <w:t xml:space="preserve">some </w:t>
      </w:r>
      <w:r w:rsidR="00207784">
        <w:rPr>
          <w:lang w:val="en-GB"/>
        </w:rPr>
        <w:t xml:space="preserve">future challenges </w:t>
      </w:r>
      <w:r w:rsidR="00E5370F">
        <w:rPr>
          <w:lang w:val="en-GB"/>
        </w:rPr>
        <w:t xml:space="preserve">and opportunities </w:t>
      </w:r>
      <w:r w:rsidR="00207784">
        <w:rPr>
          <w:lang w:val="en-GB"/>
        </w:rPr>
        <w:t xml:space="preserve">in </w:t>
      </w:r>
      <w:r w:rsidR="00E5370F">
        <w:rPr>
          <w:lang w:val="en-GB"/>
        </w:rPr>
        <w:t>the ontology field of study</w:t>
      </w:r>
      <w:r w:rsidR="00207784">
        <w:rPr>
          <w:lang w:val="en-GB"/>
        </w:rPr>
        <w:t>.</w:t>
      </w:r>
    </w:p>
    <w:p w:rsidR="00E5370F" w:rsidRDefault="00E5370F">
      <w:pPr>
        <w:rPr>
          <w:rFonts w:eastAsiaTheme="majorEastAsia" w:cstheme="majorBidi"/>
          <w:b/>
          <w:bCs/>
          <w:sz w:val="28"/>
          <w:szCs w:val="28"/>
          <w:lang w:val="en-GB"/>
        </w:rPr>
      </w:pPr>
      <w:r>
        <w:rPr>
          <w:lang w:val="en-GB"/>
        </w:rPr>
        <w:br w:type="page"/>
      </w:r>
    </w:p>
    <w:p w:rsidR="00447577" w:rsidRDefault="00447577">
      <w:pPr>
        <w:rPr>
          <w:rFonts w:eastAsiaTheme="majorEastAsia" w:cstheme="majorBidi"/>
          <w:b/>
          <w:bCs/>
          <w:sz w:val="28"/>
          <w:szCs w:val="28"/>
          <w:lang w:val="en-GB"/>
        </w:rPr>
      </w:pPr>
      <w:r>
        <w:rPr>
          <w:lang w:val="en-GB"/>
        </w:rPr>
        <w:lastRenderedPageBreak/>
        <w:br w:type="page"/>
      </w:r>
    </w:p>
    <w:p w:rsidR="006568D3" w:rsidRPr="0024194D" w:rsidRDefault="008D6081" w:rsidP="00C30260">
      <w:pPr>
        <w:pStyle w:val="Heading1"/>
        <w:rPr>
          <w:lang w:val="en-GB"/>
        </w:rPr>
      </w:pPr>
      <w:bookmarkStart w:id="120" w:name="_Toc397995075"/>
      <w:r w:rsidRPr="0024194D">
        <w:rPr>
          <w:lang w:val="en-GB"/>
        </w:rPr>
        <w:lastRenderedPageBreak/>
        <w:t xml:space="preserve">State of the Art / </w:t>
      </w:r>
      <w:r w:rsidR="00AB3EE0" w:rsidRPr="0024194D">
        <w:rPr>
          <w:lang w:val="en-GB"/>
        </w:rPr>
        <w:t>Related Work</w:t>
      </w:r>
      <w:bookmarkEnd w:id="120"/>
    </w:p>
    <w:p w:rsidR="00AB3EE0" w:rsidRDefault="00AB3EE0" w:rsidP="00C30260">
      <w:pPr>
        <w:pStyle w:val="Heading2"/>
        <w:rPr>
          <w:lang w:val="en-GB"/>
        </w:rPr>
      </w:pPr>
      <w:bookmarkStart w:id="121" w:name="_Toc397995076"/>
      <w:r w:rsidRPr="0024194D">
        <w:rPr>
          <w:lang w:val="en-GB"/>
        </w:rPr>
        <w:t>Ontology Learning</w:t>
      </w:r>
      <w:bookmarkEnd w:id="121"/>
    </w:p>
    <w:p w:rsidR="00E945DB" w:rsidRPr="00E945DB" w:rsidRDefault="00E945DB" w:rsidP="00E945DB">
      <w:pPr>
        <w:rPr>
          <w:lang w:val="en-GB"/>
        </w:rPr>
      </w:pPr>
      <w:r>
        <w:rPr>
          <w:lang w:val="en-GB"/>
        </w:rPr>
        <w:t xml:space="preserve">One of the main </w:t>
      </w:r>
      <w:r w:rsidR="002F4E73">
        <w:rPr>
          <w:lang w:val="en-GB"/>
        </w:rPr>
        <w:t>objectives</w:t>
      </w:r>
      <w:r>
        <w:rPr>
          <w:lang w:val="en-GB"/>
        </w:rPr>
        <w:t xml:space="preserve"> of the present thesis is to develop a system capable of turning the ontology management process </w:t>
      </w:r>
      <w:r w:rsidR="00FC74F2">
        <w:rPr>
          <w:lang w:val="en-GB"/>
        </w:rPr>
        <w:t xml:space="preserve">into </w:t>
      </w:r>
      <w:r>
        <w:rPr>
          <w:lang w:val="en-GB"/>
        </w:rPr>
        <w:t xml:space="preserve">one that </w:t>
      </w:r>
      <w:r w:rsidR="00FC74F2">
        <w:rPr>
          <w:lang w:val="en-GB"/>
        </w:rPr>
        <w:t>could</w:t>
      </w:r>
      <w:r>
        <w:rPr>
          <w:lang w:val="en-GB"/>
        </w:rPr>
        <w:t xml:space="preserve"> be more dynamic. One of the techniques to achieve this is through Ontology Learning. Ontology Learning is the </w:t>
      </w:r>
      <w:r w:rsidR="00FC74F2">
        <w:rPr>
          <w:lang w:val="en-GB"/>
        </w:rPr>
        <w:t>discover</w:t>
      </w:r>
      <w:r w:rsidR="009675A4">
        <w:rPr>
          <w:lang w:val="en-GB"/>
        </w:rPr>
        <w:t>y</w:t>
      </w:r>
      <w:r w:rsidR="00FC74F2">
        <w:rPr>
          <w:lang w:val="en-GB"/>
        </w:rPr>
        <w:t xml:space="preserve"> </w:t>
      </w:r>
      <w:r>
        <w:rPr>
          <w:lang w:val="en-GB"/>
        </w:rPr>
        <w:t xml:space="preserve">process </w:t>
      </w:r>
      <w:r w:rsidR="00FC74F2">
        <w:rPr>
          <w:lang w:val="en-GB"/>
        </w:rPr>
        <w:t>of</w:t>
      </w:r>
      <w:r>
        <w:rPr>
          <w:lang w:val="en-GB"/>
        </w:rPr>
        <w:t xml:space="preserve"> knowledge from some original data</w:t>
      </w:r>
      <w:r w:rsidR="009675A4">
        <w:rPr>
          <w:lang w:val="en-GB"/>
        </w:rPr>
        <w:t>, like documents, files, webpages</w:t>
      </w:r>
      <w:r>
        <w:rPr>
          <w:lang w:val="en-GB"/>
        </w:rPr>
        <w:t xml:space="preserve">, and </w:t>
      </w:r>
      <w:r w:rsidR="00FC74F2">
        <w:rPr>
          <w:lang w:val="en-GB"/>
        </w:rPr>
        <w:t xml:space="preserve">consequently </w:t>
      </w:r>
      <w:r>
        <w:rPr>
          <w:lang w:val="en-GB"/>
        </w:rPr>
        <w:t xml:space="preserve">evaluate it against the knowledge of </w:t>
      </w:r>
      <w:proofErr w:type="gramStart"/>
      <w:r>
        <w:rPr>
          <w:lang w:val="en-GB"/>
        </w:rPr>
        <w:t>an ontology</w:t>
      </w:r>
      <w:proofErr w:type="gramEnd"/>
      <w:r>
        <w:rPr>
          <w:lang w:val="en-GB"/>
        </w:rPr>
        <w:t xml:space="preserve"> </w:t>
      </w:r>
      <w:r w:rsidR="00FC74F2">
        <w:rPr>
          <w:lang w:val="en-GB"/>
        </w:rPr>
        <w:t xml:space="preserve">in </w:t>
      </w:r>
      <w:r>
        <w:rPr>
          <w:lang w:val="en-GB"/>
        </w:rPr>
        <w:t xml:space="preserve">the same domain. After this, the ontology is then updated with the conclusions of this learning process. </w:t>
      </w:r>
      <w:r w:rsidR="00FC74F2">
        <w:rPr>
          <w:lang w:val="en-GB"/>
        </w:rPr>
        <w:t>Thus update could mean two situations like new concepts or update relationships.</w:t>
      </w:r>
      <w:r w:rsidR="009675A4">
        <w:rPr>
          <w:lang w:val="en-GB"/>
        </w:rPr>
        <w:t xml:space="preserve"> </w:t>
      </w:r>
      <w:proofErr w:type="spellStart"/>
      <w:r w:rsidR="009675A4">
        <w:rPr>
          <w:lang w:val="en-GB"/>
        </w:rPr>
        <w:t>Althoug</w:t>
      </w:r>
      <w:proofErr w:type="spellEnd"/>
      <w:r w:rsidR="009675A4">
        <w:rPr>
          <w:lang w:val="en-GB"/>
        </w:rPr>
        <w:t xml:space="preserve"> this process is not easy to automate, similarly is not easy for a human to do it. Ontology Learning is the study field that addresses this </w:t>
      </w:r>
      <w:proofErr w:type="spellStart"/>
      <w:r w:rsidR="009675A4">
        <w:rPr>
          <w:lang w:val="en-GB"/>
        </w:rPr>
        <w:t>challanges</w:t>
      </w:r>
      <w:proofErr w:type="spellEnd"/>
      <w:r w:rsidR="009675A4">
        <w:rPr>
          <w:lang w:val="en-GB"/>
        </w:rPr>
        <w:t xml:space="preserve">. </w:t>
      </w:r>
      <w:r>
        <w:rPr>
          <w:lang w:val="en-GB"/>
        </w:rPr>
        <w:t>One research that argues with this situation comes from the field of Biomedicine</w:t>
      </w:r>
      <w:r w:rsidR="002F4E73">
        <w:rPr>
          <w:lang w:val="en-GB"/>
        </w:rPr>
        <w:t xml:space="preserve">, </w:t>
      </w:r>
      <w:r w:rsidR="00FA78F6">
        <w:rPr>
          <w:lang w:val="en-GB"/>
        </w:rPr>
        <w:t xml:space="preserve">presented by </w:t>
      </w:r>
      <w:r w:rsidR="006B58BD">
        <w:rPr>
          <w:lang w:val="en-GB"/>
        </w:rPr>
        <w:fldChar w:fldCharType="begin"/>
      </w:r>
      <w:r w:rsidR="00FA78F6">
        <w:rPr>
          <w:lang w:val="en-GB"/>
        </w:rPr>
        <w:instrText xml:space="preserve"> ADDIN ZOTERO_ITEM CSL_CITATION {"citationID":"gf9c413oe","properties":{"formattedCitation":"(Batet et al., 2011)","plainCitation":"(Batet et al., 2011)"},"citationItems":[{"id":162,"uris":["http://zotero.org/users/local/bkYEK4Eu/items/F9Q8FU9Z"],"uri":["http://zotero.org/users/local/bkYEK4Eu/items/F9Q8FU9Z"],"itemData":{"id":162,"type":"article-journal","title":"An ontology-based measure to compute semantic similarity in biomedicine","container-title":"Journal of Biomedical Informatics","page":"118-125","volume":"44","issue":"1","source":"CrossRef","DOI":"10.1016/j.jbi.2010.09.002","ISSN":"15320464","language":"en","author":[{"family":"Batet","given":"Montserrat"},{"family":"Sánchez","given":"David"},{"family":"Valls","given":"Aida"}],"issued":{"date-parts":[["2011",2]]},"accessed":{"date-parts":[["2014",9,1]]}}}],"schema":"https://github.com/citation-style-language/schema/raw/master/csl-citation.json"} </w:instrText>
      </w:r>
      <w:r w:rsidR="006B58BD">
        <w:rPr>
          <w:lang w:val="en-GB"/>
        </w:rPr>
        <w:fldChar w:fldCharType="separate"/>
      </w:r>
      <w:r w:rsidR="00C651E0" w:rsidRPr="00C651E0">
        <w:rPr>
          <w:rFonts w:cs="Times New Roman"/>
          <w:lang w:val="en-GB"/>
        </w:rPr>
        <w:t>(Batet et al., 2011)</w:t>
      </w:r>
      <w:r w:rsidR="006B58BD">
        <w:rPr>
          <w:lang w:val="en-GB"/>
        </w:rPr>
        <w:fldChar w:fldCharType="end"/>
      </w:r>
      <w:r w:rsidR="00FA78F6">
        <w:rPr>
          <w:lang w:val="en-GB"/>
        </w:rPr>
        <w:t>. This research discusses the techniques to use in ontology learning</w:t>
      </w:r>
      <w:r w:rsidR="004A0402">
        <w:rPr>
          <w:lang w:val="en-GB"/>
        </w:rPr>
        <w:t xml:space="preserve"> that could create some automatism in the process of </w:t>
      </w:r>
      <w:r w:rsidR="009675A4">
        <w:rPr>
          <w:lang w:val="en-GB"/>
        </w:rPr>
        <w:t>ontology maintenance</w:t>
      </w:r>
      <w:r w:rsidR="00FA78F6">
        <w:rPr>
          <w:lang w:val="en-GB"/>
        </w:rPr>
        <w:t>.</w:t>
      </w:r>
      <w:r w:rsidR="004A0402">
        <w:rPr>
          <w:lang w:val="en-GB"/>
        </w:rPr>
        <w:t xml:space="preserve"> Other point of view in this subject is </w:t>
      </w:r>
      <w:r w:rsidR="00FC7748">
        <w:rPr>
          <w:lang w:val="en-GB"/>
        </w:rPr>
        <w:t xml:space="preserve">presented by </w:t>
      </w:r>
      <w:r w:rsidR="006B58BD">
        <w:rPr>
          <w:lang w:val="en-GB"/>
        </w:rPr>
        <w:fldChar w:fldCharType="begin"/>
      </w:r>
      <w:r w:rsidR="00FC7748">
        <w:rPr>
          <w:lang w:val="en-GB"/>
        </w:rPr>
        <w:instrText xml:space="preserve"> ADDIN ZOTERO_ITEM CSL_CITATION {"citationID":"213299ravn","properties":{"formattedCitation":"(Niepert et al., 2007)","plainCitation":"(Niepert et al., 2007)"},"citationItems":[{"id":164,"uris":["http://zotero.org/users/local/bkYEK4Eu/items/52VFTU8I"],"uri":["http://zotero.org/users/local/bkYEK4Eu/items/52VFTU8I"],"itemData":{"id":164,"type":"paper-conference","title":"A Dynamic Ontology for a Dynamic Reference Work","container-title":"Proceedings of the 7th ACM/IEEE-CS Joint Conference on Digital Libraries","collection-title":"JCDL '07","publisher":"ACM","publisher-place":"New York, NY, USA","page":"288–297","source":"ACM Digital Library","event-place":"New York, NY, USA","abstract":"The successful deployment of digital technologies by humanities scholars presents computer scientists with a number of unique scientific and technological challenges. The task seems particularly daunting because issues in the humanities are presented in abstract language demanding the kind of subtle interpretation often thought to be beyond the scope of artificial intelligence, and humanities scholars themselves often disagree about the structure of their disciplines. The future of humanities computing depends on having tools for automatically discovering complex semantic relationships among different parts of a corpus. Digital library tools for the humanities will need to be capable of dynamically tracking the introduction of new ideas and interpretations and applying them to older texts in ways that support the needs of scholars and students. This paper describes the design of new algorithms and the adjustment of existing algorithms to support the automated and semi-automated management of domain-rich metadata for an established digital humanities project, the Stanford Encyclopedia of Philosophy. Our approach starts with a \"hand-built\" formal ontology that is modified and extended by a combination of automated and semi-automated methods, thus becoming a \"dynamic ontology\". We assess the suitability of current information retrieval and information extraction methods for the task of automatically maintaining the ontology. We describe a novel measure of term-relatedness that appears to be particularly helpful for predicting hierarchical relationships in the ontology. We believe that our project makes a further contribution to information science by being the first to harness the collaboration inherent in a expert-maintained dynamic reference work to the task of maintaining and verifying a formal ontology. We place special emphasis on the task of bringing domain expertise to bear on all phases of the development and deployment of the system, from the initial design of the software and ontology to its dynamic use in a fully operational digital reference work.","URL":"http://doi.acm.org/10.1145/1255175.1255230","DOI":"10.1145/1255175.1255230","ISBN":"978-1-59593-644-8","author":[{"family":"Niepert","given":"Mathias"},{"family":"Buckner","given":"Cameron"},{"family":"Allen","given":"Colin"}],"issued":{"date-parts":[["2007"]]},"accessed":{"date-parts":[["2014",9,2]]}}}],"schema":"https://github.com/citation-style-language/schema/raw/master/csl-citation.json"} </w:instrText>
      </w:r>
      <w:r w:rsidR="006B58BD">
        <w:rPr>
          <w:lang w:val="en-GB"/>
        </w:rPr>
        <w:fldChar w:fldCharType="separate"/>
      </w:r>
      <w:r w:rsidR="00C651E0" w:rsidRPr="005A1C2B">
        <w:rPr>
          <w:rFonts w:cs="Times New Roman"/>
          <w:lang w:val="en-GB"/>
        </w:rPr>
        <w:t>(Niepert et al., 2007)</w:t>
      </w:r>
      <w:r w:rsidR="006B58BD">
        <w:rPr>
          <w:lang w:val="en-GB"/>
        </w:rPr>
        <w:fldChar w:fldCharType="end"/>
      </w:r>
      <w:r w:rsidR="00FC7748">
        <w:rPr>
          <w:lang w:val="en-GB"/>
        </w:rPr>
        <w:t xml:space="preserve">. This is a very interesting perspective discussed to create automate processes in building an ontology and defining and updating knowledge, namely concepts and relations, in the field of Humanities, on the </w:t>
      </w:r>
      <w:proofErr w:type="spellStart"/>
      <w:r w:rsidR="00FC7748">
        <w:rPr>
          <w:lang w:val="en-GB"/>
        </w:rPr>
        <w:t>well known</w:t>
      </w:r>
      <w:proofErr w:type="spellEnd"/>
      <w:r w:rsidR="00FC7748">
        <w:rPr>
          <w:lang w:val="en-GB"/>
        </w:rPr>
        <w:t xml:space="preserve"> digital collaborative online project, Stanford Encyclopaedia of Philosophy(SEP</w:t>
      </w:r>
      <w:r w:rsidR="00FC7748" w:rsidRPr="00063A7F">
        <w:rPr>
          <w:rStyle w:val="FootnoteReference"/>
        </w:rPr>
        <w:footnoteReference w:id="1"/>
      </w:r>
      <w:r w:rsidR="00FC7748">
        <w:rPr>
          <w:lang w:val="en-GB"/>
        </w:rPr>
        <w:t>).</w:t>
      </w:r>
      <w:r w:rsidR="009675A4">
        <w:rPr>
          <w:lang w:val="en-GB"/>
        </w:rPr>
        <w:t xml:space="preserve"> </w:t>
      </w:r>
    </w:p>
    <w:p w:rsidR="00881E8E" w:rsidRDefault="00881E8E" w:rsidP="00B741A7">
      <w:pPr>
        <w:pStyle w:val="Heading2"/>
        <w:rPr>
          <w:lang w:val="en-GB"/>
        </w:rPr>
      </w:pPr>
      <w:bookmarkStart w:id="122" w:name="_Toc397995077"/>
      <w:r w:rsidRPr="0024194D">
        <w:rPr>
          <w:lang w:val="en-GB"/>
        </w:rPr>
        <w:t>Association rules</w:t>
      </w:r>
      <w:bookmarkEnd w:id="122"/>
    </w:p>
    <w:p w:rsidR="00264D3F" w:rsidRDefault="00264D3F" w:rsidP="00264D3F">
      <w:pPr>
        <w:rPr>
          <w:lang w:val="en-GB"/>
        </w:rPr>
      </w:pPr>
      <w:r w:rsidRPr="0024194D">
        <w:rPr>
          <w:lang w:val="en-GB"/>
        </w:rPr>
        <w:t xml:space="preserve">In semantic systems, there are several ways to reach the goals. One presented in this work and also much studied in the scientific </w:t>
      </w:r>
      <w:r>
        <w:rPr>
          <w:lang w:val="en-GB"/>
        </w:rPr>
        <w:t>community</w:t>
      </w:r>
      <w:r w:rsidRPr="0024194D">
        <w:rPr>
          <w:lang w:val="en-GB"/>
        </w:rPr>
        <w:t xml:space="preserve"> is the Association </w:t>
      </w:r>
      <w:r>
        <w:rPr>
          <w:lang w:val="en-GB"/>
        </w:rPr>
        <w:t>R</w:t>
      </w:r>
      <w:r w:rsidRPr="0024194D">
        <w:rPr>
          <w:lang w:val="en-GB"/>
        </w:rPr>
        <w:t xml:space="preserve">ules technique. The main goal of this technique </w:t>
      </w:r>
      <w:r w:rsidR="00B741A7">
        <w:rPr>
          <w:lang w:val="en-GB"/>
        </w:rPr>
        <w:t xml:space="preserve">in the present study </w:t>
      </w:r>
      <w:r w:rsidRPr="0024194D">
        <w:rPr>
          <w:lang w:val="en-GB"/>
        </w:rPr>
        <w:t xml:space="preserve">is to help </w:t>
      </w:r>
      <w:r>
        <w:rPr>
          <w:lang w:val="en-GB"/>
        </w:rPr>
        <w:t>ma</w:t>
      </w:r>
      <w:r w:rsidRPr="0024194D">
        <w:rPr>
          <w:lang w:val="en-GB"/>
        </w:rPr>
        <w:t>king</w:t>
      </w:r>
      <w:r>
        <w:rPr>
          <w:lang w:val="en-GB"/>
        </w:rPr>
        <w:t xml:space="preserve"> conclusions about the relation</w:t>
      </w:r>
      <w:r w:rsidRPr="0024194D">
        <w:rPr>
          <w:lang w:val="en-GB"/>
        </w:rPr>
        <w:t xml:space="preserve"> of </w:t>
      </w:r>
      <w:r>
        <w:rPr>
          <w:lang w:val="en-GB"/>
        </w:rPr>
        <w:t>data/</w:t>
      </w:r>
      <w:r w:rsidRPr="0024194D">
        <w:rPr>
          <w:lang w:val="en-GB"/>
        </w:rPr>
        <w:t xml:space="preserve">words in the texts and </w:t>
      </w:r>
      <w:r>
        <w:rPr>
          <w:lang w:val="en-GB"/>
        </w:rPr>
        <w:t xml:space="preserve">to help </w:t>
      </w:r>
      <w:r w:rsidRPr="0024194D">
        <w:rPr>
          <w:lang w:val="en-GB"/>
        </w:rPr>
        <w:t xml:space="preserve">build a new ontology or improving an existing one without any knowledge of the taxonomy present in it. </w:t>
      </w:r>
      <w:r w:rsidR="006B58BD">
        <w:rPr>
          <w:lang w:val="en-GB"/>
        </w:rPr>
        <w:fldChar w:fldCharType="begin"/>
      </w:r>
      <w:r w:rsidR="00DD5DC1">
        <w:rPr>
          <w:lang w:val="en-GB"/>
        </w:rPr>
        <w:instrText xml:space="preserve"> REF _Ref397201900 \h </w:instrText>
      </w:r>
      <w:r w:rsidR="006B58BD">
        <w:rPr>
          <w:lang w:val="en-GB"/>
        </w:rPr>
      </w:r>
      <w:r w:rsidR="006B58BD">
        <w:rPr>
          <w:lang w:val="en-GB"/>
        </w:rPr>
        <w:fldChar w:fldCharType="separate"/>
      </w:r>
      <w:r w:rsidR="005E223A" w:rsidRPr="00292974">
        <w:rPr>
          <w:sz w:val="20"/>
          <w:lang w:val="en-GB"/>
        </w:rPr>
        <w:t xml:space="preserve">Table </w:t>
      </w:r>
      <w:r w:rsidR="005E223A">
        <w:rPr>
          <w:noProof/>
          <w:sz w:val="20"/>
          <w:lang w:val="en-GB"/>
        </w:rPr>
        <w:t>2</w:t>
      </w:r>
      <w:r w:rsidR="005E223A">
        <w:rPr>
          <w:sz w:val="20"/>
          <w:lang w:val="en-GB"/>
        </w:rPr>
        <w:noBreakHyphen/>
      </w:r>
      <w:r w:rsidR="005E223A">
        <w:rPr>
          <w:noProof/>
          <w:sz w:val="20"/>
          <w:lang w:val="en-GB"/>
        </w:rPr>
        <w:t>1</w:t>
      </w:r>
      <w:r w:rsidR="006B58BD">
        <w:rPr>
          <w:lang w:val="en-GB"/>
        </w:rPr>
        <w:fldChar w:fldCharType="end"/>
      </w:r>
      <w:r w:rsidR="00DD5DC1">
        <w:rPr>
          <w:lang w:val="en-GB"/>
        </w:rPr>
        <w:t xml:space="preserve"> s</w:t>
      </w:r>
      <w:r w:rsidR="00292974">
        <w:rPr>
          <w:lang w:val="en-GB"/>
        </w:rPr>
        <w:t>hows some of the fields of study where association rules were found an interesting technique to discover unknown and interesting knowledge from its data</w:t>
      </w:r>
      <w:r w:rsidR="00DD5DC1">
        <w:rPr>
          <w:lang w:val="en-GB"/>
        </w:rPr>
        <w:t xml:space="preserve">. </w:t>
      </w:r>
    </w:p>
    <w:p w:rsidR="00506584" w:rsidRDefault="00506584" w:rsidP="00506584">
      <w:pPr>
        <w:spacing w:after="240"/>
        <w:rPr>
          <w:lang w:val="en-GB"/>
        </w:rPr>
      </w:pPr>
      <w:r>
        <w:rPr>
          <w:lang w:val="en-GB"/>
        </w:rPr>
        <w:tab/>
        <w:t xml:space="preserve">Since the appearance of the Association Rules with the study of </w:t>
      </w:r>
      <w:r w:rsidR="006B58BD">
        <w:rPr>
          <w:lang w:val="en-GB"/>
        </w:rPr>
        <w:fldChar w:fldCharType="begin"/>
      </w:r>
      <w:r>
        <w:rPr>
          <w:lang w:val="en-GB"/>
        </w:rPr>
        <w:instrText xml:space="preserve"> ADDIN ZOTERO_ITEM CSL_CITATION {"citationID":"19mjcud9in","properties":{"formattedCitation":"(Agrawal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C651E0">
        <w:rPr>
          <w:rFonts w:cs="Times New Roman"/>
          <w:lang w:val="en-GB"/>
        </w:rPr>
        <w:t>(Agrawal et al., 1993)</w:t>
      </w:r>
      <w:r w:rsidR="006B58BD">
        <w:rPr>
          <w:lang w:val="en-GB"/>
        </w:rPr>
        <w:fldChar w:fldCharType="end"/>
      </w:r>
      <w:r>
        <w:rPr>
          <w:lang w:val="en-GB"/>
        </w:rPr>
        <w:t xml:space="preserve">, this technique was studied and applied in several different areas. For instance, one noble field of the application of this technique is in Medicine, in particular the study from </w:t>
      </w:r>
      <w:r w:rsidR="006B58BD">
        <w:rPr>
          <w:lang w:val="en-GB"/>
        </w:rPr>
        <w:fldChar w:fldCharType="begin"/>
      </w:r>
      <w:r>
        <w:rPr>
          <w:lang w:val="en-GB"/>
        </w:rPr>
        <w:instrText xml:space="preserve"> ADDIN ZOTERO_ITEM CSL_CITATION {"citationID":"852erfct5","properties":{"formattedCitation":"(Mahgoub, 2006)","plainCitation":"(Mahgoub, 2006)"},"citationItems":[{"id":84,"uris":["http://zotero.org/users/local/bkYEK4Eu/items/XWAPWPM8"],"uri":["http://zotero.org/users/local/bkYEK4Eu/items/XWAPWPM8"],"itemData":{"id":84,"type":"paper-conference","title":"Mining association rules from unstructured documents","container-title":"Proc. 3rd Int. Conf. on Knowledge Mining, ICKM, Prague, Czech Republic","page":"167–172","source":"Google Scholar","URL":"http://www.waset.org/publications/3514","author":[{"family":"Mahgoub","given":"Hany"}],"issued":{"date-parts":[["2006"]]},"accessed":{"date-parts":[["2014",7,26]]}}}],"schema":"https://github.com/citation-style-language/schema/raw/master/csl-citation.json"} </w:instrText>
      </w:r>
      <w:r w:rsidR="006B58BD">
        <w:rPr>
          <w:lang w:val="en-GB"/>
        </w:rPr>
        <w:fldChar w:fldCharType="separate"/>
      </w:r>
      <w:r w:rsidR="00C651E0" w:rsidRPr="00C651E0">
        <w:rPr>
          <w:rFonts w:cs="Times New Roman"/>
          <w:lang w:val="en-GB"/>
        </w:rPr>
        <w:t>(Mahgoub, 2006)</w:t>
      </w:r>
      <w:r w:rsidR="006B58BD">
        <w:rPr>
          <w:lang w:val="en-GB"/>
        </w:rPr>
        <w:fldChar w:fldCharType="end"/>
      </w:r>
      <w:r>
        <w:rPr>
          <w:lang w:val="en-GB"/>
        </w:rPr>
        <w:t xml:space="preserve"> offers a proposal of the use of AR to retrieve knowledge from unstructured documents from a scientific database related to the </w:t>
      </w:r>
      <w:proofErr w:type="spellStart"/>
      <w:r>
        <w:rPr>
          <w:lang w:val="en-GB"/>
        </w:rPr>
        <w:t>well known</w:t>
      </w:r>
      <w:proofErr w:type="spellEnd"/>
      <w:r>
        <w:rPr>
          <w:lang w:val="en-GB"/>
        </w:rPr>
        <w:t xml:space="preserve"> global problem disease, the H5N1 avian influenza virus. The author investigates the problem with the advantage of AR extraction from a scientific </w:t>
      </w:r>
      <w:r>
        <w:rPr>
          <w:lang w:val="en-GB"/>
        </w:rPr>
        <w:lastRenderedPageBreak/>
        <w:t>database, namely MEDLINE</w:t>
      </w:r>
      <w:r w:rsidRPr="00063A7F">
        <w:rPr>
          <w:rStyle w:val="FootnoteReference"/>
        </w:rPr>
        <w:footnoteReference w:id="2"/>
      </w:r>
      <w:r>
        <w:rPr>
          <w:lang w:val="en-GB"/>
        </w:rPr>
        <w:t xml:space="preserve">. The main purpose is to discover knowledge, through the extraction of concepts and their relations that could help take conclusion on the avian flu. Another interesting study proposed also in the Medicine area, is the one proposed by </w:t>
      </w:r>
      <w:r w:rsidR="006B58BD">
        <w:rPr>
          <w:lang w:val="en-GB"/>
        </w:rPr>
        <w:fldChar w:fldCharType="begin"/>
      </w:r>
      <w:r>
        <w:rPr>
          <w:lang w:val="en-GB"/>
        </w:rPr>
        <w:instrText xml:space="preserve"> ADDIN ZOTERO_ITEM CSL_CITATION {"citationID":"1jnseoi92p","properties":{"formattedCitation":"(Azevedo et al., 2005)","plainCitation":"(Azevedo et al., 2005)"},"citationItems":[{"id":94,"uris":["http://zotero.org/users/local/bkYEK4Eu/items/VRKJ4CVI"],"uri":["http://zotero.org/users/local/bkYEK4Eu/items/VRKJ4CVI"],"itemData":{"id":94,"type":"chapter","title":"Detection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Sousa"}],"issued":{"date-parts":[["2005",1,1]]},"accessed":{"date-parts":[["2014",7,13]]}}}],"schema":"https://github.com/citation-style-language/schema/raw/master/csl-citation.json"} </w:instrText>
      </w:r>
      <w:r w:rsidR="006B58BD">
        <w:rPr>
          <w:lang w:val="en-GB"/>
        </w:rPr>
        <w:fldChar w:fldCharType="separate"/>
      </w:r>
      <w:r w:rsidR="00C651E0" w:rsidRPr="005A1C2B">
        <w:rPr>
          <w:rFonts w:cs="Times New Roman"/>
          <w:lang w:val="en-GB"/>
        </w:rPr>
        <w:t>(Azevedo et al., 2005)</w:t>
      </w:r>
      <w:r w:rsidR="006B58BD">
        <w:rPr>
          <w:lang w:val="en-GB"/>
        </w:rPr>
        <w:fldChar w:fldCharType="end"/>
      </w:r>
      <w:r>
        <w:rPr>
          <w:lang w:val="en-GB"/>
        </w:rPr>
        <w:t xml:space="preserve">. The authors propose the use of AR extraction to detect hydrophobic clusters in molecular dynamics protein unfolding simulations, in other words, they argue that the use of this technique in several big sets of data created by the simulation, will help the discovery of important and relevant knowledge, namely, he discovered several hydrophobic residues, that could be important to explore different proteins. Furthermore in Medicine, a different approach were used by </w:t>
      </w:r>
      <w:r w:rsidR="006B58BD">
        <w:rPr>
          <w:lang w:val="en-GB"/>
        </w:rPr>
        <w:fldChar w:fldCharType="begin"/>
      </w:r>
      <w:r>
        <w:rPr>
          <w:lang w:val="en-GB"/>
        </w:rPr>
        <w:instrText xml:space="preserve"> ADDIN ZOTERO_ITEM CSL_CITATION {"citationID":"12tb0ss7e1","properties":{"formattedCitation":"(Tan et al., 2009)","plainCitation":"(Tan et al., 2009)"},"citationItems":[{"id":120,"uris":["http://zotero.org/users/local/bkYEK4Eu/items/PBDHJS5J"],"uri":["http://zotero.org/users/local/bkYEK4Eu/items/PBDHJS5J"],"itemData":{"id":120,"type":"paper-conference","title":"Domain knowledge-driven association pattern mining algorithm on medical images","container-title":"Internet Computing for Science and Engineering (ICICSE), 2009 Fourth International Conference on","publisher":"IEEE","page":"30–35","source":"Google Scholar","URL":"http://ieeexplore.ieee.org/xpls/abs_all.jsp?arnumber=5521636","author":[{"family":"Tan","given":"Xiaolei"},{"family":"Pan","given":"Haiwei"},{"family":"Han","given":"Qilong"},{"family":"Ni","given":"Jun"}],"issued":{"date-parts":[["2009"]]},"accessed":{"date-parts":[["2014",8,28]]}}}],"schema":"https://github.com/citation-style-language/schema/raw/master/csl-citation.json"} </w:instrText>
      </w:r>
      <w:r w:rsidR="006B58BD">
        <w:rPr>
          <w:lang w:val="en-GB"/>
        </w:rPr>
        <w:fldChar w:fldCharType="separate"/>
      </w:r>
      <w:r w:rsidR="00C651E0" w:rsidRPr="00C651E0">
        <w:rPr>
          <w:rFonts w:cs="Times New Roman"/>
          <w:lang w:val="en-GB"/>
        </w:rPr>
        <w:t>(Tan et al., 2009)</w:t>
      </w:r>
      <w:r w:rsidR="006B58BD">
        <w:rPr>
          <w:lang w:val="en-GB"/>
        </w:rPr>
        <w:fldChar w:fldCharType="end"/>
      </w:r>
      <w:r>
        <w:rPr>
          <w:lang w:val="en-GB"/>
        </w:rPr>
        <w:t>. This is the application of AR to discover knowledge in Medical Images, and thus trying to discover relations between the extracted and earlier marked regions of interest in the images. With this approach, the author demonstrates the usability of the technique in Medical area, helping the doctors diagnose better the information of serious situations that could arise in these images. Also gives a proof of concept of AR application not only in semantic sources, as it was applied using images as their source.</w:t>
      </w:r>
    </w:p>
    <w:p w:rsidR="000956EF" w:rsidRPr="00FC7748" w:rsidRDefault="000956EF" w:rsidP="000956EF">
      <w:pPr>
        <w:keepNext/>
        <w:spacing w:line="240" w:lineRule="auto"/>
        <w:jc w:val="center"/>
        <w:rPr>
          <w:lang w:val="en-GB"/>
        </w:rPr>
      </w:pPr>
      <w:r w:rsidRPr="000956EF">
        <w:rPr>
          <w:noProof/>
          <w:lang w:eastAsia="pt-PT"/>
        </w:rPr>
        <mc:AlternateContent>
          <mc:Choice Requires="wpg">
            <w:drawing>
              <wp:inline distT="0" distB="0" distL="0" distR="0">
                <wp:extent cx="4032448" cy="2808312"/>
                <wp:effectExtent l="57150" t="19050" r="82550" b="87630"/>
                <wp:docPr id="1769" name="Grupo 13"/>
                <wp:cNvGraphicFramePr/>
                <a:graphic xmlns:a="http://schemas.openxmlformats.org/drawingml/2006/main">
                  <a:graphicData uri="http://schemas.microsoft.com/office/word/2010/wordprocessingGroup">
                    <wpg:wgp>
                      <wpg:cNvGrpSpPr/>
                      <wpg:grpSpPr>
                        <a:xfrm>
                          <a:off x="0" y="0"/>
                          <a:ext cx="4032448" cy="2808312"/>
                          <a:chOff x="1340768" y="3131840"/>
                          <a:chExt cx="4032448" cy="2808312"/>
                        </a:xfrm>
                      </wpg:grpSpPr>
                      <wps:wsp>
                        <wps:cNvPr id="426" name="Rectângulo arredondado 12"/>
                        <wps:cNvSpPr/>
                        <wps:spPr>
                          <a:xfrm>
                            <a:off x="1340768" y="3131840"/>
                            <a:ext cx="4032448" cy="2808312"/>
                          </a:xfrm>
                          <a:prstGeom prst="roundRect">
                            <a:avLst>
                              <a:gd name="adj" fmla="val 5016"/>
                            </a:avLst>
                          </a:prstGeom>
                        </wps:spPr>
                        <wps:style>
                          <a:lnRef idx="1">
                            <a:schemeClr val="accent1"/>
                          </a:lnRef>
                          <a:fillRef idx="3">
                            <a:schemeClr val="accent1"/>
                          </a:fillRef>
                          <a:effectRef idx="2">
                            <a:schemeClr val="accent1"/>
                          </a:effectRef>
                          <a:fontRef idx="minor">
                            <a:schemeClr val="lt1"/>
                          </a:fontRef>
                        </wps:style>
                        <wps:txbx>
                          <w:txbxContent>
                            <w:p w:rsidR="000179A0" w:rsidRDefault="000179A0" w:rsidP="000179A0">
                              <w:pPr>
                                <w:rPr>
                                  <w:rFonts w:eastAsia="Times New Roman"/>
                                </w:rPr>
                              </w:pPr>
                            </w:p>
                          </w:txbxContent>
                        </wps:txbx>
                        <wps:bodyPr rtlCol="0" anchor="ctr"/>
                      </wps:wsp>
                      <wpg:grpSp>
                        <wpg:cNvPr id="427" name="Grupo 11"/>
                        <wpg:cNvGrpSpPr/>
                        <wpg:grpSpPr>
                          <a:xfrm>
                            <a:off x="1456292" y="3275856"/>
                            <a:ext cx="3772908" cy="2520280"/>
                            <a:chOff x="1456292" y="3275856"/>
                            <a:chExt cx="3772908" cy="2520280"/>
                          </a:xfrm>
                        </wpg:grpSpPr>
                        <pic:pic xmlns:pic="http://schemas.openxmlformats.org/drawingml/2006/picture">
                          <pic:nvPicPr>
                            <pic:cNvPr id="428" name="Imagem 7" descr="professor.jpg"/>
                            <pic:cNvPicPr>
                              <a:picLocks noChangeAspect="1"/>
                            </pic:cNvPicPr>
                          </pic:nvPicPr>
                          <pic:blipFill>
                            <a:blip r:embed="rId27"/>
                            <a:stretch>
                              <a:fillRect/>
                            </a:stretch>
                          </pic:blipFill>
                          <pic:spPr>
                            <a:xfrm>
                              <a:off x="1481342" y="3275856"/>
                              <a:ext cx="1947657" cy="1296144"/>
                            </a:xfrm>
                            <a:prstGeom prst="rect">
                              <a:avLst/>
                            </a:prstGeom>
                          </pic:spPr>
                        </pic:pic>
                        <pic:pic xmlns:pic="http://schemas.openxmlformats.org/drawingml/2006/picture">
                          <pic:nvPicPr>
                            <pic:cNvPr id="429" name="Imagem 8" descr="Civil.jpg"/>
                            <pic:cNvPicPr>
                              <a:picLocks noChangeAspect="1"/>
                            </pic:cNvPicPr>
                          </pic:nvPicPr>
                          <pic:blipFill>
                            <a:blip r:embed="rId28"/>
                            <a:stretch>
                              <a:fillRect/>
                            </a:stretch>
                          </pic:blipFill>
                          <pic:spPr>
                            <a:xfrm>
                              <a:off x="3429000" y="3275856"/>
                              <a:ext cx="1800200" cy="1296143"/>
                            </a:xfrm>
                            <a:prstGeom prst="rect">
                              <a:avLst/>
                            </a:prstGeom>
                          </pic:spPr>
                        </pic:pic>
                        <pic:pic xmlns:pic="http://schemas.openxmlformats.org/drawingml/2006/picture">
                          <pic:nvPicPr>
                            <pic:cNvPr id="430" name="Imagem 9" descr="DonStudio.jpg"/>
                            <pic:cNvPicPr>
                              <a:picLocks noChangeAspect="1"/>
                            </pic:cNvPicPr>
                          </pic:nvPicPr>
                          <pic:blipFill>
                            <a:blip r:embed="rId29"/>
                            <a:stretch>
                              <a:fillRect/>
                            </a:stretch>
                          </pic:blipFill>
                          <pic:spPr>
                            <a:xfrm>
                              <a:off x="3429000" y="4552295"/>
                              <a:ext cx="1800200" cy="1239342"/>
                            </a:xfrm>
                            <a:prstGeom prst="rect">
                              <a:avLst/>
                            </a:prstGeom>
                          </pic:spPr>
                        </pic:pic>
                        <pic:pic xmlns:pic="http://schemas.openxmlformats.org/drawingml/2006/picture">
                          <pic:nvPicPr>
                            <pic:cNvPr id="431" name="Imagem 10" descr="medical-procedures-and-treatments.jpg"/>
                            <pic:cNvPicPr>
                              <a:picLocks noChangeAspect="1"/>
                            </pic:cNvPicPr>
                          </pic:nvPicPr>
                          <pic:blipFill>
                            <a:blip r:embed="rId30"/>
                            <a:stretch>
                              <a:fillRect/>
                            </a:stretch>
                          </pic:blipFill>
                          <pic:spPr>
                            <a:xfrm>
                              <a:off x="1456292" y="4552222"/>
                              <a:ext cx="1972708" cy="1243914"/>
                            </a:xfrm>
                            <a:prstGeom prst="rect">
                              <a:avLst/>
                            </a:prstGeom>
                          </pic:spPr>
                        </pic:pic>
                      </wpg:grpSp>
                    </wpg:wgp>
                  </a:graphicData>
                </a:graphic>
              </wp:inline>
            </w:drawing>
          </mc:Choice>
          <mc:Fallback>
            <w:pict>
              <v:group id="Grupo 13" o:spid="_x0000_s1028" style="width:317.5pt;height:221.15pt;mso-position-horizontal-relative:char;mso-position-vertical-relative:line" coordorigin="13407,31318" coordsize="40324,280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AAAdmlldwAAAAAAE6T+ABRfLgAQzxQAA+3MAAQTCwADXJ4AAAABWFla&#10;IAAAAAAATAlWAFAAAABXH+dtZWFzAAAAAAAAAAEAAAAAAAAAAAAAAAAAAAAAAAACjwAAAAJ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">
                <v:roundrect id="Rectângulo arredondado 12" o:spid="_x0000_s1029" style="position:absolute;left:13407;top:31318;width:40325;height:28083;visibility:visible;mso-wrap-style:square;v-text-anchor:middle" arcsize="328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2WzcQA&#10;AADcAAAADwAAAGRycy9kb3ducmV2LnhtbESPS4vCQBCE7wv+h6EX9rZOVsRHdJRlUfTmW69Npk2i&#10;mZ6QGWP23zuC4LGoqq+o8bQxhaipcrllBT/tCARxYnXOqYL9bv49AOE8ssbCMin4JwfTSetjjLG2&#10;d95QvfWpCBB2MSrIvC9jKV2SkUHXtiVx8M62MuiDrFKpK7wHuClkJ4p60mDOYSHDkv4ySq7bm1Fw&#10;uFy6y/6eTovb6Yjr4aKelataqa/P5ncEwlPj3+FXe6kVdDs9eJ4JR0B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dls3EAAAA3A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0179A0" w:rsidRDefault="000179A0" w:rsidP="000179A0">
                        <w:pPr>
                          <w:rPr>
                            <w:rFonts w:eastAsia="Times New Roman"/>
                          </w:rPr>
                        </w:pPr>
                      </w:p>
                    </w:txbxContent>
                  </v:textbox>
                </v:roundrect>
                <v:group id="Grupo 11" o:spid="_x0000_s1030" style="position:absolute;left:14562;top:32758;width:37730;height:25203" coordorigin="14562,32758" coordsize="37729,2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b9zMUAAADcAAAADwAAAGRycy9kb3ducmV2LnhtbESPT2vCQBTE74LfYXmC&#10;t7qJf0t0FRGVHqRQLZTeHtlnEsy+Ddk1id++KxQ8DjPzG2a16UwpGqpdYVlBPIpAEKdWF5wp+L4c&#10;3t5BOI+ssbRMCh7kYLPu91aYaNvyFzVnn4kAYZeggtz7KpHSpTkZdCNbEQfvamuDPsg6k7rGNsBN&#10;KcdRNJcGCw4LOVa0yym9ne9GwbHFdjuJ983pdt09fi+zz59TTEoNB912CcJT51/h//aHVjAdL+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2/czFAAAA3A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 o:spid="_x0000_s1031" type="#_x0000_t75" alt="professor.jpg" style="position:absolute;left:14813;top:32758;width:19476;height:12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Jjt3BAAAA3AAAAA8AAABkcnMvZG93bnJldi54bWxET91qwjAUvhd8h3CE3Wnq35BqFBU6BjrG&#10;rA9wbM6asuakNJnWtzcXgpcf3/9q09laXKn1lWMF41ECgrhwuuJSwTnPhgsQPiBrrB2Tgjt52Kz7&#10;vRWm2t34h66nUIoYwj5FBSaEJpXSF4Ys+pFriCP361qLIcK2lLrFWwy3tZwkybu0WHFsMNjQ3lDx&#10;d/q3Ci7HsvvI8zyb7rJv2Wzn2nwdtFJvg267BBGoCy/x0/2pFcwmcW08E4+AX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LJjt3BAAAA3AAAAA8AAAAAAAAAAAAAAAAAnwIA&#10;AGRycy9kb3ducmV2LnhtbFBLBQYAAAAABAAEAPcAAACNAwAAAAA=&#10;">
                    <v:imagedata r:id="rId31" o:title="professor"/>
                    <v:path arrowok="t"/>
                  </v:shape>
                  <v:shape id="Imagem 8" o:spid="_x0000_s1032" type="#_x0000_t75" alt="Civil.jpg" style="position:absolute;left:34290;top:32758;width:18002;height:12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8gLnEAAAA3AAAAA8AAABkcnMvZG93bnJldi54bWxEj8FqwzAQRO+F/oPYQm61bFNC40QJSSBQ&#10;6KluDjlurLVlYq2MpdjO31eFQo/DzLxhNrvZdmKkwbeOFWRJCoK4crrlRsH5+/T6DsIHZI2dY1Lw&#10;IA+77fPTBgvtJv6isQyNiBD2BSowIfSFlL4yZNEnrieOXu0GiyHKoZF6wCnCbSfzNF1Kiy3HBYM9&#10;HQ1Vt/JuFUg2h/N9z1N56fE6j3X2uTx1Si1e5v0aRKA5/If/2h9awVu+gt8z8QjI7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8gLnEAAAA3AAAAA8AAAAAAAAAAAAAAAAA&#10;nwIAAGRycy9kb3ducmV2LnhtbFBLBQYAAAAABAAEAPcAAACQAwAAAAA=&#10;">
                    <v:imagedata r:id="rId32" o:title="Civil"/>
                    <v:path arrowok="t"/>
                  </v:shape>
                  <v:shape id="Imagem 9" o:spid="_x0000_s1033" type="#_x0000_t75" alt="DonStudio.jpg" style="position:absolute;left:34290;top:45522;width:18002;height:12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yJ7PBAAAA3AAAAA8AAABkcnMvZG93bnJldi54bWxET0trwkAQvhf6H5Yp9FY3aaVqdJUiCoVC&#10;wQd4HbJjNpidDdlVk3/fOQg9fnzvxar3jbpRF+vABvJRBoq4DLbmysDxsH2bgooJ2WITmAwMFGG1&#10;fH5aYGHDnXd026dKSQjHAg24lNpC61g68hhHoSUW7hw6j0lgV2nb4V3CfaPfs+xTe6xZGhy2tHZU&#10;XvZXb2B8ak/5Jp6vk2H6u3U+H2bVT23M60v/NQeVqE//4of724rvQ+bLGTkCev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yJ7PBAAAA3AAAAA8AAAAAAAAAAAAAAAAAnwIA&#10;AGRycy9kb3ducmV2LnhtbFBLBQYAAAAABAAEAPcAAACNAwAAAAA=&#10;">
                    <v:imagedata r:id="rId33" o:title="DonStudio"/>
                    <v:path arrowok="t"/>
                  </v:shape>
                  <v:shape id="Imagem 10" o:spid="_x0000_s1034" type="#_x0000_t75" alt="medical-procedures-and-treatments.jpg" style="position:absolute;left:14562;top:45522;width:19728;height:12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4iDHAAAA3AAAAA8AAABkcnMvZG93bnJldi54bWxEj0uLwkAQhO+C/2FoYW86yT5EoqO4Kws+&#10;8ODj4q3JtElwpidkRs3663cWFjwWVfUVNZm11ogbNb5yrCAdJCCIc6crLhQcD9/9EQgfkDUax6Tg&#10;hzzMpt3OBDPt7ryj2z4UIkLYZ6igDKHOpPR5SRb9wNXE0Tu7xmKIsimkbvAe4dbI1yQZSosVx4US&#10;a/oqKb/sr1bBentcmMNm0Z6W20/zsU5Pq8e1Vuql187HIAK14Rn+by+1gve3FP7OxCMgp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yz4iDHAAAA3AAAAA8AAAAAAAAAAAAA&#10;AAAAnwIAAGRycy9kb3ducmV2LnhtbFBLBQYAAAAABAAEAPcAAACTAwAAAAA=&#10;">
                    <v:imagedata r:id="rId34" o:title="medical-procedures-and-treatments"/>
                    <v:path arrowok="t"/>
                  </v:shape>
                </v:group>
                <w10:anchorlock/>
              </v:group>
            </w:pict>
          </mc:Fallback>
        </mc:AlternateContent>
      </w:r>
    </w:p>
    <w:p w:rsidR="000956EF" w:rsidRPr="000956EF" w:rsidRDefault="000956EF" w:rsidP="000956EF">
      <w:pPr>
        <w:pStyle w:val="Caption"/>
        <w:spacing w:before="0" w:line="360" w:lineRule="auto"/>
        <w:rPr>
          <w:lang w:val="en-GB"/>
        </w:rPr>
      </w:pPr>
      <w:bookmarkStart w:id="123" w:name="_Toc397995113"/>
      <w:proofErr w:type="gramStart"/>
      <w:r w:rsidRPr="000956EF">
        <w:rPr>
          <w:lang w:val="en-GB"/>
        </w:rPr>
        <w:t xml:space="preserve">Figure </w:t>
      </w:r>
      <w:r w:rsidR="006222FB">
        <w:rPr>
          <w:lang w:val="en-GB"/>
        </w:rPr>
        <w:fldChar w:fldCharType="begin"/>
      </w:r>
      <w:r w:rsidR="006222FB">
        <w:rPr>
          <w:lang w:val="en-GB"/>
        </w:rPr>
        <w:instrText xml:space="preserve"> STYLEREF 1 \s </w:instrText>
      </w:r>
      <w:r w:rsidR="006222FB">
        <w:rPr>
          <w:lang w:val="en-GB"/>
        </w:rPr>
        <w:fldChar w:fldCharType="separate"/>
      </w:r>
      <w:r w:rsidR="006222FB">
        <w:rPr>
          <w:noProof/>
          <w:lang w:val="en-GB"/>
        </w:rPr>
        <w:t>2</w:t>
      </w:r>
      <w:r w:rsidR="006222FB">
        <w:rPr>
          <w:lang w:val="en-GB"/>
        </w:rPr>
        <w:fldChar w:fldCharType="end"/>
      </w:r>
      <w:r w:rsidR="006222FB">
        <w:rPr>
          <w:lang w:val="en-GB"/>
        </w:rPr>
        <w:t>.</w:t>
      </w:r>
      <w:proofErr w:type="gramEnd"/>
      <w:r w:rsidR="006222FB">
        <w:rPr>
          <w:lang w:val="en-GB"/>
        </w:rPr>
        <w:fldChar w:fldCharType="begin"/>
      </w:r>
      <w:r w:rsidR="006222FB">
        <w:rPr>
          <w:lang w:val="en-GB"/>
        </w:rPr>
        <w:instrText xml:space="preserve"> SEQ Figure \* ARABIC \s 1 </w:instrText>
      </w:r>
      <w:r w:rsidR="006222FB">
        <w:rPr>
          <w:lang w:val="en-GB"/>
        </w:rPr>
        <w:fldChar w:fldCharType="separate"/>
      </w:r>
      <w:r w:rsidR="006222FB">
        <w:rPr>
          <w:noProof/>
          <w:lang w:val="en-GB"/>
        </w:rPr>
        <w:t>1</w:t>
      </w:r>
      <w:r w:rsidR="006222FB">
        <w:rPr>
          <w:lang w:val="en-GB"/>
        </w:rPr>
        <w:fldChar w:fldCharType="end"/>
      </w:r>
      <w:r w:rsidRPr="000956EF">
        <w:rPr>
          <w:lang w:val="en-GB"/>
        </w:rPr>
        <w:t xml:space="preserve"> </w:t>
      </w:r>
      <w:r w:rsidR="00E945DB">
        <w:rPr>
          <w:lang w:val="en-GB"/>
        </w:rPr>
        <w:t>–</w:t>
      </w:r>
      <w:r w:rsidRPr="000956EF">
        <w:rPr>
          <w:lang w:val="en-GB"/>
        </w:rPr>
        <w:t xml:space="preserve"> </w:t>
      </w:r>
      <w:r w:rsidR="00E945DB">
        <w:rPr>
          <w:lang w:val="en-GB"/>
        </w:rPr>
        <w:t>Study fields e</w:t>
      </w:r>
      <w:r w:rsidRPr="000956EF">
        <w:rPr>
          <w:lang w:val="en-GB"/>
        </w:rPr>
        <w:t>xamples</w:t>
      </w:r>
      <w:bookmarkEnd w:id="123"/>
    </w:p>
    <w:p w:rsidR="00884AC1" w:rsidRDefault="007752B7" w:rsidP="00264D3F">
      <w:pPr>
        <w:rPr>
          <w:lang w:val="en-GB"/>
        </w:rPr>
      </w:pPr>
      <w:r>
        <w:rPr>
          <w:lang w:val="en-GB"/>
        </w:rPr>
        <w:tab/>
      </w:r>
      <w:r w:rsidR="00884AC1">
        <w:rPr>
          <w:lang w:val="en-GB"/>
        </w:rPr>
        <w:t xml:space="preserve">Another area of application of the association rules </w:t>
      </w:r>
      <w:r w:rsidR="00623A6C">
        <w:rPr>
          <w:lang w:val="en-GB"/>
        </w:rPr>
        <w:t xml:space="preserve">mining </w:t>
      </w:r>
      <w:r w:rsidR="00884AC1">
        <w:rPr>
          <w:lang w:val="en-GB"/>
        </w:rPr>
        <w:t>is in the Culture</w:t>
      </w:r>
      <w:r>
        <w:rPr>
          <w:lang w:val="en-GB"/>
        </w:rPr>
        <w:t xml:space="preserve"> Heritage</w:t>
      </w:r>
      <w:r w:rsidR="00884AC1">
        <w:rPr>
          <w:lang w:val="en-GB"/>
        </w:rPr>
        <w:t xml:space="preserve">. </w:t>
      </w:r>
      <w:r w:rsidR="006B58BD">
        <w:rPr>
          <w:lang w:val="en-GB"/>
        </w:rPr>
        <w:fldChar w:fldCharType="begin"/>
      </w:r>
      <w:r>
        <w:rPr>
          <w:lang w:val="en-GB"/>
        </w:rPr>
        <w:instrText xml:space="preserve"> ADDIN ZOTERO_ITEM CSL_CITATION {"citationID":"225g96st95","properties":{"formattedCitation":"(Tomi Kauppinen, 2009)","plainCitation":"(Tomi Kauppinen, 2009)"},"citationItems":[{"id":97,"uris":["http://zotero.org/users/local/bkYEK4Eu/items/GZPD5DIJ"],"uri":["http://zotero.org/users/local/bkYEK4Eu/items/GZPD5DIJ"],"itemData":{"id":97,"type":"article-journal","title":"Extending an Ontology by Analyzing Annotation Co-occurrences in a Semantic Cultural Heritage Portal","author":[{"family":"Tomi Kauppinen","given":"Heini Kuittinen"}],"issued":{"date-parts":[["2009"]]}}}],"schema":"https://github.com/citation-style-language/schema/raw/master/csl-citation.json"} </w:instrText>
      </w:r>
      <w:r w:rsidR="006B58BD">
        <w:rPr>
          <w:lang w:val="en-GB"/>
        </w:rPr>
        <w:fldChar w:fldCharType="separate"/>
      </w:r>
      <w:r w:rsidR="00C651E0" w:rsidRPr="00C651E0">
        <w:rPr>
          <w:rFonts w:cs="Times New Roman"/>
          <w:lang w:val="en-GB"/>
        </w:rPr>
        <w:t>(Tomi Kauppinen, 2009)</w:t>
      </w:r>
      <w:r w:rsidR="006B58BD">
        <w:rPr>
          <w:lang w:val="en-GB"/>
        </w:rPr>
        <w:fldChar w:fldCharType="end"/>
      </w:r>
      <w:r>
        <w:rPr>
          <w:lang w:val="en-GB"/>
        </w:rPr>
        <w:t xml:space="preserve"> examined CULTURESAMPO database to propose </w:t>
      </w:r>
      <w:r w:rsidR="00623A6C">
        <w:rPr>
          <w:lang w:val="en-GB"/>
        </w:rPr>
        <w:t>an ontology enrichment process through the extraction of relations in concepts by means of AR extraction</w:t>
      </w:r>
      <w:r>
        <w:rPr>
          <w:lang w:val="en-GB"/>
        </w:rPr>
        <w:t>, namely the Finnish General Upper Ontology YSO tha</w:t>
      </w:r>
      <w:r w:rsidR="00985244">
        <w:rPr>
          <w:lang w:val="en-GB"/>
        </w:rPr>
        <w:t>t</w:t>
      </w:r>
      <w:r>
        <w:rPr>
          <w:lang w:val="en-GB"/>
        </w:rPr>
        <w:t xml:space="preserve"> stores the ca. 20000 concepts and is maintained by the National Library of Finland. </w:t>
      </w:r>
      <w:r w:rsidR="00985244">
        <w:rPr>
          <w:lang w:val="en-GB"/>
        </w:rPr>
        <w:t xml:space="preserve">This work assesses the possibility of discovering relations between the concepts, for instance “works of art” and “art of painting”. </w:t>
      </w:r>
      <w:r>
        <w:rPr>
          <w:lang w:val="en-GB"/>
        </w:rPr>
        <w:t xml:space="preserve">To present the results, the author </w:t>
      </w:r>
      <w:r w:rsidR="00623A6C">
        <w:rPr>
          <w:lang w:val="en-GB"/>
        </w:rPr>
        <w:t xml:space="preserve">also </w:t>
      </w:r>
      <w:r>
        <w:rPr>
          <w:lang w:val="en-GB"/>
        </w:rPr>
        <w:t>developed the ONKI SKOS browser application that is a rule visualize</w:t>
      </w:r>
      <w:r w:rsidR="00623A6C">
        <w:rPr>
          <w:lang w:val="en-GB"/>
        </w:rPr>
        <w:t>r</w:t>
      </w:r>
      <w:r>
        <w:rPr>
          <w:lang w:val="en-GB"/>
        </w:rPr>
        <w:t xml:space="preserve">, </w:t>
      </w:r>
      <w:r w:rsidR="00623A6C">
        <w:rPr>
          <w:lang w:val="en-GB"/>
        </w:rPr>
        <w:lastRenderedPageBreak/>
        <w:t xml:space="preserve">with similarities with </w:t>
      </w:r>
      <w:r>
        <w:rPr>
          <w:lang w:val="en-GB"/>
        </w:rPr>
        <w:t>the present work</w:t>
      </w:r>
      <w:r w:rsidR="00985244">
        <w:rPr>
          <w:lang w:val="en-GB"/>
        </w:rPr>
        <w:t xml:space="preserve"> developed with th</w:t>
      </w:r>
      <w:r w:rsidR="00623A6C">
        <w:rPr>
          <w:lang w:val="en-GB"/>
        </w:rPr>
        <w:t>is</w:t>
      </w:r>
      <w:r w:rsidR="00985244">
        <w:rPr>
          <w:lang w:val="en-GB"/>
        </w:rPr>
        <w:t xml:space="preserve"> thesis</w:t>
      </w:r>
      <w:r>
        <w:rPr>
          <w:lang w:val="en-GB"/>
        </w:rPr>
        <w:t xml:space="preserve">. One of </w:t>
      </w:r>
      <w:proofErr w:type="spellStart"/>
      <w:r w:rsidR="00985244">
        <w:rPr>
          <w:lang w:val="en-GB"/>
        </w:rPr>
        <w:t>Kauppinen</w:t>
      </w:r>
      <w:proofErr w:type="spellEnd"/>
      <w:r w:rsidR="00985244">
        <w:rPr>
          <w:lang w:val="en-GB"/>
        </w:rPr>
        <w:t xml:space="preserve"> system</w:t>
      </w:r>
      <w:r w:rsidR="00623A6C">
        <w:rPr>
          <w:lang w:val="en-GB"/>
        </w:rPr>
        <w:t>’s weaknesses</w:t>
      </w:r>
      <w:r w:rsidR="00985244">
        <w:rPr>
          <w:lang w:val="en-GB"/>
        </w:rPr>
        <w:t xml:space="preserve"> is that it does not improve the existent relations between the concepts. </w:t>
      </w:r>
      <w:r w:rsidR="00623A6C">
        <w:rPr>
          <w:lang w:val="en-GB"/>
        </w:rPr>
        <w:t>The reason proposed is that not to consider the same relations. By the presentation of the present thesis, it will be proposed an enrichment process that tries also to consider the existing relations between concepts, and thus, in those cases evaluates them with stronger relationships values.</w:t>
      </w:r>
      <w:r w:rsidR="0058538E">
        <w:rPr>
          <w:lang w:val="en-GB"/>
        </w:rPr>
        <w:t xml:space="preserve"> The fact that a relation is discovered by the AR process that is already present in the ontology, it will only reinforce the idea of such relation between its concepts.</w:t>
      </w:r>
    </w:p>
    <w:p w:rsidR="00292974" w:rsidRPr="00292974" w:rsidRDefault="00292974" w:rsidP="00292974">
      <w:pPr>
        <w:pStyle w:val="Caption"/>
        <w:keepNext/>
        <w:spacing w:after="0" w:line="360" w:lineRule="auto"/>
        <w:rPr>
          <w:sz w:val="20"/>
          <w:lang w:val="en-GB"/>
        </w:rPr>
      </w:pPr>
      <w:bookmarkStart w:id="124" w:name="_Ref397201900"/>
      <w:bookmarkStart w:id="125" w:name="_Toc397995141"/>
      <w:proofErr w:type="gramStart"/>
      <w:r w:rsidRPr="00292974">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2</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124"/>
      <w:r w:rsidRPr="00292974">
        <w:rPr>
          <w:sz w:val="20"/>
          <w:lang w:val="en-GB"/>
        </w:rPr>
        <w:t xml:space="preserve"> - Examples of Fields of Study with Association Rules Application</w:t>
      </w:r>
      <w:bookmarkEnd w:id="125"/>
    </w:p>
    <w:tbl>
      <w:tblPr>
        <w:tblStyle w:val="SombreadoMdio1-Cor11"/>
        <w:tblW w:w="0" w:type="auto"/>
        <w:jc w:val="center"/>
        <w:tblLook w:val="04A0" w:firstRow="1" w:lastRow="0" w:firstColumn="1" w:lastColumn="0" w:noHBand="0" w:noVBand="1"/>
      </w:tblPr>
      <w:tblGrid>
        <w:gridCol w:w="3975"/>
      </w:tblGrid>
      <w:tr w:rsidR="00292974" w:rsidTr="002929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292974" w:rsidRDefault="00292974" w:rsidP="00292974">
            <w:pPr>
              <w:jc w:val="center"/>
              <w:rPr>
                <w:sz w:val="20"/>
                <w:lang w:val="en-GB"/>
              </w:rPr>
            </w:pPr>
            <w:r w:rsidRPr="00292974">
              <w:rPr>
                <w:sz w:val="20"/>
                <w:lang w:val="en-GB"/>
              </w:rPr>
              <w:t>FIELD OF STUDY</w:t>
            </w:r>
          </w:p>
        </w:tc>
      </w:tr>
      <w:tr w:rsidR="0029297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292974" w:rsidRDefault="00292974" w:rsidP="00292974">
            <w:pPr>
              <w:jc w:val="center"/>
              <w:rPr>
                <w:sz w:val="20"/>
                <w:lang w:val="en-GB"/>
              </w:rPr>
            </w:pPr>
            <w:r w:rsidRPr="00292974">
              <w:rPr>
                <w:sz w:val="20"/>
                <w:lang w:val="en-GB"/>
              </w:rPr>
              <w:t>Medicine/Biology</w:t>
            </w:r>
          </w:p>
        </w:tc>
      </w:tr>
      <w:tr w:rsidR="0029297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292974" w:rsidRDefault="00292974" w:rsidP="00292974">
            <w:pPr>
              <w:jc w:val="center"/>
              <w:rPr>
                <w:sz w:val="20"/>
                <w:lang w:val="en-GB"/>
              </w:rPr>
            </w:pPr>
            <w:r w:rsidRPr="00292974">
              <w:rPr>
                <w:sz w:val="20"/>
                <w:lang w:val="en-GB"/>
              </w:rPr>
              <w:t>Education</w:t>
            </w:r>
          </w:p>
        </w:tc>
      </w:tr>
      <w:tr w:rsidR="0029297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292974" w:rsidRDefault="00292974" w:rsidP="00292974">
            <w:pPr>
              <w:jc w:val="center"/>
              <w:rPr>
                <w:sz w:val="20"/>
                <w:lang w:val="en-GB"/>
              </w:rPr>
            </w:pPr>
            <w:r w:rsidRPr="00292974">
              <w:rPr>
                <w:sz w:val="20"/>
                <w:lang w:val="en-GB"/>
              </w:rPr>
              <w:t>Cultural Heritage</w:t>
            </w:r>
          </w:p>
        </w:tc>
      </w:tr>
      <w:tr w:rsidR="0029297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292974" w:rsidRDefault="00292974" w:rsidP="00292974">
            <w:pPr>
              <w:jc w:val="center"/>
              <w:rPr>
                <w:sz w:val="20"/>
                <w:lang w:val="en-GB"/>
              </w:rPr>
            </w:pPr>
            <w:r w:rsidRPr="00292974">
              <w:rPr>
                <w:sz w:val="20"/>
                <w:lang w:val="en-GB"/>
              </w:rPr>
              <w:t>Languages</w:t>
            </w:r>
          </w:p>
        </w:tc>
      </w:tr>
      <w:tr w:rsidR="0029297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292974" w:rsidRDefault="00292974" w:rsidP="00292974">
            <w:pPr>
              <w:jc w:val="center"/>
              <w:rPr>
                <w:sz w:val="20"/>
                <w:lang w:val="en-GB"/>
              </w:rPr>
            </w:pPr>
            <w:r w:rsidRPr="00292974">
              <w:rPr>
                <w:sz w:val="20"/>
                <w:lang w:val="en-GB"/>
              </w:rPr>
              <w:t>Artificial Intelligence</w:t>
            </w:r>
          </w:p>
        </w:tc>
      </w:tr>
      <w:tr w:rsidR="0029297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292974" w:rsidRDefault="00292974" w:rsidP="00292974">
            <w:pPr>
              <w:jc w:val="center"/>
              <w:rPr>
                <w:sz w:val="20"/>
                <w:lang w:val="en-GB"/>
              </w:rPr>
            </w:pPr>
            <w:r w:rsidRPr="00292974">
              <w:rPr>
                <w:sz w:val="20"/>
                <w:lang w:val="en-GB"/>
              </w:rPr>
              <w:t>Business &amp; Commerce</w:t>
            </w:r>
          </w:p>
        </w:tc>
      </w:tr>
      <w:tr w:rsidR="0029297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292974" w:rsidRDefault="007069B5" w:rsidP="00292974">
            <w:pPr>
              <w:jc w:val="center"/>
              <w:rPr>
                <w:sz w:val="20"/>
                <w:lang w:val="en-GB"/>
              </w:rPr>
            </w:pPr>
            <w:r>
              <w:rPr>
                <w:sz w:val="20"/>
                <w:lang w:val="en-GB"/>
              </w:rPr>
              <w:t>AEC</w:t>
            </w:r>
            <w:r w:rsidR="00292974">
              <w:rPr>
                <w:sz w:val="20"/>
                <w:lang w:val="en-GB"/>
              </w:rPr>
              <w:t xml:space="preserve"> / Building &amp; Construction</w:t>
            </w:r>
          </w:p>
        </w:tc>
      </w:tr>
    </w:tbl>
    <w:p w:rsidR="0058538E" w:rsidRDefault="00E85C9E" w:rsidP="00292974">
      <w:pPr>
        <w:spacing w:before="240"/>
        <w:rPr>
          <w:lang w:val="en-GB"/>
        </w:rPr>
      </w:pPr>
      <w:r>
        <w:rPr>
          <w:lang w:val="en-GB"/>
        </w:rPr>
        <w:tab/>
      </w:r>
      <w:r w:rsidR="0058538E">
        <w:rPr>
          <w:lang w:val="en-GB"/>
        </w:rPr>
        <w:t xml:space="preserve">Recently </w:t>
      </w:r>
      <w:r w:rsidR="006B58BD">
        <w:rPr>
          <w:lang w:val="en-GB"/>
        </w:rPr>
        <w:fldChar w:fldCharType="begin"/>
      </w:r>
      <w:r w:rsidR="0058538E">
        <w:rPr>
          <w:lang w:val="en-GB"/>
        </w:rPr>
        <w:instrText xml:space="preserve"> ADDIN ZOTERO_ITEM CSL_CITATION {"citationID":"15a9j1ka65","properties":{"formattedCitation":"(Kumar and Chadha, 2012)","plainCitation":"(Kumar and Chadha, 2012)"},"citationItems":[{"id":132,"uris":["http://zotero.org/users/local/bkYEK4Eu/items/WZ723SWZ"],"uri":["http://zotero.org/users/local/bkYEK4Eu/items/WZ723SWZ"],"itemData":{"id":132,"type":"article-journal","title":"Mining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Scholar","author":[{"family":"Kumar","given":"Varun"},{"family":"Chadha","given":"Anupama"}],"issued":{"date-parts":[["2012"]]},"accessed":{"date-parts":[["2014",8,14]]}}}],"schema":"https://github.com/citation-style-language/schema/raw/master/csl-citation.json"} </w:instrText>
      </w:r>
      <w:r w:rsidR="006B58BD">
        <w:rPr>
          <w:lang w:val="en-GB"/>
        </w:rPr>
        <w:fldChar w:fldCharType="separate"/>
      </w:r>
      <w:r w:rsidR="00C651E0" w:rsidRPr="00C651E0">
        <w:rPr>
          <w:rFonts w:cs="Times New Roman"/>
          <w:lang w:val="en-GB"/>
        </w:rPr>
        <w:t>(Kumar and Chadha, 2012)</w:t>
      </w:r>
      <w:r w:rsidR="006B58BD">
        <w:rPr>
          <w:lang w:val="en-GB"/>
        </w:rPr>
        <w:fldChar w:fldCharType="end"/>
      </w:r>
      <w:r w:rsidR="0058538E">
        <w:rPr>
          <w:lang w:val="en-GB"/>
        </w:rPr>
        <w:t xml:space="preserve"> presented, to the scientific community a study of Association Rule Mining in the Education </w:t>
      </w:r>
      <w:r w:rsidR="004C279B">
        <w:rPr>
          <w:lang w:val="en-GB"/>
        </w:rPr>
        <w:t>field</w:t>
      </w:r>
      <w:r w:rsidR="0058538E">
        <w:rPr>
          <w:lang w:val="en-GB"/>
        </w:rPr>
        <w:t xml:space="preserve">. </w:t>
      </w:r>
      <w:r w:rsidR="00E4462B">
        <w:rPr>
          <w:lang w:val="en-GB"/>
        </w:rPr>
        <w:t xml:space="preserve">This study proposes the discovery of the elements that leads to a high student success rate by the evaluation of their academic results, consequently improving the quality of the education in this university. </w:t>
      </w:r>
      <w:r w:rsidR="00292974">
        <w:rPr>
          <w:lang w:val="en-GB"/>
        </w:rPr>
        <w:t>This is a</w:t>
      </w:r>
      <w:r w:rsidR="00E4462B">
        <w:rPr>
          <w:lang w:val="en-GB"/>
        </w:rPr>
        <w:t>n interest work that proves the usefulness of the application of AR discovery in improving the referred factors and also the chan</w:t>
      </w:r>
      <w:r w:rsidR="00292974">
        <w:rPr>
          <w:lang w:val="en-GB"/>
        </w:rPr>
        <w:t>ces of the student’s success.</w:t>
      </w:r>
    </w:p>
    <w:p w:rsidR="00E4462B" w:rsidRDefault="00E4462B" w:rsidP="00264D3F">
      <w:pPr>
        <w:rPr>
          <w:lang w:val="en-GB"/>
        </w:rPr>
      </w:pPr>
      <w:r>
        <w:rPr>
          <w:lang w:val="en-GB"/>
        </w:rPr>
        <w:tab/>
        <w:t xml:space="preserve">One more example of the advantage of AR application is presented in the study proposed by </w:t>
      </w:r>
      <w:r w:rsidR="006B58BD">
        <w:rPr>
          <w:lang w:val="en-GB"/>
        </w:rPr>
        <w:fldChar w:fldCharType="begin"/>
      </w:r>
      <w:r>
        <w:rPr>
          <w:lang w:val="en-GB"/>
        </w:rPr>
        <w:instrText xml:space="preserve"> ADDIN ZOTERO_ITEM CSL_CITATION {"citationID":"71cgb8u1u","properties":{"formattedCitation":"(Spruit, 2007)","plainCitation":"(Spruit, 2007)"},"citationItems":[{"id":109,"uris":["http://zotero.org/users/local/bkYEK4Eu/items/9AQT7AWR"],"uri":["http://zotero.org/users/local/bkYEK4Eu/items/9AQT7AWR"],"itemData":{"id":109,"type":"paper-conference","title":"Discovery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6B58BD">
        <w:rPr>
          <w:lang w:val="en-GB"/>
        </w:rPr>
        <w:fldChar w:fldCharType="separate"/>
      </w:r>
      <w:r w:rsidR="00C651E0" w:rsidRPr="00C651E0">
        <w:rPr>
          <w:rFonts w:cs="Times New Roman"/>
          <w:lang w:val="en-GB"/>
        </w:rPr>
        <w:t>(Spruit, 2007)</w:t>
      </w:r>
      <w:r w:rsidR="006B58BD">
        <w:rPr>
          <w:lang w:val="en-GB"/>
        </w:rPr>
        <w:fldChar w:fldCharType="end"/>
      </w:r>
      <w:r>
        <w:rPr>
          <w:lang w:val="en-GB"/>
        </w:rPr>
        <w:t>, that examines the association between syntactic variables in the several Dutch Dialects.</w:t>
      </w:r>
      <w:r w:rsidR="00EE7A07">
        <w:rPr>
          <w:lang w:val="en-GB"/>
        </w:rPr>
        <w:t xml:space="preserve"> Knowing the existence of 267 </w:t>
      </w:r>
      <w:proofErr w:type="spellStart"/>
      <w:proofErr w:type="gramStart"/>
      <w:r w:rsidR="00EE7A07">
        <w:rPr>
          <w:lang w:val="en-GB"/>
        </w:rPr>
        <w:t>dutch</w:t>
      </w:r>
      <w:proofErr w:type="spellEnd"/>
      <w:proofErr w:type="gramEnd"/>
      <w:r w:rsidR="00EE7A07">
        <w:rPr>
          <w:lang w:val="en-GB"/>
        </w:rPr>
        <w:t xml:space="preserve"> dialects that distributes itself to the north of Belgium and France, the researcher discusses the </w:t>
      </w:r>
      <w:r w:rsidR="004C279B">
        <w:rPr>
          <w:lang w:val="en-GB"/>
        </w:rPr>
        <w:t xml:space="preserve">geographical distribution of the variations of the words in the dialects. </w:t>
      </w:r>
      <w:r w:rsidR="00981B91">
        <w:rPr>
          <w:lang w:val="en-GB"/>
        </w:rPr>
        <w:t xml:space="preserve">When using AR this researcher can find interesting knowledge about, for instance, where a specific word is more used. </w:t>
      </w:r>
    </w:p>
    <w:p w:rsidR="00981B91" w:rsidRDefault="00981B91" w:rsidP="00264D3F">
      <w:pPr>
        <w:rPr>
          <w:lang w:val="en-GB"/>
        </w:rPr>
      </w:pPr>
      <w:r>
        <w:rPr>
          <w:lang w:val="en-GB"/>
        </w:rPr>
        <w:tab/>
        <w:t xml:space="preserve">Closely to a field of great research and application by commerce and industry is Business Intelligence processes, where the areas of Data Mining, namely Association Rules plays a very important rule to discover knowledge in the data analysis of the companies, with the objective to discover what are the clients preferences, and next buys, based on past transactions. </w:t>
      </w:r>
      <w:r w:rsidR="006B58BD">
        <w:rPr>
          <w:lang w:val="en-GB"/>
        </w:rPr>
        <w:fldChar w:fldCharType="begin"/>
      </w:r>
      <w:r>
        <w:rPr>
          <w:lang w:val="en-GB"/>
        </w:rPr>
        <w:instrText xml:space="preserve"> ADDIN ZOTERO_ITEM CSL_CITATION {"citationID":"288v3cea2v","properties":{"formattedCitation":"(Brin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6B58BD">
        <w:rPr>
          <w:lang w:val="en-GB"/>
        </w:rPr>
        <w:fldChar w:fldCharType="separate"/>
      </w:r>
      <w:r w:rsidR="00C651E0" w:rsidRPr="00C651E0">
        <w:rPr>
          <w:rFonts w:cs="Times New Roman"/>
          <w:lang w:val="en-GB"/>
        </w:rPr>
        <w:t>(Brin et al., 1997)</w:t>
      </w:r>
      <w:r w:rsidR="006B58BD">
        <w:rPr>
          <w:lang w:val="en-GB"/>
        </w:rPr>
        <w:fldChar w:fldCharType="end"/>
      </w:r>
      <w:r>
        <w:rPr>
          <w:lang w:val="en-GB"/>
        </w:rPr>
        <w:t xml:space="preserve"> take advantage of this concept and used AR to discover interesting knowledge from a supermarket. This work is a use case of the AR, which is very discussed in the community due to the above explained usefulness to the companies, in which presents a pra</w:t>
      </w:r>
      <w:r w:rsidR="00A25D88">
        <w:rPr>
          <w:lang w:val="en-GB"/>
        </w:rPr>
        <w:t>c</w:t>
      </w:r>
      <w:r>
        <w:rPr>
          <w:lang w:val="en-GB"/>
        </w:rPr>
        <w:t xml:space="preserve">tical situation of a market basket data analysis. It was considered, in this research, a </w:t>
      </w:r>
      <w:r w:rsidR="00A25D88">
        <w:rPr>
          <w:lang w:val="en-GB"/>
        </w:rPr>
        <w:t>dataset of 100 thousand transactions, which also considers the good possibility of the use of AR with large databases.</w:t>
      </w:r>
      <w:r w:rsidR="00292974">
        <w:rPr>
          <w:lang w:val="en-GB"/>
        </w:rPr>
        <w:t xml:space="preserve"> Also in the Business Intelligence field</w:t>
      </w:r>
      <w:r w:rsidR="00DD5DC1">
        <w:rPr>
          <w:lang w:val="en-GB"/>
        </w:rPr>
        <w:t xml:space="preserve">, recently, a research were presented by </w:t>
      </w:r>
      <w:r w:rsidR="006B58BD">
        <w:rPr>
          <w:lang w:val="en-GB"/>
        </w:rPr>
        <w:fldChar w:fldCharType="begin"/>
      </w:r>
      <w:r w:rsidR="00DD5DC1">
        <w:rPr>
          <w:lang w:val="en-GB"/>
        </w:rPr>
        <w:instrText xml:space="preserve"> ADDIN ZOTERO_ITEM CSL_CITATION {"citationID":"1lsn7pcl0","properties":{"formattedCitation":"(Hoque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6B58BD">
        <w:rPr>
          <w:lang w:val="en-GB"/>
        </w:rPr>
        <w:fldChar w:fldCharType="separate"/>
      </w:r>
      <w:r w:rsidR="00C651E0" w:rsidRPr="00C651E0">
        <w:rPr>
          <w:rFonts w:cs="Times New Roman"/>
          <w:lang w:val="en-GB"/>
        </w:rPr>
        <w:t>(Hoque et al., 2011)</w:t>
      </w:r>
      <w:r w:rsidR="006B58BD">
        <w:rPr>
          <w:lang w:val="en-GB"/>
        </w:rPr>
        <w:fldChar w:fldCharType="end"/>
      </w:r>
      <w:r w:rsidR="00DD5DC1">
        <w:rPr>
          <w:lang w:val="en-GB"/>
        </w:rPr>
        <w:t xml:space="preserve"> where it is outlined the good use of knowledge discovery </w:t>
      </w:r>
      <w:r w:rsidR="00DD5DC1">
        <w:rPr>
          <w:lang w:val="en-GB"/>
        </w:rPr>
        <w:lastRenderedPageBreak/>
        <w:t xml:space="preserve">techniques, namely association rules to discover some patterns in the employees behaviour of a company. With the help of AR the company could find interesting knowledge that could help making decision on the employees benefits, for example. </w:t>
      </w:r>
      <w:r w:rsidR="00844981">
        <w:rPr>
          <w:lang w:val="en-GB"/>
        </w:rPr>
        <w:t xml:space="preserve">Knowing the job experience, age and education, a promotion or some better condition could arise. </w:t>
      </w:r>
      <w:r w:rsidR="00EF7CD2">
        <w:rPr>
          <w:lang w:val="en-GB"/>
        </w:rPr>
        <w:t xml:space="preserve">Other work presented by </w:t>
      </w:r>
      <w:r w:rsidR="006B58BD">
        <w:rPr>
          <w:lang w:val="en-GB"/>
        </w:rPr>
        <w:fldChar w:fldCharType="begin"/>
      </w:r>
      <w:r w:rsidR="00EF7CD2">
        <w:rPr>
          <w:lang w:val="en-GB"/>
        </w:rPr>
        <w:instrText xml:space="preserve"> ADDIN ZOTERO_ITEM CSL_CITATION {"citationID":"2d4osggqe7","properties":{"formattedCitation":"(Korczak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6B58BD">
        <w:rPr>
          <w:lang w:val="en-GB"/>
        </w:rPr>
        <w:fldChar w:fldCharType="separate"/>
      </w:r>
      <w:r w:rsidR="00C651E0" w:rsidRPr="00C651E0">
        <w:rPr>
          <w:rFonts w:cs="Times New Roman"/>
          <w:lang w:val="en-GB"/>
        </w:rPr>
        <w:t>(Korczak and Skrzypczak, 2012)</w:t>
      </w:r>
      <w:r w:rsidR="006B58BD">
        <w:rPr>
          <w:lang w:val="en-GB"/>
        </w:rPr>
        <w:fldChar w:fldCharType="end"/>
      </w:r>
      <w:r w:rsidR="00EF7CD2">
        <w:rPr>
          <w:lang w:val="en-GB"/>
        </w:rPr>
        <w:t xml:space="preserve"> proposes the process of AR discovery. This process is very similar to the present thesis as it also uses </w:t>
      </w:r>
      <w:proofErr w:type="spellStart"/>
      <w:r w:rsidR="00EF7CD2">
        <w:rPr>
          <w:lang w:val="en-GB"/>
        </w:rPr>
        <w:t>RapidMiner</w:t>
      </w:r>
      <w:proofErr w:type="spellEnd"/>
      <w:r w:rsidR="00EF7CD2">
        <w:rPr>
          <w:lang w:val="en-GB"/>
        </w:rPr>
        <w:t xml:space="preserve"> for AR generation. Although the field of study is different, the theory behind it is similar. This article presents the creation of a software solution, DM Cafe, to help discover interesting and surprising knowledge from the clients of </w:t>
      </w:r>
      <w:r w:rsidR="00331BF5">
        <w:rPr>
          <w:lang w:val="en-GB"/>
        </w:rPr>
        <w:t xml:space="preserve">the Internet </w:t>
      </w:r>
      <w:r w:rsidR="00EF7CD2">
        <w:rPr>
          <w:lang w:val="en-GB"/>
        </w:rPr>
        <w:t>Delicatessen Alma</w:t>
      </w:r>
      <w:r w:rsidR="00331BF5">
        <w:rPr>
          <w:lang w:val="en-GB"/>
        </w:rPr>
        <w:t>24</w:t>
      </w:r>
      <w:r w:rsidR="00EF7CD2">
        <w:rPr>
          <w:lang w:val="en-GB"/>
        </w:rPr>
        <w:t xml:space="preserve"> </w:t>
      </w:r>
      <w:r w:rsidR="00331BF5">
        <w:rPr>
          <w:lang w:val="en-GB"/>
        </w:rPr>
        <w:t xml:space="preserve">store which belongs to the group of stores with the same name </w:t>
      </w:r>
      <w:r w:rsidR="00EF7CD2">
        <w:rPr>
          <w:lang w:val="en-GB"/>
        </w:rPr>
        <w:t xml:space="preserve">in </w:t>
      </w:r>
      <w:proofErr w:type="spellStart"/>
      <w:r w:rsidR="00EF7CD2">
        <w:rPr>
          <w:lang w:val="en-GB"/>
        </w:rPr>
        <w:t>Wroclav</w:t>
      </w:r>
      <w:proofErr w:type="spellEnd"/>
      <w:r w:rsidR="00EF7CD2">
        <w:rPr>
          <w:lang w:val="en-GB"/>
        </w:rPr>
        <w:t>, Poland. With this study, the analysts want to better understand the choices of the clients and consequently improve the success of the business.</w:t>
      </w:r>
    </w:p>
    <w:p w:rsidR="008604B3" w:rsidRDefault="00844981" w:rsidP="00264D3F">
      <w:pPr>
        <w:rPr>
          <w:lang w:val="en-GB"/>
        </w:rPr>
      </w:pPr>
      <w:r>
        <w:rPr>
          <w:lang w:val="en-GB"/>
        </w:rPr>
        <w:tab/>
        <w:t xml:space="preserve">Association Rules also prove its use in the field of Architecture, Engineering and </w:t>
      </w:r>
      <w:r w:rsidR="007069B5">
        <w:rPr>
          <w:lang w:val="en-GB"/>
        </w:rPr>
        <w:t>Construction</w:t>
      </w:r>
      <w:r>
        <w:rPr>
          <w:lang w:val="en-GB"/>
        </w:rPr>
        <w:t xml:space="preserve"> </w:t>
      </w:r>
      <w:r w:rsidR="007069B5">
        <w:rPr>
          <w:lang w:val="en-GB"/>
        </w:rPr>
        <w:t xml:space="preserve">(AEC) </w:t>
      </w:r>
      <w:r>
        <w:rPr>
          <w:lang w:val="en-GB"/>
        </w:rPr>
        <w:t xml:space="preserve">industries. </w:t>
      </w:r>
      <w:r w:rsidR="006B58BD">
        <w:rPr>
          <w:lang w:val="en-GB"/>
        </w:rPr>
        <w:fldChar w:fldCharType="begin"/>
      </w:r>
      <w:r>
        <w:rPr>
          <w:lang w:val="en-GB"/>
        </w:rPr>
        <w:instrText xml:space="preserve"> ADDIN ZOTERO_ITEM CSL_CITATION {"citationID":"2jqh5l6hl0","properties":{"formattedCitation":"(Hjelseth, 2009)","plainCitation":"(Hjelseth, 2009)"},"citationItems":[{"id":101,"uris":["http://zotero.org/users/local/bkYEK4Eu/items/CNEXU4I9"],"uri":["http://zotero.org/users/local/bkYEK4Eu/items/CNEXU4I9"],"itemData":{"id":101,"type":"article-journal","title":"Foundation for development of computable rules","container-title":"Norwegian University of Life Sciences (UMB), Dept. of Mathematical Sciences and Technology, Norway","source":"Google Scholar","URL":"http://itc.scix.net/data/works/att/w78-2009-1-25.pdf","author":[{"family":"Hjelseth","given":"E."}],"issued":{"date-parts":[["2009"]]},"accessed":{"date-parts":[["2014",7,13]]}}}],"schema":"https://github.com/citation-style-language/schema/raw/master/csl-citation.json"} </w:instrText>
      </w:r>
      <w:r w:rsidR="006B58BD">
        <w:rPr>
          <w:lang w:val="en-GB"/>
        </w:rPr>
        <w:fldChar w:fldCharType="separate"/>
      </w:r>
      <w:r w:rsidR="00C651E0" w:rsidRPr="00C651E0">
        <w:rPr>
          <w:rFonts w:cs="Times New Roman"/>
          <w:lang w:val="en-GB"/>
        </w:rPr>
        <w:t>(Hjelseth, 2009)</w:t>
      </w:r>
      <w:r w:rsidR="006B58BD">
        <w:rPr>
          <w:lang w:val="en-GB"/>
        </w:rPr>
        <w:fldChar w:fldCharType="end"/>
      </w:r>
      <w:r>
        <w:rPr>
          <w:lang w:val="en-GB"/>
        </w:rPr>
        <w:t xml:space="preserve"> presents</w:t>
      </w:r>
      <w:r w:rsidR="00F22623">
        <w:rPr>
          <w:lang w:val="en-GB"/>
        </w:rPr>
        <w:t xml:space="preserve"> an overview on knowledge discovery and how can association rules be implemented </w:t>
      </w:r>
      <w:r w:rsidR="007069B5">
        <w:rPr>
          <w:lang w:val="en-GB"/>
        </w:rPr>
        <w:t>in</w:t>
      </w:r>
      <w:r w:rsidR="00F22623">
        <w:rPr>
          <w:lang w:val="en-GB"/>
        </w:rPr>
        <w:t xml:space="preserve">to </w:t>
      </w:r>
      <w:proofErr w:type="gramStart"/>
      <w:r w:rsidR="00F22623">
        <w:rPr>
          <w:lang w:val="en-GB"/>
        </w:rPr>
        <w:t>a commercial</w:t>
      </w:r>
      <w:proofErr w:type="gramEnd"/>
      <w:r w:rsidR="00F22623">
        <w:rPr>
          <w:lang w:val="en-GB"/>
        </w:rPr>
        <w:t xml:space="preserve"> rule-checking software. </w:t>
      </w:r>
      <w:r w:rsidR="007069B5">
        <w:rPr>
          <w:lang w:val="en-GB"/>
        </w:rPr>
        <w:t xml:space="preserve">He also identifies several problems when dealing with the semantic richness of the languages. For instance, when translating words could produce ambiguous information or the manual verification of the rules could lead to uncertainty in the ontology. </w:t>
      </w:r>
    </w:p>
    <w:p w:rsidR="00844981" w:rsidRDefault="008604B3" w:rsidP="00264D3F">
      <w:pPr>
        <w:rPr>
          <w:lang w:val="en-GB"/>
        </w:rPr>
      </w:pPr>
      <w:r>
        <w:rPr>
          <w:lang w:val="en-GB"/>
        </w:rPr>
        <w:tab/>
        <w:t>One can easily conclude that Association Rules is a very useful technique in Artificial Intelligence, or specifically, in the Semantic Web. This technique extracts valuable information from semantic texts and data identifying the interest and unexpected knowledge</w:t>
      </w:r>
      <w:r w:rsidR="00E00B0C">
        <w:rPr>
          <w:lang w:val="en-GB"/>
        </w:rPr>
        <w:t>.</w:t>
      </w:r>
    </w:p>
    <w:p w:rsidR="00AB3EE0" w:rsidRPr="0024194D" w:rsidRDefault="00AB3EE0" w:rsidP="00C30260">
      <w:pPr>
        <w:pStyle w:val="Heading2"/>
        <w:rPr>
          <w:lang w:val="en-GB"/>
        </w:rPr>
      </w:pPr>
      <w:bookmarkStart w:id="126" w:name="_Toc397995078"/>
      <w:r w:rsidRPr="0024194D">
        <w:rPr>
          <w:lang w:val="en-GB"/>
        </w:rPr>
        <w:t>Building &amp; Construction</w:t>
      </w:r>
      <w:bookmarkEnd w:id="126"/>
    </w:p>
    <w:p w:rsidR="00791A24" w:rsidRDefault="008604B3">
      <w:pPr>
        <w:rPr>
          <w:lang w:val="en-GB"/>
        </w:rPr>
      </w:pPr>
      <w:r>
        <w:rPr>
          <w:lang w:val="en-GB"/>
        </w:rPr>
        <w:t xml:space="preserve">Likewise, in the same AEC field, and maybe the most interesting field of study, relevant to the present thesis, where association rules were applied to discover some knowledge is specifically in Building &amp; Construction field. </w:t>
      </w:r>
      <w:r w:rsidR="006B58BD">
        <w:rPr>
          <w:lang w:val="en-GB"/>
        </w:rPr>
        <w:fldChar w:fldCharType="begin"/>
      </w:r>
      <w:r>
        <w:rPr>
          <w:lang w:val="en-GB"/>
        </w:rPr>
        <w:instrText xml:space="preserve"> ADDIN ZOTERO_ITEM CSL_CITATION {"citationID":"17v8uo240a","properties":{"formattedCitation":"(Zhang and El-Diraby, 2012)","plainCitation":"(Zhang and El-Diraby, 2012)"},"citationItems":[{"id":125,"uris":["http://zotero.org/users/local/bkYEK4Eu/items/XVHAXTQW"],"uri":["http://zotero.org/users/local/bkYEK4Eu/items/XVHAXTQW"],"itemData":{"id":125,"type":"article-journal","title":"Social Semantic Approach to Support Communication in AEC","container-title":"Journal of Computing in Civil Engineering","page":"90–104","volume":"26","issue":"1","source":"Google Scholar","author":[{"family":"Zhang","given":"J."},{"family":"El-Diraby","given":"T. E."}],"issued":{"date-parts":[["2012"]]},"accessed":{"date-parts":[["2014",8,28]]}}}],"schema":"https://github.com/citation-style-language/schema/raw/master/csl-citation.json"} </w:instrText>
      </w:r>
      <w:r w:rsidR="006B58BD">
        <w:rPr>
          <w:lang w:val="en-GB"/>
        </w:rPr>
        <w:fldChar w:fldCharType="separate"/>
      </w:r>
      <w:r w:rsidR="00C651E0" w:rsidRPr="00C651E0">
        <w:rPr>
          <w:rFonts w:cs="Times New Roman"/>
          <w:lang w:val="en-GB"/>
        </w:rPr>
        <w:t>(Zhang and El-Diraby, 2012)</w:t>
      </w:r>
      <w:r w:rsidR="006B58BD">
        <w:rPr>
          <w:lang w:val="en-GB"/>
        </w:rPr>
        <w:fldChar w:fldCharType="end"/>
      </w:r>
      <w:r>
        <w:rPr>
          <w:lang w:val="en-GB"/>
        </w:rPr>
        <w:t xml:space="preserve"> presented a very interesting study </w:t>
      </w:r>
      <w:r w:rsidR="00791A24">
        <w:rPr>
          <w:lang w:val="en-GB"/>
        </w:rPr>
        <w:t xml:space="preserve">about </w:t>
      </w:r>
      <w:r>
        <w:rPr>
          <w:lang w:val="en-GB"/>
        </w:rPr>
        <w:t>the use of social networks to support a collaborative environment in this field</w:t>
      </w:r>
      <w:r w:rsidR="00663ED8">
        <w:rPr>
          <w:lang w:val="en-GB"/>
        </w:rPr>
        <w:t>.</w:t>
      </w:r>
      <w:r>
        <w:rPr>
          <w:lang w:val="en-GB"/>
        </w:rPr>
        <w:t xml:space="preserve"> </w:t>
      </w:r>
      <w:r w:rsidR="00663ED8">
        <w:rPr>
          <w:lang w:val="en-GB"/>
        </w:rPr>
        <w:t>T</w:t>
      </w:r>
      <w:r>
        <w:rPr>
          <w:lang w:val="en-GB"/>
        </w:rPr>
        <w:t>aking advantage of semantic knowledge discovery techniques</w:t>
      </w:r>
      <w:r w:rsidR="00663ED8">
        <w:rPr>
          <w:lang w:val="en-GB"/>
        </w:rPr>
        <w:t>, t</w:t>
      </w:r>
      <w:r>
        <w:rPr>
          <w:lang w:val="en-GB"/>
        </w:rPr>
        <w:t>hey try to make a proposal by the classification of knowledge items</w:t>
      </w:r>
      <w:r w:rsidR="00663ED8">
        <w:rPr>
          <w:lang w:val="en-GB"/>
        </w:rPr>
        <w:t xml:space="preserve"> and their extraction</w:t>
      </w:r>
      <w:r>
        <w:rPr>
          <w:lang w:val="en-GB"/>
        </w:rPr>
        <w:t xml:space="preserve"> from the previous </w:t>
      </w:r>
      <w:r w:rsidR="00663ED8">
        <w:rPr>
          <w:lang w:val="en-GB"/>
        </w:rPr>
        <w:t xml:space="preserve">referred </w:t>
      </w:r>
      <w:r>
        <w:rPr>
          <w:lang w:val="en-GB"/>
        </w:rPr>
        <w:t>social network</w:t>
      </w:r>
      <w:r w:rsidR="00663ED8">
        <w:rPr>
          <w:lang w:val="en-GB"/>
        </w:rPr>
        <w:t>.</w:t>
      </w:r>
      <w:r>
        <w:rPr>
          <w:lang w:val="en-GB"/>
        </w:rPr>
        <w:t xml:space="preserve"> </w:t>
      </w:r>
      <w:r w:rsidR="00663ED8">
        <w:rPr>
          <w:lang w:val="en-GB"/>
        </w:rPr>
        <w:t>B</w:t>
      </w:r>
      <w:r>
        <w:rPr>
          <w:lang w:val="en-GB"/>
        </w:rPr>
        <w:t xml:space="preserve">ut one of the strengths of </w:t>
      </w:r>
      <w:r w:rsidR="00663ED8">
        <w:rPr>
          <w:lang w:val="en-GB"/>
        </w:rPr>
        <w:t>the approach</w:t>
      </w:r>
      <w:r>
        <w:rPr>
          <w:lang w:val="en-GB"/>
        </w:rPr>
        <w:t xml:space="preserve"> </w:t>
      </w:r>
      <w:r w:rsidR="00663ED8">
        <w:rPr>
          <w:lang w:val="en-GB"/>
        </w:rPr>
        <w:t xml:space="preserve">presented </w:t>
      </w:r>
      <w:r>
        <w:rPr>
          <w:lang w:val="en-GB"/>
        </w:rPr>
        <w:t>can be immediately identified as the existence of a method to evaluate the relations between the concepts. The author argued that these values were based on semantic similarity measure techniques</w:t>
      </w:r>
      <w:r w:rsidR="00791A24">
        <w:rPr>
          <w:lang w:val="en-GB"/>
        </w:rPr>
        <w:t xml:space="preserve"> like vector space model. The author developed a proof of concept with a collaborative knowledge system based in a construction information knowledge portal. This portal served as an interaction between </w:t>
      </w:r>
      <w:proofErr w:type="gramStart"/>
      <w:r w:rsidR="00791A24">
        <w:rPr>
          <w:lang w:val="en-GB"/>
        </w:rPr>
        <w:t>an ontology</w:t>
      </w:r>
      <w:proofErr w:type="gramEnd"/>
      <w:r w:rsidR="00791A24">
        <w:rPr>
          <w:lang w:val="en-GB"/>
        </w:rPr>
        <w:t xml:space="preserve"> and actors.</w:t>
      </w:r>
    </w:p>
    <w:p w:rsidR="00705F92" w:rsidRPr="0024194D" w:rsidRDefault="00C54BEF">
      <w:pPr>
        <w:rPr>
          <w:lang w:val="en-GB"/>
        </w:rPr>
      </w:pPr>
      <w:r>
        <w:rPr>
          <w:lang w:val="en-GB"/>
        </w:rPr>
        <w:tab/>
      </w:r>
      <w:r w:rsidR="00791A24">
        <w:rPr>
          <w:lang w:val="en-GB"/>
        </w:rPr>
        <w:t xml:space="preserve">Other project </w:t>
      </w:r>
      <w:r>
        <w:rPr>
          <w:lang w:val="en-GB"/>
        </w:rPr>
        <w:t xml:space="preserve">in this domain </w:t>
      </w:r>
      <w:r w:rsidR="00791A24">
        <w:rPr>
          <w:lang w:val="en-GB"/>
        </w:rPr>
        <w:t xml:space="preserve">that inspires the present writing and development of this dissertation is the e-COGNOS </w:t>
      </w:r>
      <w:r>
        <w:rPr>
          <w:lang w:val="en-GB"/>
        </w:rPr>
        <w:t>ontology</w:t>
      </w:r>
      <w:r w:rsidR="00791A24">
        <w:rPr>
          <w:lang w:val="en-GB"/>
        </w:rPr>
        <w:t xml:space="preserve">. </w:t>
      </w:r>
      <w:r>
        <w:rPr>
          <w:lang w:val="en-GB"/>
        </w:rPr>
        <w:t xml:space="preserve">This project originates as a part of the e-COGNOS IST project, an European Funded project with the goal of helping Building and Construction sector </w:t>
      </w:r>
      <w:r>
        <w:rPr>
          <w:lang w:val="en-GB"/>
        </w:rPr>
        <w:lastRenderedPageBreak/>
        <w:t xml:space="preserve">creating a knowledge collaborative system </w:t>
      </w:r>
      <w:r w:rsidR="006B58BD">
        <w:rPr>
          <w:lang w:val="en-GB"/>
        </w:rPr>
        <w:fldChar w:fldCharType="begin"/>
      </w:r>
      <w:r>
        <w:rPr>
          <w:lang w:val="en-GB"/>
        </w:rPr>
        <w:instrText xml:space="preserve"> ADDIN ZOTERO_ITEM CSL_CITATION {"citationID":"2cedchshm2","properties":{"formattedCitation":"(Lima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6B58BD">
        <w:rPr>
          <w:lang w:val="en-GB"/>
        </w:rPr>
        <w:fldChar w:fldCharType="separate"/>
      </w:r>
      <w:r w:rsidRPr="00C54BEF">
        <w:rPr>
          <w:rFonts w:cs="Times New Roman"/>
          <w:lang w:val="en-GB"/>
        </w:rPr>
        <w:t>(Lima et al., 2004)</w:t>
      </w:r>
      <w:r w:rsidR="006B58BD">
        <w:rPr>
          <w:lang w:val="en-GB"/>
        </w:rPr>
        <w:fldChar w:fldCharType="end"/>
      </w:r>
      <w:r>
        <w:rPr>
          <w:lang w:val="en-GB"/>
        </w:rPr>
        <w:t>. This project was one of the pioneers to build a knowledge management collaborative system to be applied in the professional field. Based on its future opportunities were the challenges of development of this document.</w:t>
      </w:r>
      <w:r w:rsidR="00705F92" w:rsidRPr="0024194D">
        <w:rPr>
          <w:lang w:val="en-GB"/>
        </w:rPr>
        <w:br w:type="page"/>
      </w:r>
    </w:p>
    <w:p w:rsidR="00E5370F" w:rsidRDefault="00E5370F">
      <w:pPr>
        <w:rPr>
          <w:rFonts w:eastAsiaTheme="majorEastAsia" w:cstheme="majorBidi"/>
          <w:b/>
          <w:bCs/>
          <w:sz w:val="28"/>
          <w:szCs w:val="28"/>
          <w:lang w:val="en-GB"/>
        </w:rPr>
      </w:pPr>
      <w:r>
        <w:rPr>
          <w:lang w:val="en-GB"/>
        </w:rPr>
        <w:lastRenderedPageBreak/>
        <w:br w:type="page"/>
      </w:r>
    </w:p>
    <w:p w:rsidR="00AB3EE0" w:rsidRPr="0024194D" w:rsidRDefault="00AB3EE0" w:rsidP="00C30260">
      <w:pPr>
        <w:pStyle w:val="Heading1"/>
        <w:rPr>
          <w:lang w:val="en-GB"/>
        </w:rPr>
      </w:pPr>
      <w:bookmarkStart w:id="127" w:name="_Toc397995079"/>
      <w:r w:rsidRPr="0024194D">
        <w:rPr>
          <w:lang w:val="en-GB"/>
        </w:rPr>
        <w:lastRenderedPageBreak/>
        <w:t xml:space="preserve">Theoretical and Technical </w:t>
      </w:r>
      <w:r w:rsidR="00667864" w:rsidRPr="0024194D">
        <w:rPr>
          <w:lang w:val="en-GB"/>
        </w:rPr>
        <w:t>Foundation</w:t>
      </w:r>
      <w:bookmarkEnd w:id="127"/>
    </w:p>
    <w:p w:rsidR="00264D3F" w:rsidRPr="00264D3F" w:rsidRDefault="00AB3EE0" w:rsidP="00264D3F">
      <w:pPr>
        <w:pStyle w:val="Heading2"/>
        <w:rPr>
          <w:lang w:val="en-GB"/>
        </w:rPr>
      </w:pPr>
      <w:bookmarkStart w:id="128" w:name="_Ref397215040"/>
      <w:bookmarkStart w:id="129" w:name="_Toc397995080"/>
      <w:r w:rsidRPr="0024194D">
        <w:rPr>
          <w:lang w:val="en-GB"/>
        </w:rPr>
        <w:t>Association Rules</w:t>
      </w:r>
      <w:bookmarkEnd w:id="128"/>
      <w:bookmarkEnd w:id="129"/>
    </w:p>
    <w:p w:rsidR="00252AB3" w:rsidRDefault="00146F54" w:rsidP="00FB5030">
      <w:pPr>
        <w:pStyle w:val="ListParagraph"/>
        <w:ind w:left="0"/>
        <w:rPr>
          <w:lang w:val="en-GB"/>
        </w:rPr>
      </w:pPr>
      <w:r>
        <w:rPr>
          <w:lang w:val="en-GB"/>
        </w:rPr>
        <w:t xml:space="preserve">The process of discovery of rules in data has been a subject of </w:t>
      </w:r>
      <w:r w:rsidR="000230AB">
        <w:rPr>
          <w:lang w:val="en-GB"/>
        </w:rPr>
        <w:t>many researches</w:t>
      </w:r>
      <w:r>
        <w:rPr>
          <w:lang w:val="en-GB"/>
        </w:rPr>
        <w:t xml:space="preserve"> by the community of Artificial Intelligence. In the sub-topic of Knowledge Discovery</w:t>
      </w:r>
      <w:r w:rsidR="00FF03B0">
        <w:rPr>
          <w:lang w:val="en-GB"/>
        </w:rPr>
        <w:t xml:space="preserve"> and Machine Learning</w:t>
      </w:r>
      <w:r>
        <w:rPr>
          <w:lang w:val="en-GB"/>
        </w:rPr>
        <w:t xml:space="preserve">, the recognition of rules in associations between items plays an important role. </w:t>
      </w:r>
      <w:r w:rsidR="00D2676C">
        <w:rPr>
          <w:lang w:val="en-GB"/>
        </w:rPr>
        <w:t>For an AI system be able to recognize and take some conclusions</w:t>
      </w:r>
      <w:r w:rsidR="00F4609F">
        <w:rPr>
          <w:lang w:val="en-GB"/>
        </w:rPr>
        <w:t xml:space="preserve"> about how the information is related</w:t>
      </w:r>
      <w:r w:rsidR="00D2676C">
        <w:rPr>
          <w:lang w:val="en-GB"/>
        </w:rPr>
        <w:t>, t</w:t>
      </w:r>
      <w:r>
        <w:rPr>
          <w:lang w:val="en-GB"/>
        </w:rPr>
        <w:t>herefore, Association Rules (AR)</w:t>
      </w:r>
      <w:r w:rsidR="009C593D">
        <w:rPr>
          <w:lang w:val="en-GB"/>
        </w:rPr>
        <w:t xml:space="preserve"> is arguably considered as one of the most important task</w:t>
      </w:r>
      <w:r w:rsidR="00252AB3">
        <w:rPr>
          <w:lang w:val="en-GB"/>
        </w:rPr>
        <w:t>s</w:t>
      </w:r>
      <w:r w:rsidR="009C593D">
        <w:rPr>
          <w:lang w:val="en-GB"/>
        </w:rPr>
        <w:t xml:space="preserve"> in Knowledge Discovery</w:t>
      </w:r>
      <w:r w:rsidR="00FF03B0">
        <w:rPr>
          <w:lang w:val="en-GB"/>
        </w:rPr>
        <w:t xml:space="preserve"> </w:t>
      </w:r>
      <w:r w:rsidR="006B58BD">
        <w:rPr>
          <w:lang w:val="en-GB"/>
        </w:rPr>
        <w:fldChar w:fldCharType="begin"/>
      </w:r>
      <w:r w:rsidR="009C593D">
        <w:rPr>
          <w:lang w:val="en-GB"/>
        </w:rPr>
        <w:instrText xml:space="preserve"> ADDIN ZOTERO_ITEM CSL_CITATION {"citationID":"1taeg1lusj","properties":{"formattedCitation":"(Marinica and Guillet, 2010)","plainCitation":"(Marinica and Guillet, 2010)"},"citationItems":[{"id":99,"uris":["http://zotero.org/users/local/bkYEK4Eu/items/A4BTXDJE"],"uri":["http://zotero.org/users/local/bkYEK4Eu/items/A4BTXDJE"],"itemData":{"id":99,"type":"article-journal","title":"Knowledge-Based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process.","DOI":"10.1109/TKDE.2010.29","ISSN":"1041-4347","author":[{"family":"Marinica","given":"C."},{"family":"Guillet","given":"F."}],"issued":{"date-parts":[["2010",6]]}}}],"schema":"https://github.com/citation-style-language/schema/raw/master/csl-citation.json"} </w:instrText>
      </w:r>
      <w:r w:rsidR="006B58BD">
        <w:rPr>
          <w:lang w:val="en-GB"/>
        </w:rPr>
        <w:fldChar w:fldCharType="separate"/>
      </w:r>
      <w:r w:rsidR="00C651E0" w:rsidRPr="00C651E0">
        <w:rPr>
          <w:rFonts w:cs="Times New Roman"/>
          <w:lang w:val="en-GB"/>
        </w:rPr>
        <w:t>(Marinica and Guillet, 2010)</w:t>
      </w:r>
      <w:r w:rsidR="006B58BD">
        <w:rPr>
          <w:lang w:val="en-GB"/>
        </w:rPr>
        <w:fldChar w:fldCharType="end"/>
      </w:r>
      <w:r w:rsidR="00B83B6E">
        <w:rPr>
          <w:lang w:val="en-GB"/>
        </w:rPr>
        <w:t xml:space="preserve">, and one of the most studied in the scientific community </w:t>
      </w:r>
      <w:r w:rsidR="006B58BD">
        <w:rPr>
          <w:lang w:val="en-GB"/>
        </w:rPr>
        <w:fldChar w:fldCharType="begin"/>
      </w:r>
      <w:r w:rsidR="00477026">
        <w:rPr>
          <w:lang w:val="en-GB"/>
        </w:rPr>
        <w:instrText xml:space="preserve"> ADDIN ZOTERO_ITEM CSL_CITATION {"citationID":"ECHRmAIF","properties":{"formattedCitation":"(Agrawal et al., 1993; Agrawal and Srikant, 1994, 1994; Hoque et al., 2011; Marinica and Guillet, 2010; Paiva et al., 2013; Vo and Le, 2009; Wang et al., 2002; Zaki, 2000; Zeng et al., 2010)","plainCitation":"(Agrawal et al., 1993; Agrawal and Srikant, 1994, 1994; Hoque et al., 2011; Marinica and Guillet, 2010; Paiva et al., 2013; Vo and Le, 2009; Wang et al., 2002; Zaki, 2000; Zeng et al., 2010)"},"citationItems":[{"id":92,"uris":["http://zotero.org/users/local/bkYEK4Eu/items/N85D6FD9"],"uri":["http://zotero.org/users/local/bkYEK4Eu/items/N85D6FD9"],"itemData":{"id":92,"type":"paper-conference","title":"Fast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6B58BD">
        <w:rPr>
          <w:lang w:val="en-GB"/>
        </w:rPr>
        <w:fldChar w:fldCharType="separate"/>
      </w:r>
      <w:r w:rsidR="00477026" w:rsidRPr="00477026">
        <w:rPr>
          <w:rFonts w:cs="Times New Roman"/>
          <w:lang w:val="en-GB"/>
        </w:rPr>
        <w:t>(Agrawal et al., 1993; Agrawal and Srikant, 1994, 1994; Hoque et al., 2011; Marinica and Guillet, 2010; Paiva et al., 2013; Vo and Le, 2009; Wang et al., 2002; Zaki, 2000; Zeng et al., 2010)</w:t>
      </w:r>
      <w:r w:rsidR="006B58BD">
        <w:rPr>
          <w:lang w:val="en-GB"/>
        </w:rPr>
        <w:fldChar w:fldCharType="end"/>
      </w:r>
      <w:r w:rsidR="009C593D">
        <w:rPr>
          <w:lang w:val="en-GB"/>
        </w:rPr>
        <w:t xml:space="preserve">. </w:t>
      </w:r>
    </w:p>
    <w:p w:rsidR="00E51379" w:rsidRDefault="009C446F" w:rsidP="004B45A5">
      <w:pPr>
        <w:pStyle w:val="ListParagraph"/>
        <w:ind w:left="0"/>
        <w:rPr>
          <w:lang w:val="en-GB"/>
        </w:rPr>
      </w:pPr>
      <w:r>
        <w:rPr>
          <w:lang w:val="en-GB"/>
        </w:rPr>
        <w:tab/>
      </w:r>
      <w:r w:rsidR="00146F54">
        <w:rPr>
          <w:lang w:val="en-GB"/>
        </w:rPr>
        <w:t>Association Rules is an algorithm that identifies tendencies and relations between frequent items in a database</w:t>
      </w:r>
      <w:r w:rsidR="00FF03B0">
        <w:rPr>
          <w:lang w:val="en-GB"/>
        </w:rPr>
        <w:t xml:space="preserve"> and tries to </w:t>
      </w:r>
      <w:r w:rsidR="00B83B6E">
        <w:rPr>
          <w:lang w:val="en-GB"/>
        </w:rPr>
        <w:t xml:space="preserve">make </w:t>
      </w:r>
      <w:r w:rsidR="00FF03B0">
        <w:rPr>
          <w:lang w:val="en-GB"/>
        </w:rPr>
        <w:t>predict</w:t>
      </w:r>
      <w:r w:rsidR="00B83B6E">
        <w:rPr>
          <w:lang w:val="en-GB"/>
        </w:rPr>
        <w:t>ions over</w:t>
      </w:r>
      <w:r w:rsidR="00FF03B0">
        <w:rPr>
          <w:lang w:val="en-GB"/>
        </w:rPr>
        <w:t xml:space="preserve"> behaviours</w:t>
      </w:r>
      <w:r w:rsidR="00146F54">
        <w:rPr>
          <w:lang w:val="en-GB"/>
        </w:rPr>
        <w:t>. W</w:t>
      </w:r>
      <w:r w:rsidR="00680AFB">
        <w:rPr>
          <w:lang w:val="en-GB"/>
        </w:rPr>
        <w:t>as</w:t>
      </w:r>
      <w:r w:rsidR="009C593D">
        <w:rPr>
          <w:lang w:val="en-GB"/>
        </w:rPr>
        <w:t xml:space="preserve"> first introduced by </w:t>
      </w:r>
      <w:r w:rsidR="006B58BD">
        <w:rPr>
          <w:lang w:val="en-GB"/>
        </w:rPr>
        <w:fldChar w:fldCharType="begin"/>
      </w:r>
      <w:r w:rsidR="009C593D">
        <w:rPr>
          <w:lang w:val="en-GB"/>
        </w:rPr>
        <w:instrText xml:space="preserve"> ADDIN ZOTERO_ITEM CSL_CITATION {"citationID":"1dkp6hhs2p","properties":{"formattedCitation":"(Agrawal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5A1C2B">
        <w:rPr>
          <w:rFonts w:cs="Times New Roman"/>
          <w:lang w:val="en-GB"/>
        </w:rPr>
        <w:t>(Agrawal et al., 1993)</w:t>
      </w:r>
      <w:r w:rsidR="006B58BD">
        <w:rPr>
          <w:lang w:val="en-GB"/>
        </w:rPr>
        <w:fldChar w:fldCharType="end"/>
      </w:r>
      <w:r w:rsidR="009C593D">
        <w:rPr>
          <w:lang w:val="en-GB"/>
        </w:rPr>
        <w:t xml:space="preserve">. </w:t>
      </w:r>
      <w:r w:rsidR="004D49FA">
        <w:rPr>
          <w:lang w:val="en-GB"/>
        </w:rPr>
        <w:t xml:space="preserve">The problem that AR tries to address is related to the analysis of knowledge in transaction data from a collection of items. The goal is to help </w:t>
      </w:r>
      <w:r w:rsidR="000D08BE">
        <w:rPr>
          <w:lang w:val="en-GB"/>
        </w:rPr>
        <w:t xml:space="preserve">information </w:t>
      </w:r>
      <w:r w:rsidR="004D49FA">
        <w:rPr>
          <w:lang w:val="en-GB"/>
        </w:rPr>
        <w:t xml:space="preserve">analysts or automate systems making </w:t>
      </w:r>
      <w:r w:rsidR="00252AB3">
        <w:rPr>
          <w:lang w:val="en-GB"/>
        </w:rPr>
        <w:t xml:space="preserve">the best </w:t>
      </w:r>
      <w:r w:rsidR="004D49FA">
        <w:rPr>
          <w:lang w:val="en-GB"/>
        </w:rPr>
        <w:t>decisions. This is a process to improve the quality of th</w:t>
      </w:r>
      <w:r w:rsidR="000D08BE">
        <w:rPr>
          <w:lang w:val="en-GB"/>
        </w:rPr>
        <w:t>o</w:t>
      </w:r>
      <w:r w:rsidR="004D49FA">
        <w:rPr>
          <w:lang w:val="en-GB"/>
        </w:rPr>
        <w:t>s</w:t>
      </w:r>
      <w:r w:rsidR="00146F54">
        <w:rPr>
          <w:lang w:val="en-GB"/>
        </w:rPr>
        <w:t>e</w:t>
      </w:r>
      <w:r w:rsidR="004D49FA">
        <w:rPr>
          <w:lang w:val="en-GB"/>
        </w:rPr>
        <w:t xml:space="preserve"> </w:t>
      </w:r>
      <w:r w:rsidR="00680AFB">
        <w:rPr>
          <w:lang w:val="en-GB"/>
        </w:rPr>
        <w:t xml:space="preserve">decisions. </w:t>
      </w:r>
      <w:r w:rsidR="000D08BE">
        <w:rPr>
          <w:lang w:val="en-GB"/>
        </w:rPr>
        <w:t>Additionally</w:t>
      </w:r>
      <w:r w:rsidR="00CA4C7D">
        <w:rPr>
          <w:lang w:val="en-GB"/>
        </w:rPr>
        <w:t xml:space="preserve">, association rules is a process that drives good and easy understanding to an analyst. </w:t>
      </w:r>
      <w:r w:rsidR="00B83B6E">
        <w:rPr>
          <w:lang w:val="en-GB"/>
        </w:rPr>
        <w:t xml:space="preserve">To demonstrate the problem more </w:t>
      </w:r>
      <w:r w:rsidR="009A4623">
        <w:rPr>
          <w:lang w:val="en-GB"/>
        </w:rPr>
        <w:t>clearly</w:t>
      </w:r>
      <w:r w:rsidR="00B83B6E">
        <w:rPr>
          <w:lang w:val="en-GB"/>
        </w:rPr>
        <w:t xml:space="preserve">, the </w:t>
      </w:r>
      <w:r w:rsidR="000D08BE">
        <w:rPr>
          <w:lang w:val="en-GB"/>
        </w:rPr>
        <w:t xml:space="preserve">academic </w:t>
      </w:r>
      <w:r w:rsidR="00B83B6E">
        <w:rPr>
          <w:lang w:val="en-GB"/>
        </w:rPr>
        <w:t>community refers to a</w:t>
      </w:r>
      <w:r w:rsidR="009A4623">
        <w:rPr>
          <w:lang w:val="en-GB"/>
        </w:rPr>
        <w:t>n example</w:t>
      </w:r>
      <w:r w:rsidR="00B83B6E">
        <w:rPr>
          <w:lang w:val="en-GB"/>
        </w:rPr>
        <w:t xml:space="preserve"> </w:t>
      </w:r>
      <w:r w:rsidR="0031218B">
        <w:rPr>
          <w:lang w:val="en-GB"/>
        </w:rPr>
        <w:t xml:space="preserve">based on </w:t>
      </w:r>
      <w:r w:rsidR="00B83B6E">
        <w:rPr>
          <w:lang w:val="en-GB"/>
        </w:rPr>
        <w:t xml:space="preserve">market basket </w:t>
      </w:r>
      <w:r w:rsidR="0031218B">
        <w:rPr>
          <w:lang w:val="en-GB"/>
        </w:rPr>
        <w:t xml:space="preserve">analysis </w:t>
      </w:r>
      <w:r w:rsidR="009A4623">
        <w:rPr>
          <w:lang w:val="en-GB"/>
        </w:rPr>
        <w:t xml:space="preserve">and </w:t>
      </w:r>
      <w:r w:rsidR="00B83B6E">
        <w:rPr>
          <w:lang w:val="en-GB"/>
        </w:rPr>
        <w:t>its transactions</w:t>
      </w:r>
      <w:r w:rsidR="000D08BE">
        <w:rPr>
          <w:lang w:val="en-GB"/>
        </w:rPr>
        <w:t xml:space="preserve"> in a large department store</w:t>
      </w:r>
      <w:r w:rsidR="00B83B6E">
        <w:rPr>
          <w:lang w:val="en-GB"/>
        </w:rPr>
        <w:t xml:space="preserve">. In this example, </w:t>
      </w:r>
      <w:r w:rsidR="0031218B">
        <w:rPr>
          <w:lang w:val="en-GB"/>
        </w:rPr>
        <w:t xml:space="preserve">the problem presented </w:t>
      </w:r>
      <w:r w:rsidR="00B83B6E">
        <w:rPr>
          <w:lang w:val="en-GB"/>
        </w:rPr>
        <w:t xml:space="preserve">is to predict the behaviour of the clients, based on the collected data from </w:t>
      </w:r>
      <w:r w:rsidR="000D08BE">
        <w:rPr>
          <w:lang w:val="en-GB"/>
        </w:rPr>
        <w:t xml:space="preserve">each of </w:t>
      </w:r>
      <w:r w:rsidR="00B83B6E">
        <w:rPr>
          <w:lang w:val="en-GB"/>
        </w:rPr>
        <w:t xml:space="preserve">the transactions. </w:t>
      </w:r>
      <w:r w:rsidR="00252AB3">
        <w:rPr>
          <w:lang w:val="en-GB"/>
        </w:rPr>
        <w:t>For instance, if a client buys some product A, the AR Algorithm, based on the stored transaction data of other clients</w:t>
      </w:r>
      <w:r w:rsidR="0031218B">
        <w:rPr>
          <w:lang w:val="en-GB"/>
        </w:rPr>
        <w:t>, AR</w:t>
      </w:r>
      <w:r w:rsidR="00252AB3">
        <w:rPr>
          <w:lang w:val="en-GB"/>
        </w:rPr>
        <w:t xml:space="preserve"> will give the best common behaviour that this client will have. With a set of products</w:t>
      </w:r>
      <w:r w:rsidR="0031218B">
        <w:rPr>
          <w:lang w:val="en-GB"/>
        </w:rPr>
        <w:t xml:space="preserve"> as the </w:t>
      </w:r>
      <w:r w:rsidR="0031218B" w:rsidRPr="00197567">
        <w:rPr>
          <w:i/>
          <w:lang w:val="en-GB"/>
        </w:rPr>
        <w:t>premise</w:t>
      </w:r>
      <w:r w:rsidR="00252AB3">
        <w:rPr>
          <w:lang w:val="en-GB"/>
        </w:rPr>
        <w:t xml:space="preserve">, the AR will predict a </w:t>
      </w:r>
      <w:r w:rsidR="00252AB3" w:rsidRPr="00197567">
        <w:rPr>
          <w:i/>
          <w:lang w:val="en-GB"/>
        </w:rPr>
        <w:t>conclusion</w:t>
      </w:r>
      <w:r w:rsidR="00252AB3">
        <w:rPr>
          <w:lang w:val="en-GB"/>
        </w:rPr>
        <w:t xml:space="preserve"> that the client will probably buy some product B.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056630" w:rsidTr="0084535F">
        <w:tc>
          <w:tcPr>
            <w:tcW w:w="675" w:type="dxa"/>
          </w:tcPr>
          <w:p w:rsidR="00056630" w:rsidRDefault="00056630" w:rsidP="004B45A5">
            <w:pPr>
              <w:pStyle w:val="ListParagraph"/>
              <w:spacing w:before="240" w:after="240" w:line="360" w:lineRule="auto"/>
              <w:ind w:left="0"/>
              <w:rPr>
                <w:lang w:val="en-GB"/>
              </w:rPr>
            </w:pPr>
          </w:p>
        </w:tc>
        <w:tc>
          <w:tcPr>
            <w:tcW w:w="7371" w:type="dxa"/>
          </w:tcPr>
          <w:p w:rsidR="00056630" w:rsidRDefault="00E935C0" w:rsidP="004B45A5">
            <w:pPr>
              <w:pStyle w:val="ListParagraph"/>
              <w:spacing w:before="240" w:after="240" w:line="360" w:lineRule="auto"/>
              <w:ind w:left="0"/>
              <w:rPr>
                <w:lang w:val="en-GB"/>
              </w:rPr>
            </w:pPr>
            <m:oMathPara>
              <m:oMath>
                <m:r>
                  <w:rPr>
                    <w:rFonts w:ascii="Cambria Math" w:hAnsi="Cambria Math"/>
                    <w:lang w:val="en-GB"/>
                  </w:rPr>
                  <m:t>A⇒B∧A∩B=∅</m:t>
                </m:r>
              </m:oMath>
            </m:oMathPara>
          </w:p>
        </w:tc>
        <w:tc>
          <w:tcPr>
            <w:tcW w:w="598" w:type="dxa"/>
          </w:tcPr>
          <w:p w:rsidR="00056630" w:rsidRPr="00E935C0" w:rsidRDefault="00056630" w:rsidP="004B45A5">
            <w:pPr>
              <w:pStyle w:val="ListParagraph"/>
              <w:keepNext/>
              <w:spacing w:before="240" w:after="240" w:line="360" w:lineRule="auto"/>
              <w:ind w:left="0"/>
              <w:jc w:val="right"/>
              <w:rPr>
                <w:lang w:val="en-GB"/>
              </w:rPr>
            </w:pPr>
            <w:bookmarkStart w:id="130" w:name="_Ref397446480"/>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1</w:t>
            </w:r>
            <w:r w:rsidR="006B58BD" w:rsidRPr="00E935C0">
              <w:rPr>
                <w:lang w:val="en-GB"/>
              </w:rPr>
              <w:fldChar w:fldCharType="end"/>
            </w:r>
            <w:r w:rsidRPr="00E935C0">
              <w:rPr>
                <w:lang w:val="en-GB"/>
              </w:rPr>
              <w:t>)</w:t>
            </w:r>
            <w:bookmarkEnd w:id="130"/>
          </w:p>
        </w:tc>
      </w:tr>
      <w:tr w:rsidR="00056630" w:rsidTr="0084535F">
        <w:tc>
          <w:tcPr>
            <w:tcW w:w="675" w:type="dxa"/>
          </w:tcPr>
          <w:p w:rsidR="00056630" w:rsidRDefault="00056630" w:rsidP="004B45A5">
            <w:pPr>
              <w:pStyle w:val="ListParagraph"/>
              <w:spacing w:before="240" w:after="240" w:line="360" w:lineRule="auto"/>
              <w:ind w:left="0"/>
              <w:rPr>
                <w:lang w:val="en-GB"/>
              </w:rPr>
            </w:pPr>
          </w:p>
        </w:tc>
        <w:tc>
          <w:tcPr>
            <w:tcW w:w="7371" w:type="dxa"/>
          </w:tcPr>
          <w:p w:rsidR="00056630" w:rsidRDefault="00E935C0" w:rsidP="004B45A5">
            <w:pPr>
              <w:pStyle w:val="ListParagraph"/>
              <w:spacing w:before="240" w:after="240" w:line="360" w:lineRule="auto"/>
              <w:ind w:left="0"/>
              <w:jc w:val="center"/>
              <w:rPr>
                <w:lang w:val="en-GB"/>
              </w:rPr>
            </w:pPr>
            <m:oMathPara>
              <m:oMath>
                <m:r>
                  <w:rPr>
                    <w:rFonts w:ascii="Cambria Math" w:hAnsi="Cambria Math"/>
                    <w:lang w:val="en-GB"/>
                  </w:rPr>
                  <m:t>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n</m:t>
                        </m:r>
                      </m:sub>
                    </m:sSub>
                  </m:e>
                </m:d>
                <m:r>
                  <w:rPr>
                    <w:rFonts w:ascii="Cambria Math" w:hAnsi="Cambria Math"/>
                    <w:lang w:val="en-GB"/>
                  </w:rPr>
                  <m:t>, ∀n∈</m:t>
                </m:r>
                <m:d>
                  <m:dPr>
                    <m:begChr m:val="["/>
                    <m:endChr m:val="["/>
                    <m:ctrlPr>
                      <w:rPr>
                        <w:rFonts w:ascii="Cambria Math" w:hAnsi="Cambria Math"/>
                        <w:i/>
                        <w:lang w:val="en-GB"/>
                      </w:rPr>
                    </m:ctrlPr>
                  </m:dPr>
                  <m:e>
                    <m:r>
                      <w:rPr>
                        <w:rFonts w:ascii="Cambria Math" w:hAnsi="Cambria Math"/>
                        <w:lang w:val="en-GB"/>
                      </w:rPr>
                      <m:t>1;+∞</m:t>
                    </m:r>
                  </m:e>
                </m:d>
                <m:r>
                  <w:rPr>
                    <w:rFonts w:ascii="Cambria Math" w:hAnsi="Cambria Math"/>
                    <w:lang w:val="en-GB"/>
                  </w:rPr>
                  <m:t xml:space="preserve"> ∧B=</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e>
                </m:d>
                <m:r>
                  <w:rPr>
                    <w:rFonts w:ascii="Cambria Math" w:hAnsi="Cambria Math"/>
                    <w:lang w:val="en-GB"/>
                  </w:rPr>
                  <m:t>,∀m=1</m:t>
                </m:r>
              </m:oMath>
            </m:oMathPara>
          </w:p>
        </w:tc>
        <w:tc>
          <w:tcPr>
            <w:tcW w:w="598" w:type="dxa"/>
          </w:tcPr>
          <w:p w:rsidR="00056630" w:rsidRPr="00E935C0" w:rsidRDefault="00056630" w:rsidP="004B45A5">
            <w:pPr>
              <w:pStyle w:val="ListParagraph"/>
              <w:keepNext/>
              <w:spacing w:before="240" w:after="240" w:line="360" w:lineRule="auto"/>
              <w:ind w:left="0"/>
              <w:jc w:val="right"/>
              <w:rPr>
                <w:lang w:val="en-GB"/>
              </w:rPr>
            </w:pPr>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2</w:t>
            </w:r>
            <w:r w:rsidR="006B58BD" w:rsidRPr="00E935C0">
              <w:rPr>
                <w:lang w:val="en-GB"/>
              </w:rPr>
              <w:fldChar w:fldCharType="end"/>
            </w:r>
            <w:r w:rsidRPr="00E935C0">
              <w:rPr>
                <w:lang w:val="en-GB"/>
              </w:rPr>
              <w:t>)</w:t>
            </w:r>
          </w:p>
        </w:tc>
      </w:tr>
    </w:tbl>
    <w:p w:rsidR="008A6B05" w:rsidRDefault="009C446F" w:rsidP="004B45A5">
      <w:pPr>
        <w:pStyle w:val="ListParagraph"/>
        <w:spacing w:after="240"/>
        <w:ind w:left="0"/>
        <w:rPr>
          <w:lang w:val="en-GB"/>
        </w:rPr>
      </w:pPr>
      <w:r>
        <w:rPr>
          <w:lang w:val="en-GB"/>
        </w:rPr>
        <w:tab/>
      </w:r>
      <w:r w:rsidR="003D1966">
        <w:rPr>
          <w:lang w:val="en-GB"/>
        </w:rPr>
        <w:t>Two tasks are necessary to create Association Rules</w:t>
      </w:r>
      <w:r w:rsidR="00FF03B0">
        <w:rPr>
          <w:lang w:val="en-GB"/>
        </w:rPr>
        <w:t xml:space="preserve">. </w:t>
      </w:r>
      <w:r w:rsidR="009A4623">
        <w:rPr>
          <w:lang w:val="en-GB"/>
        </w:rPr>
        <w:t>First, a</w:t>
      </w:r>
      <w:r w:rsidR="00FF03B0">
        <w:rPr>
          <w:lang w:val="en-GB"/>
        </w:rPr>
        <w:t xml:space="preserve">n algorithm for frequent pattern mining in the database is applied to discover all frequent items that occur in the database, and </w:t>
      </w:r>
      <w:r w:rsidR="009A4623">
        <w:rPr>
          <w:lang w:val="en-GB"/>
        </w:rPr>
        <w:t xml:space="preserve">the second task is </w:t>
      </w:r>
      <w:r w:rsidR="00FF03B0">
        <w:rPr>
          <w:lang w:val="en-GB"/>
        </w:rPr>
        <w:t xml:space="preserve">the </w:t>
      </w:r>
      <w:r w:rsidR="00940527">
        <w:rPr>
          <w:lang w:val="en-GB"/>
        </w:rPr>
        <w:t xml:space="preserve">extraction </w:t>
      </w:r>
      <w:r w:rsidR="00FF03B0">
        <w:rPr>
          <w:lang w:val="en-GB"/>
        </w:rPr>
        <w:t xml:space="preserve">of </w:t>
      </w:r>
      <w:r w:rsidR="00940527">
        <w:rPr>
          <w:lang w:val="en-GB"/>
        </w:rPr>
        <w:t xml:space="preserve">interesting </w:t>
      </w:r>
      <w:r w:rsidR="00FF03B0">
        <w:rPr>
          <w:lang w:val="en-GB"/>
        </w:rPr>
        <w:t xml:space="preserve">rules among the frequent items. </w:t>
      </w:r>
      <w:r w:rsidR="009A4623">
        <w:rPr>
          <w:lang w:val="en-GB"/>
        </w:rPr>
        <w:t>An AR is an implication rule in the form of</w:t>
      </w:r>
      <w:r w:rsidR="0044211E">
        <w:rPr>
          <w:lang w:val="en-GB"/>
        </w:rPr>
        <w:t xml:space="preserve"> equation</w:t>
      </w:r>
      <w:r w:rsidR="009A4623">
        <w:rPr>
          <w:lang w:val="en-GB"/>
        </w:rPr>
        <w:t xml:space="preserve"> </w:t>
      </w:r>
      <w:r w:rsidR="006B58BD">
        <w:rPr>
          <w:lang w:val="en-GB"/>
        </w:rPr>
        <w:fldChar w:fldCharType="begin"/>
      </w:r>
      <w:r w:rsidR="00D408CB">
        <w:rPr>
          <w:lang w:val="en-GB"/>
        </w:rPr>
        <w:instrText xml:space="preserve"> REF _Ref397446480 \h </w:instrText>
      </w:r>
      <w:r w:rsidR="006B58BD">
        <w:rPr>
          <w:lang w:val="en-GB"/>
        </w:rPr>
      </w:r>
      <w:r w:rsidR="006B58BD">
        <w:rPr>
          <w:lang w:val="en-GB"/>
        </w:rPr>
        <w:fldChar w:fldCharType="separate"/>
      </w:r>
      <w:r w:rsidR="005E223A" w:rsidRPr="00E935C0">
        <w:rPr>
          <w:lang w:val="en-GB"/>
        </w:rPr>
        <w:t>(</w:t>
      </w:r>
      <w:r w:rsidR="005E223A">
        <w:rPr>
          <w:noProof/>
          <w:lang w:val="en-GB"/>
        </w:rPr>
        <w:t>1</w:t>
      </w:r>
      <w:r w:rsidR="005E223A" w:rsidRPr="00E935C0">
        <w:rPr>
          <w:lang w:val="en-GB"/>
        </w:rPr>
        <w:t>)</w:t>
      </w:r>
      <w:r w:rsidR="006B58BD">
        <w:rPr>
          <w:lang w:val="en-GB"/>
        </w:rPr>
        <w:fldChar w:fldCharType="end"/>
      </w:r>
      <w:r w:rsidR="009A4623">
        <w:rPr>
          <w:lang w:val="en-GB"/>
        </w:rPr>
        <w:t xml:space="preserve">. </w:t>
      </w:r>
      <w:r w:rsidR="009A4623" w:rsidRPr="00197567">
        <w:rPr>
          <w:lang w:val="en-GB"/>
        </w:rPr>
        <w:t xml:space="preserve">Two </w:t>
      </w:r>
      <w:proofErr w:type="spellStart"/>
      <w:r w:rsidR="009A4623" w:rsidRPr="00197567">
        <w:rPr>
          <w:lang w:val="en-GB"/>
        </w:rPr>
        <w:t>itemsets</w:t>
      </w:r>
      <w:proofErr w:type="spellEnd"/>
      <w:r w:rsidR="009A4623" w:rsidRPr="00197567">
        <w:rPr>
          <w:lang w:val="en-GB"/>
        </w:rPr>
        <w:t xml:space="preserve"> must be considered, one for the premise and other for the conclusion</w:t>
      </w:r>
      <w:r w:rsidR="00197567" w:rsidRPr="00063A7F">
        <w:rPr>
          <w:rStyle w:val="FootnoteReference"/>
        </w:rPr>
        <w:footnoteReference w:id="3"/>
      </w:r>
      <w:r w:rsidR="009A4623">
        <w:rPr>
          <w:lang w:val="en-GB"/>
        </w:rPr>
        <w:t>.</w:t>
      </w:r>
      <w:r w:rsidR="0044211E">
        <w:rPr>
          <w:lang w:val="en-GB"/>
        </w:rPr>
        <w:t xml:space="preserve"> </w:t>
      </w:r>
      <w:proofErr w:type="spellStart"/>
      <w:r w:rsidR="00DF776E">
        <w:rPr>
          <w:lang w:val="en-GB"/>
        </w:rPr>
        <w:t>Itemset</w:t>
      </w:r>
      <w:proofErr w:type="spellEnd"/>
      <w:r w:rsidR="00DF776E">
        <w:rPr>
          <w:lang w:val="en-GB"/>
        </w:rPr>
        <w:t xml:space="preserve"> </w:t>
      </w:r>
      <w:r w:rsidR="00940527">
        <w:rPr>
          <w:lang w:val="en-GB"/>
        </w:rPr>
        <w:t>A</w:t>
      </w:r>
      <w:r w:rsidR="00DC0280">
        <w:rPr>
          <w:lang w:val="en-GB"/>
        </w:rPr>
        <w:t xml:space="preserve"> </w:t>
      </w:r>
      <w:r w:rsidR="0044211E">
        <w:rPr>
          <w:lang w:val="en-GB"/>
        </w:rPr>
        <w:t xml:space="preserve">represents the premise, </w:t>
      </w:r>
      <w:r w:rsidR="00940527">
        <w:rPr>
          <w:lang w:val="en-GB"/>
        </w:rPr>
        <w:t>B</w:t>
      </w:r>
      <w:r w:rsidR="0044211E">
        <w:rPr>
          <w:lang w:val="en-GB"/>
        </w:rPr>
        <w:t xml:space="preserve"> the conclusion</w:t>
      </w:r>
      <w:r w:rsidR="00DF776E">
        <w:rPr>
          <w:lang w:val="en-GB"/>
        </w:rPr>
        <w:t xml:space="preserve">, and the rule </w:t>
      </w:r>
      <w:proofErr w:type="gramStart"/>
      <w:r w:rsidR="00DF776E">
        <w:rPr>
          <w:lang w:val="en-GB"/>
        </w:rPr>
        <w:t>is</w:t>
      </w:r>
      <w:proofErr w:type="gramEnd"/>
      <w:r w:rsidR="00DF776E">
        <w:rPr>
          <w:lang w:val="en-GB"/>
        </w:rPr>
        <w:t xml:space="preserve"> defined by if A </w:t>
      </w:r>
      <w:r w:rsidR="002F7CC6">
        <w:rPr>
          <w:lang w:val="en-GB"/>
        </w:rPr>
        <w:t xml:space="preserve">happens </w:t>
      </w:r>
      <w:r w:rsidR="00DF776E">
        <w:rPr>
          <w:lang w:val="en-GB"/>
        </w:rPr>
        <w:t>then B</w:t>
      </w:r>
      <w:r w:rsidR="002F7CC6">
        <w:rPr>
          <w:lang w:val="en-GB"/>
        </w:rPr>
        <w:t xml:space="preserve"> will likely happen also</w:t>
      </w:r>
      <w:r w:rsidR="00DF776E">
        <w:rPr>
          <w:lang w:val="en-GB"/>
        </w:rPr>
        <w:t xml:space="preserve">. </w:t>
      </w:r>
      <w:r w:rsidR="00940527">
        <w:rPr>
          <w:lang w:val="en-GB"/>
        </w:rPr>
        <w:t xml:space="preserve">The intersection of A </w:t>
      </w:r>
      <w:r w:rsidR="00940527">
        <w:rPr>
          <w:lang w:val="en-GB"/>
        </w:rPr>
        <w:lastRenderedPageBreak/>
        <w:t>with B is an empty set.</w:t>
      </w:r>
      <w:r w:rsidR="0044211E">
        <w:rPr>
          <w:lang w:val="en-GB"/>
        </w:rPr>
        <w:t xml:space="preserve"> </w:t>
      </w:r>
      <w:r w:rsidR="000D08BE">
        <w:rPr>
          <w:lang w:val="en-GB"/>
        </w:rPr>
        <w:t xml:space="preserve">On other words, the transaction A does not have anything in common with the transaction B. </w:t>
      </w:r>
      <w:r w:rsidR="00DC0280">
        <w:rPr>
          <w:lang w:val="en-GB"/>
        </w:rPr>
        <w:t xml:space="preserve">The </w:t>
      </w:r>
      <w:proofErr w:type="spellStart"/>
      <w:r w:rsidR="00DC0280">
        <w:rPr>
          <w:lang w:val="en-GB"/>
        </w:rPr>
        <w:t>itemsets</w:t>
      </w:r>
      <w:proofErr w:type="spellEnd"/>
      <w:r w:rsidR="00DC0280">
        <w:rPr>
          <w:lang w:val="en-GB"/>
        </w:rPr>
        <w:t xml:space="preserve"> that are considered in the premise can include one or more items. As for the conclusion it can hold only one.</w:t>
      </w:r>
    </w:p>
    <w:p w:rsidR="0027426A" w:rsidRDefault="009C446F" w:rsidP="00FB5030">
      <w:pPr>
        <w:pStyle w:val="ListParagraph"/>
        <w:ind w:left="0"/>
        <w:rPr>
          <w:lang w:val="en-GB"/>
        </w:rPr>
      </w:pPr>
      <w:r>
        <w:rPr>
          <w:lang w:val="en-GB"/>
        </w:rPr>
        <w:tab/>
      </w:r>
      <w:r w:rsidR="00DC0280">
        <w:rPr>
          <w:lang w:val="en-GB"/>
        </w:rPr>
        <w:t xml:space="preserve">The Association Rules can </w:t>
      </w:r>
      <w:r w:rsidR="00E65836">
        <w:rPr>
          <w:lang w:val="en-GB"/>
        </w:rPr>
        <w:t xml:space="preserve">have a classification </w:t>
      </w:r>
      <w:r w:rsidR="00DC0280">
        <w:rPr>
          <w:lang w:val="en-GB"/>
        </w:rPr>
        <w:t xml:space="preserve">of different data types. Similarly to database attributes, they can be </w:t>
      </w:r>
      <w:r w:rsidR="00E65836">
        <w:rPr>
          <w:i/>
          <w:lang w:val="en-GB"/>
        </w:rPr>
        <w:t>Boolean</w:t>
      </w:r>
      <w:r w:rsidR="00E65836">
        <w:rPr>
          <w:lang w:val="en-GB"/>
        </w:rPr>
        <w:t xml:space="preserve"> or</w:t>
      </w:r>
      <w:r w:rsidR="00DC0280">
        <w:rPr>
          <w:lang w:val="en-GB"/>
        </w:rPr>
        <w:t xml:space="preserve"> </w:t>
      </w:r>
      <w:r w:rsidR="00DC0280" w:rsidRPr="00DC0280">
        <w:rPr>
          <w:i/>
          <w:lang w:val="en-GB"/>
        </w:rPr>
        <w:t>quantitative</w:t>
      </w:r>
      <w:r w:rsidR="00DC0280">
        <w:rPr>
          <w:lang w:val="en-GB"/>
        </w:rPr>
        <w:t xml:space="preserve"> </w:t>
      </w:r>
      <w:r w:rsidR="006B58BD">
        <w:rPr>
          <w:lang w:val="en-GB"/>
        </w:rPr>
        <w:fldChar w:fldCharType="begin"/>
      </w:r>
      <w:r w:rsidR="00DC0280">
        <w:rPr>
          <w:lang w:val="en-GB"/>
        </w:rPr>
        <w:instrText xml:space="preserve"> ADDIN ZOTERO_ITEM CSL_CITATION {"citationID":"1qvitb4na5","properties":{"formattedCitation":"(Hoque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6B58BD">
        <w:rPr>
          <w:lang w:val="en-GB"/>
        </w:rPr>
        <w:fldChar w:fldCharType="separate"/>
      </w:r>
      <w:r w:rsidR="00C651E0" w:rsidRPr="00C651E0">
        <w:rPr>
          <w:rFonts w:cs="Times New Roman"/>
          <w:lang w:val="en-GB"/>
        </w:rPr>
        <w:t>(Hoque et al., 2011)</w:t>
      </w:r>
      <w:r w:rsidR="006B58BD">
        <w:rPr>
          <w:lang w:val="en-GB"/>
        </w:rPr>
        <w:fldChar w:fldCharType="end"/>
      </w:r>
      <w:r w:rsidR="00DC0280" w:rsidRPr="00DC0280">
        <w:rPr>
          <w:lang w:val="en-GB"/>
        </w:rPr>
        <w:t>.</w:t>
      </w:r>
      <w:r w:rsidR="00DC0280">
        <w:rPr>
          <w:lang w:val="en-GB"/>
        </w:rPr>
        <w:t xml:space="preserve"> Boolean association rules are the ones that hold </w:t>
      </w:r>
      <w:proofErr w:type="spellStart"/>
      <w:proofErr w:type="gramStart"/>
      <w:r w:rsidR="00E65836">
        <w:rPr>
          <w:lang w:val="en-GB"/>
        </w:rPr>
        <w:t>boolean</w:t>
      </w:r>
      <w:proofErr w:type="spellEnd"/>
      <w:proofErr w:type="gramEnd"/>
      <w:r w:rsidR="00E65836">
        <w:rPr>
          <w:lang w:val="en-GB"/>
        </w:rPr>
        <w:t xml:space="preserve"> </w:t>
      </w:r>
      <w:r w:rsidR="00DC0280">
        <w:rPr>
          <w:lang w:val="en-GB"/>
        </w:rPr>
        <w:t xml:space="preserve">values like true or false, or 0 and 1. </w:t>
      </w:r>
      <w:r w:rsidR="00E65836">
        <w:rPr>
          <w:lang w:val="en-GB"/>
        </w:rPr>
        <w:t>They are on the form of if A is true, then B is also true. Quantitative association rules</w:t>
      </w:r>
      <w:r w:rsidR="00DC0280">
        <w:rPr>
          <w:lang w:val="en-GB"/>
        </w:rPr>
        <w:t xml:space="preserve"> </w:t>
      </w:r>
      <w:r w:rsidR="00E65836">
        <w:rPr>
          <w:lang w:val="en-GB"/>
        </w:rPr>
        <w:t xml:space="preserve">are found when the items are in numerical form of some kind. One can think of when the items are intervals of numbers, like an age for instance. For the purpose of this research, </w:t>
      </w:r>
      <w:r w:rsidR="000D08BE">
        <w:rPr>
          <w:lang w:val="en-GB"/>
        </w:rPr>
        <w:t xml:space="preserve">because the items considered are concepts items, </w:t>
      </w:r>
      <w:r w:rsidR="00E65836">
        <w:rPr>
          <w:lang w:val="en-GB"/>
        </w:rPr>
        <w:t xml:space="preserve">only Boolean association rules will be considered and designated by Association Rules. </w:t>
      </w:r>
    </w:p>
    <w:p w:rsidR="00F06C4F" w:rsidRDefault="009C446F" w:rsidP="00FB5030">
      <w:pPr>
        <w:pStyle w:val="ListParagraph"/>
        <w:ind w:left="0"/>
        <w:rPr>
          <w:lang w:val="en-GB"/>
        </w:rPr>
      </w:pPr>
      <w:r>
        <w:rPr>
          <w:lang w:val="en-GB"/>
        </w:rPr>
        <w:tab/>
      </w:r>
      <w:r w:rsidR="0084535F">
        <w:rPr>
          <w:lang w:val="en-GB"/>
        </w:rPr>
        <w:t xml:space="preserve">The transformation of data </w:t>
      </w:r>
      <w:r w:rsidR="008C6B51">
        <w:rPr>
          <w:lang w:val="en-GB"/>
        </w:rPr>
        <w:t>into</w:t>
      </w:r>
      <w:r w:rsidR="0084535F">
        <w:rPr>
          <w:lang w:val="en-GB"/>
        </w:rPr>
        <w:t xml:space="preserve"> knowledge is a very challenging task. Discovering what will be interesting or not is also a good challenge for the association rules discovery process</w:t>
      </w:r>
      <w:r w:rsidR="0027426A">
        <w:rPr>
          <w:lang w:val="en-GB"/>
        </w:rPr>
        <w:t>.</w:t>
      </w:r>
      <w:r w:rsidR="0084535F">
        <w:rPr>
          <w:lang w:val="en-GB"/>
        </w:rPr>
        <w:t xml:space="preserve"> To achieve an interesting association </w:t>
      </w:r>
      <w:r w:rsidR="002A46A6">
        <w:rPr>
          <w:lang w:val="en-GB"/>
        </w:rPr>
        <w:t>between two datasets</w:t>
      </w:r>
      <w:r w:rsidR="0084535F">
        <w:rPr>
          <w:lang w:val="en-GB"/>
        </w:rPr>
        <w:t xml:space="preserve"> there should </w:t>
      </w:r>
      <w:r w:rsidR="00F06C4F">
        <w:rPr>
          <w:lang w:val="en-GB"/>
        </w:rPr>
        <w:t>be</w:t>
      </w:r>
      <w:r w:rsidR="0084535F">
        <w:rPr>
          <w:lang w:val="en-GB"/>
        </w:rPr>
        <w:t xml:space="preserve"> some kind of evaluation. In this field, s</w:t>
      </w:r>
      <w:r w:rsidR="00056630">
        <w:rPr>
          <w:lang w:val="en-GB"/>
        </w:rPr>
        <w:t>ome considerations and thought</w:t>
      </w:r>
      <w:r w:rsidR="0084535F">
        <w:rPr>
          <w:lang w:val="en-GB"/>
        </w:rPr>
        <w:t>s</w:t>
      </w:r>
      <w:r w:rsidR="00056630">
        <w:rPr>
          <w:lang w:val="en-GB"/>
        </w:rPr>
        <w:t xml:space="preserve"> must be made when considering the evaluation of knowledge and specifically a rule</w:t>
      </w:r>
      <w:r w:rsidR="0027426A">
        <w:rPr>
          <w:lang w:val="en-GB"/>
        </w:rPr>
        <w:t xml:space="preserve">. The first question that one should consider </w:t>
      </w:r>
      <w:r w:rsidR="0084535F">
        <w:rPr>
          <w:lang w:val="en-GB"/>
        </w:rPr>
        <w:t xml:space="preserve">about the evaluation process is what should be evaluated and what should be considered interesting for the problem solution. </w:t>
      </w:r>
      <w:r w:rsidR="001937CF">
        <w:rPr>
          <w:lang w:val="en-GB"/>
        </w:rPr>
        <w:t xml:space="preserve">One should not forget that association rules holds a wealth of information related to a data set, therefore some ways of evaluation were </w:t>
      </w:r>
      <w:r w:rsidR="00550ABD">
        <w:rPr>
          <w:lang w:val="en-GB"/>
        </w:rPr>
        <w:t xml:space="preserve">created </w:t>
      </w:r>
      <w:r w:rsidR="001937CF">
        <w:rPr>
          <w:lang w:val="en-GB"/>
        </w:rPr>
        <w:t xml:space="preserve">to </w:t>
      </w:r>
      <w:r w:rsidR="00550ABD">
        <w:rPr>
          <w:lang w:val="en-GB"/>
        </w:rPr>
        <w:t>extract</w:t>
      </w:r>
      <w:r w:rsidR="001937CF">
        <w:rPr>
          <w:lang w:val="en-GB"/>
        </w:rPr>
        <w:t xml:space="preserve"> the best information that is more relevant. As a more broad definition, </w:t>
      </w:r>
      <w:r w:rsidR="001937CF" w:rsidRPr="001937CF">
        <w:rPr>
          <w:i/>
          <w:lang w:val="en-GB"/>
        </w:rPr>
        <w:t>evaluation</w:t>
      </w:r>
      <w:r w:rsidR="001937CF">
        <w:rPr>
          <w:lang w:val="en-GB"/>
        </w:rPr>
        <w:t xml:space="preserve"> </w:t>
      </w:r>
      <w:r w:rsidR="00F06C4F">
        <w:rPr>
          <w:lang w:val="en-GB"/>
        </w:rPr>
        <w:t xml:space="preserve">could be seen as </w:t>
      </w:r>
      <w:r w:rsidR="001937CF">
        <w:rPr>
          <w:lang w:val="en-GB"/>
        </w:rPr>
        <w:t xml:space="preserve">the discovery of results obtained in some process, having in mind the achievement of some goals. </w:t>
      </w:r>
      <w:r w:rsidR="004B490E">
        <w:rPr>
          <w:lang w:val="en-GB"/>
        </w:rPr>
        <w:t xml:space="preserve">The evaluation process is a very broad area, but this study will only be </w:t>
      </w:r>
      <w:r w:rsidR="008C6B51">
        <w:rPr>
          <w:lang w:val="en-GB"/>
        </w:rPr>
        <w:t>centred</w:t>
      </w:r>
      <w:r w:rsidR="004B490E">
        <w:rPr>
          <w:lang w:val="en-GB"/>
        </w:rPr>
        <w:t xml:space="preserve"> in the evaluation of association rules. </w:t>
      </w:r>
    </w:p>
    <w:p w:rsidR="00CD1685" w:rsidRPr="00F85600" w:rsidRDefault="009C446F" w:rsidP="00FB5030">
      <w:pPr>
        <w:pStyle w:val="ListParagraph"/>
        <w:ind w:left="0"/>
        <w:rPr>
          <w:lang w:val="en-GB"/>
        </w:rPr>
      </w:pPr>
      <w:r>
        <w:rPr>
          <w:lang w:val="en-GB"/>
        </w:rPr>
        <w:tab/>
      </w:r>
      <w:r w:rsidR="00B20A01">
        <w:rPr>
          <w:lang w:val="en-GB"/>
        </w:rPr>
        <w:t xml:space="preserve">When the interest of evaluation has to be considered, one should start with the </w:t>
      </w:r>
      <w:r w:rsidR="008C6B51">
        <w:rPr>
          <w:lang w:val="en-GB"/>
        </w:rPr>
        <w:t>domain</w:t>
      </w:r>
      <w:r w:rsidR="00B20A01">
        <w:rPr>
          <w:lang w:val="en-GB"/>
        </w:rPr>
        <w:t xml:space="preserve"> of evaluation. For instance, if the </w:t>
      </w:r>
      <w:r w:rsidR="008C6B51">
        <w:rPr>
          <w:lang w:val="en-GB"/>
        </w:rPr>
        <w:t>domain</w:t>
      </w:r>
      <w:r w:rsidR="00B20A01">
        <w:rPr>
          <w:lang w:val="en-GB"/>
        </w:rPr>
        <w:t xml:space="preserve"> is construction and architecture, association rules </w:t>
      </w:r>
      <w:r w:rsidR="00120A00">
        <w:rPr>
          <w:lang w:val="en-GB"/>
        </w:rPr>
        <w:t xml:space="preserve">discovered </w:t>
      </w:r>
      <w:r w:rsidR="00B20A01">
        <w:rPr>
          <w:lang w:val="en-GB"/>
        </w:rPr>
        <w:t>that include houses or buildings could be more interesting than computers or photography. In contrast, if the idea is to find relations to houses or photographs</w:t>
      </w:r>
      <w:r w:rsidR="008C6B51">
        <w:rPr>
          <w:lang w:val="en-GB"/>
        </w:rPr>
        <w:t xml:space="preserve"> of buildings</w:t>
      </w:r>
      <w:r w:rsidR="00B20A01">
        <w:rPr>
          <w:lang w:val="en-GB"/>
        </w:rPr>
        <w:t xml:space="preserve">, then the interest on photography rises, transforming </w:t>
      </w:r>
      <w:r w:rsidR="00EE2DCB">
        <w:rPr>
          <w:lang w:val="en-GB"/>
        </w:rPr>
        <w:t>one</w:t>
      </w:r>
      <w:r w:rsidR="00B20A01">
        <w:rPr>
          <w:lang w:val="en-GB"/>
        </w:rPr>
        <w:t xml:space="preserve"> uninteresting </w:t>
      </w:r>
      <w:r w:rsidR="008C6B51">
        <w:rPr>
          <w:lang w:val="en-GB"/>
        </w:rPr>
        <w:t xml:space="preserve">domain </w:t>
      </w:r>
      <w:r w:rsidR="00EE2DCB">
        <w:rPr>
          <w:lang w:val="en-GB"/>
        </w:rPr>
        <w:t xml:space="preserve">into </w:t>
      </w:r>
      <w:r w:rsidR="00B20A01">
        <w:rPr>
          <w:lang w:val="en-GB"/>
        </w:rPr>
        <w:t xml:space="preserve">an interesting </w:t>
      </w:r>
      <w:r w:rsidR="00EE2DCB">
        <w:rPr>
          <w:lang w:val="en-GB"/>
        </w:rPr>
        <w:t>one</w:t>
      </w:r>
      <w:r w:rsidR="00B20A01">
        <w:rPr>
          <w:lang w:val="en-GB"/>
        </w:rPr>
        <w:t xml:space="preserve">. Therefore, the </w:t>
      </w:r>
      <w:r w:rsidR="008C6B51">
        <w:rPr>
          <w:lang w:val="en-GB"/>
        </w:rPr>
        <w:t xml:space="preserve">domain </w:t>
      </w:r>
      <w:r w:rsidR="00120A00">
        <w:rPr>
          <w:lang w:val="en-GB"/>
        </w:rPr>
        <w:t xml:space="preserve">is one important factor and </w:t>
      </w:r>
      <w:r w:rsidR="00B20A01">
        <w:rPr>
          <w:lang w:val="en-GB"/>
        </w:rPr>
        <w:t xml:space="preserve">should be carefully chosen to give the best results related to the interest considered. In </w:t>
      </w:r>
      <w:r w:rsidR="006B58BD">
        <w:rPr>
          <w:lang w:val="en-GB"/>
        </w:rPr>
        <w:fldChar w:fldCharType="begin"/>
      </w:r>
      <w:r w:rsidR="00B20A01">
        <w:rPr>
          <w:lang w:val="en-GB"/>
        </w:rPr>
        <w:instrText xml:space="preserve"> ADDIN ZOTERO_ITEM CSL_CITATION {"citationID":"gbn04lqut","properties":{"formattedCitation":"(Yao et al., 2006)","plainCitation":"(Yao et al., 2006)"},"citationItems":[{"id":83,"uris":["http://zotero.org/users/local/bkYEK4Eu/items/4T6RE38F"],"uri":["http://zotero.org/users/local/bkYEK4Eu/items/4T6RE38F"],"itemData":{"id":83,"type":"chapter","title":"A Measurement-Theoretic Foundation of Rule Interestingness Evaluation","container-title":"Foundations and Novel Approaches in Data Mining","collection-title":"Studies in Computational Intelligence","collection-number":"9","publisher":"Springer Berlin Heidelberg","page":"41-59","source":"link.springer.com","abstract":"Many measures have been proposed and studied extensively in data mining for evaluating the interestingness (or usefulness) of discovered rules. They are usually defined based on structural characteristics or statistical information about the rules. The meaningfulness of each measure was interpreted based either on intuitive arguments or mathematical properties. There does not exist a framework in which one is able to representthe user judgment explicitly, precisely, and formally. Since the usefulness of discovered rules must be eventually judged by users, a framework that takes user preference or judgment into consideration will be very valuable. The objective of this paper is to propose such a framework based on the notion of user preference. Theresults are useful in establishing a measurement-theoretic foundation of rule interestingness evaluation.","URL":"http://link.springer.com/chapter/10.1007/11539827_3","ISBN":"978-3-540-28315-7, 978-3-540-31229-1","language":"en","author":[{"family":"Yao","given":"Yiyu"},{"family":"Chen","given":"Yaohua"},{"family":"Yang","given":"Xuedong"}],"editor":[{"family":"Lin","given":"Professor Tsau Young"},{"family":"Ohsuga","given":"Professor Setsuo"},{"family":"Liau","given":"Dr Churn-Jung"},{"family":"Hu","given":"Professor Xiaohua"}],"issued":{"date-parts":[["2006",1,1]]},"accessed":{"date-parts":[["2014",7,13]]}}}],"schema":"https://github.com/citation-style-language/schema/raw/master/csl-citation.json"} </w:instrText>
      </w:r>
      <w:r w:rsidR="006B58BD">
        <w:rPr>
          <w:lang w:val="en-GB"/>
        </w:rPr>
        <w:fldChar w:fldCharType="separate"/>
      </w:r>
      <w:r w:rsidR="00C651E0" w:rsidRPr="00C651E0">
        <w:rPr>
          <w:rFonts w:cs="Times New Roman"/>
          <w:lang w:val="en-GB"/>
        </w:rPr>
        <w:t>(Yao et al., 2006)</w:t>
      </w:r>
      <w:r w:rsidR="006B58BD">
        <w:rPr>
          <w:lang w:val="en-GB"/>
        </w:rPr>
        <w:fldChar w:fldCharType="end"/>
      </w:r>
      <w:r w:rsidR="00B20A01">
        <w:rPr>
          <w:lang w:val="en-GB"/>
        </w:rPr>
        <w:t xml:space="preserve"> is argued that the user can also play a crucia</w:t>
      </w:r>
      <w:r w:rsidR="00DE0764">
        <w:rPr>
          <w:lang w:val="en-GB"/>
        </w:rPr>
        <w:t xml:space="preserve">l role. Yao et al. </w:t>
      </w:r>
      <w:r w:rsidR="00CD1685">
        <w:rPr>
          <w:lang w:val="en-GB"/>
        </w:rPr>
        <w:t>highlights the</w:t>
      </w:r>
      <w:r w:rsidR="00DE0764">
        <w:rPr>
          <w:lang w:val="en-GB"/>
        </w:rPr>
        <w:t xml:space="preserve"> presence of a judge or someone who benefits</w:t>
      </w:r>
      <w:r w:rsidR="00550ABD">
        <w:rPr>
          <w:lang w:val="en-GB"/>
        </w:rPr>
        <w:t xml:space="preserve"> from it</w:t>
      </w:r>
      <w:r w:rsidR="00DE0764">
        <w:rPr>
          <w:lang w:val="en-GB"/>
        </w:rPr>
        <w:t xml:space="preserve"> is also important for the evaluation</w:t>
      </w:r>
      <w:r w:rsidR="00550ABD">
        <w:rPr>
          <w:lang w:val="en-GB"/>
        </w:rPr>
        <w:t xml:space="preserve"> process</w:t>
      </w:r>
      <w:r w:rsidR="00DE0764">
        <w:rPr>
          <w:lang w:val="en-GB"/>
        </w:rPr>
        <w:t xml:space="preserve">. </w:t>
      </w:r>
      <w:r w:rsidR="00CD1685">
        <w:rPr>
          <w:lang w:val="en-GB"/>
        </w:rPr>
        <w:t xml:space="preserve">This is true as one can verify also referred by </w:t>
      </w:r>
      <w:r w:rsidR="00120A00">
        <w:rPr>
          <w:lang w:val="en-GB"/>
        </w:rPr>
        <w:t xml:space="preserve">the present </w:t>
      </w:r>
      <w:r w:rsidR="00CD1685">
        <w:rPr>
          <w:lang w:val="en-GB"/>
        </w:rPr>
        <w:t>study</w:t>
      </w:r>
      <w:r w:rsidR="00120A00">
        <w:rPr>
          <w:lang w:val="en-GB"/>
        </w:rPr>
        <w:t xml:space="preserve">, which </w:t>
      </w:r>
      <w:r w:rsidR="00CD1685">
        <w:rPr>
          <w:lang w:val="en-GB"/>
        </w:rPr>
        <w:t xml:space="preserve">a system </w:t>
      </w:r>
      <w:r w:rsidR="00BB7D3A">
        <w:rPr>
          <w:lang w:val="en-GB"/>
        </w:rPr>
        <w:t xml:space="preserve">is built </w:t>
      </w:r>
      <w:r w:rsidR="00CD1685">
        <w:rPr>
          <w:lang w:val="en-GB"/>
        </w:rPr>
        <w:t>to help this user make better evaluation</w:t>
      </w:r>
      <w:r w:rsidR="00120A00">
        <w:rPr>
          <w:lang w:val="en-GB"/>
        </w:rPr>
        <w:t>s</w:t>
      </w:r>
      <w:r w:rsidR="00CD1685">
        <w:rPr>
          <w:lang w:val="en-GB"/>
        </w:rPr>
        <w:t xml:space="preserve">. </w:t>
      </w:r>
      <w:r w:rsidR="006A312C">
        <w:rPr>
          <w:lang w:val="en-GB"/>
        </w:rPr>
        <w:t xml:space="preserve">However, this approach has some drawbacks. One of them is </w:t>
      </w:r>
      <w:r w:rsidR="00120A00">
        <w:rPr>
          <w:lang w:val="en-GB"/>
        </w:rPr>
        <w:t xml:space="preserve">the </w:t>
      </w:r>
      <w:r w:rsidR="006A312C">
        <w:rPr>
          <w:lang w:val="en-GB"/>
        </w:rPr>
        <w:t xml:space="preserve">subjectivity of a rule. When talking on human beings, different points of view are expressed by different people, the background education can be also different, or even the geographical location can be a factor of difference when evaluating the same rule. Therefore, each of the rules is also dependable on the specific </w:t>
      </w:r>
      <w:r w:rsidR="006A312C">
        <w:rPr>
          <w:lang w:val="en-GB"/>
        </w:rPr>
        <w:lastRenderedPageBreak/>
        <w:t>person that would participate in the evaluation process.</w:t>
      </w:r>
      <w:r w:rsidR="00550ABD">
        <w:rPr>
          <w:lang w:val="en-GB"/>
        </w:rPr>
        <w:t xml:space="preserve"> This could be or not a problem when evaluating the rules.</w:t>
      </w:r>
      <w:r w:rsidR="006A312C">
        <w:rPr>
          <w:lang w:val="en-GB"/>
        </w:rPr>
        <w:t xml:space="preserve"> </w:t>
      </w:r>
      <w:r w:rsidR="00DB5EA1">
        <w:rPr>
          <w:lang w:val="en-GB"/>
        </w:rPr>
        <w:t xml:space="preserve">In literature, some approaches have been presented to evaluate the subjectivity of a rule. The subject of subjectivity of the interest of a rule is further discussed in </w:t>
      </w:r>
      <w:r w:rsidR="00DB5EA1" w:rsidRPr="00F85600">
        <w:rPr>
          <w:lang w:val="en-GB"/>
        </w:rPr>
        <w:t xml:space="preserve">the following sub-chapter </w:t>
      </w:r>
      <w:r w:rsidR="00192BAD">
        <w:fldChar w:fldCharType="begin"/>
      </w:r>
      <w:r w:rsidR="00192BAD" w:rsidRPr="00192BAD">
        <w:rPr>
          <w:lang w:val="en-US"/>
          <w:rPrChange w:id="131" w:author="Ruben" w:date="2014-09-09T11:36:00Z">
            <w:rPr/>
          </w:rPrChange>
        </w:rPr>
        <w:instrText xml:space="preserve"> REF _Ref395633454 \r \h  \* MERGEFORMAT </w:instrText>
      </w:r>
      <w:r w:rsidR="00192BAD">
        <w:fldChar w:fldCharType="separate"/>
      </w:r>
      <w:r w:rsidR="005E223A">
        <w:rPr>
          <w:lang w:val="en-GB"/>
        </w:rPr>
        <w:t>3.1.2</w:t>
      </w:r>
      <w:r w:rsidR="00192BAD">
        <w:fldChar w:fldCharType="end"/>
      </w:r>
      <w:r w:rsidR="00DB5EA1" w:rsidRPr="00F85600">
        <w:rPr>
          <w:lang w:val="en-GB"/>
        </w:rPr>
        <w:t>.</w:t>
      </w:r>
    </w:p>
    <w:p w:rsidR="00CB424F" w:rsidRDefault="009C446F" w:rsidP="00FB5030">
      <w:pPr>
        <w:pStyle w:val="ListParagraph"/>
        <w:ind w:left="0"/>
        <w:rPr>
          <w:lang w:val="en-GB"/>
        </w:rPr>
      </w:pPr>
      <w:r>
        <w:rPr>
          <w:lang w:val="en-GB"/>
        </w:rPr>
        <w:tab/>
      </w:r>
      <w:r w:rsidR="00DB5EA1">
        <w:rPr>
          <w:lang w:val="en-GB"/>
        </w:rPr>
        <w:t xml:space="preserve">To overcome the drawback of subjectivity of a rule, some objective measures have been proposed to measure a rule. </w:t>
      </w:r>
      <w:r w:rsidR="00032A05">
        <w:rPr>
          <w:lang w:val="en-GB"/>
        </w:rPr>
        <w:t xml:space="preserve">The methodology to use in </w:t>
      </w:r>
      <w:r w:rsidR="00DB5EA1">
        <w:rPr>
          <w:lang w:val="en-GB"/>
        </w:rPr>
        <w:t xml:space="preserve">the </w:t>
      </w:r>
      <w:r w:rsidR="00032A05">
        <w:rPr>
          <w:lang w:val="en-GB"/>
        </w:rPr>
        <w:t xml:space="preserve">evaluation </w:t>
      </w:r>
      <w:r w:rsidR="00DB5EA1">
        <w:rPr>
          <w:lang w:val="en-GB"/>
        </w:rPr>
        <w:t xml:space="preserve">process </w:t>
      </w:r>
      <w:r w:rsidR="00032A05">
        <w:rPr>
          <w:lang w:val="en-GB"/>
        </w:rPr>
        <w:t>depends, as seen above in several factors. Other factors also contribute for the best evaluation as the measurement technique. Much research has been done, since the presentation of the association rules</w:t>
      </w:r>
      <w:r w:rsidR="00DB5EA1">
        <w:rPr>
          <w:lang w:val="en-GB"/>
        </w:rPr>
        <w:t xml:space="preserve"> in </w:t>
      </w:r>
      <w:r w:rsidR="006B58BD">
        <w:rPr>
          <w:lang w:val="en-GB"/>
        </w:rPr>
        <w:fldChar w:fldCharType="begin"/>
      </w:r>
      <w:r w:rsidR="00DB5EA1">
        <w:rPr>
          <w:lang w:val="en-GB"/>
        </w:rPr>
        <w:instrText xml:space="preserve"> ADDIN ZOTERO_ITEM CSL_CITATION {"citationID":"2pskq4f40s","properties":{"formattedCitation":"(Agrawal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C651E0">
        <w:rPr>
          <w:rFonts w:cs="Times New Roman"/>
          <w:lang w:val="en-GB"/>
        </w:rPr>
        <w:t>(Agrawal et al., 1993)</w:t>
      </w:r>
      <w:r w:rsidR="006B58BD">
        <w:rPr>
          <w:lang w:val="en-GB"/>
        </w:rPr>
        <w:fldChar w:fldCharType="end"/>
      </w:r>
      <w:r w:rsidR="00032A05">
        <w:rPr>
          <w:lang w:val="en-GB"/>
        </w:rPr>
        <w:t xml:space="preserve">. </w:t>
      </w:r>
      <w:r w:rsidR="00CB424F">
        <w:rPr>
          <w:lang w:val="en-GB"/>
        </w:rPr>
        <w:t xml:space="preserve">Most of them highlight the importance of </w:t>
      </w:r>
      <w:r w:rsidR="00CB424F" w:rsidRPr="006A312C">
        <w:rPr>
          <w:i/>
          <w:lang w:val="en-GB"/>
        </w:rPr>
        <w:t>support</w:t>
      </w:r>
      <w:r w:rsidR="00CB424F">
        <w:rPr>
          <w:lang w:val="en-GB"/>
        </w:rPr>
        <w:t xml:space="preserve"> and </w:t>
      </w:r>
      <w:r w:rsidR="00CB424F" w:rsidRPr="006A312C">
        <w:rPr>
          <w:i/>
          <w:lang w:val="en-GB"/>
        </w:rPr>
        <w:t>confidence</w:t>
      </w:r>
      <w:r w:rsidR="00CB424F">
        <w:rPr>
          <w:lang w:val="en-GB"/>
        </w:rPr>
        <w:t xml:space="preserve"> of a rule as two metrics that can assist the discovery of interest in association rules. This study will </w:t>
      </w:r>
      <w:r w:rsidR="006A312C">
        <w:rPr>
          <w:lang w:val="en-GB"/>
        </w:rPr>
        <w:t xml:space="preserve">reinforce the importance of these two, and </w:t>
      </w:r>
      <w:r w:rsidR="00CB424F">
        <w:rPr>
          <w:lang w:val="en-GB"/>
        </w:rPr>
        <w:t xml:space="preserve">demonstrate </w:t>
      </w:r>
      <w:r w:rsidR="004B0ED2">
        <w:rPr>
          <w:lang w:val="en-GB"/>
        </w:rPr>
        <w:t xml:space="preserve">the existence of </w:t>
      </w:r>
      <w:r w:rsidR="006A312C">
        <w:rPr>
          <w:lang w:val="en-GB"/>
        </w:rPr>
        <w:t xml:space="preserve">more </w:t>
      </w:r>
      <w:r w:rsidR="00CB424F">
        <w:rPr>
          <w:lang w:val="en-GB"/>
        </w:rPr>
        <w:t xml:space="preserve">metrics than the former that can be used to enrich the evaluation of a rule. The discussion of these measurement techniques will be </w:t>
      </w:r>
      <w:r w:rsidR="006A312C">
        <w:rPr>
          <w:lang w:val="en-GB"/>
        </w:rPr>
        <w:t xml:space="preserve">illustrated </w:t>
      </w:r>
      <w:r w:rsidR="00CB424F">
        <w:rPr>
          <w:lang w:val="en-GB"/>
        </w:rPr>
        <w:t>in-depth in the next sub-sections of this chapter.</w:t>
      </w:r>
    </w:p>
    <w:p w:rsidR="008B37BC" w:rsidRDefault="00A659D8" w:rsidP="00FB5030">
      <w:pPr>
        <w:pStyle w:val="ListParagraph"/>
        <w:ind w:left="0"/>
        <w:rPr>
          <w:lang w:val="en-GB"/>
        </w:rPr>
      </w:pPr>
      <w:r>
        <w:rPr>
          <w:lang w:val="en-GB"/>
        </w:rPr>
        <w:tab/>
      </w:r>
      <w:r w:rsidR="008B37BC">
        <w:rPr>
          <w:lang w:val="en-GB"/>
        </w:rPr>
        <w:t xml:space="preserve">One interesting approach has been presented in </w:t>
      </w:r>
      <w:r w:rsidR="006B58BD">
        <w:rPr>
          <w:lang w:val="en-GB"/>
        </w:rPr>
        <w:fldChar w:fldCharType="begin"/>
      </w:r>
      <w:r w:rsidR="008B37BC">
        <w:rPr>
          <w:lang w:val="en-GB"/>
        </w:rPr>
        <w:instrText xml:space="preserve"> ADDIN ZOTERO_ITEM CSL_CITATION {"citationID":"27luilmmjk","properties":{"formattedCitation":"(Hilderman and Hamilton, 2001)","plainCitation":"(Hilderman and Hamilton, 2001)"},"citationItems":[{"id":117,"uris":["http://zotero.org/users/local/bkYEK4Eu/items/S9JSVBW9"],"uri":["http://zotero.org/users/local/bkYEK4Eu/items/S9JSVBW9"],"itemData":{"id":117,"type":"book","title":"Knowledge discovery and measures of interest","publisher":"Kluwer","source":"CiteULike","author":[{"family":"Hilderman","given":"Robert"},{"family":"Hamilton","given":"Howard"}],"issued":{"date-parts":[["2001"]]}}}],"schema":"https://github.com/citation-style-language/schema/raw/master/csl-citation.json"} </w:instrText>
      </w:r>
      <w:r w:rsidR="006B58BD">
        <w:rPr>
          <w:lang w:val="en-GB"/>
        </w:rPr>
        <w:fldChar w:fldCharType="separate"/>
      </w:r>
      <w:r w:rsidR="00C651E0" w:rsidRPr="00C651E0">
        <w:rPr>
          <w:rFonts w:cs="Times New Roman"/>
          <w:lang w:val="en-GB"/>
        </w:rPr>
        <w:t>(Hilderman and Hamilton, 2001)</w:t>
      </w:r>
      <w:r w:rsidR="006B58BD">
        <w:rPr>
          <w:lang w:val="en-GB"/>
        </w:rPr>
        <w:fldChar w:fldCharType="end"/>
      </w:r>
      <w:r w:rsidR="008B37BC">
        <w:rPr>
          <w:lang w:val="en-GB"/>
        </w:rPr>
        <w:t xml:space="preserve">, where the author outlines some different points of view </w:t>
      </w:r>
      <w:r w:rsidR="00032A05">
        <w:rPr>
          <w:lang w:val="en-GB"/>
        </w:rPr>
        <w:t xml:space="preserve">on how </w:t>
      </w:r>
      <w:r w:rsidR="008B37BC">
        <w:rPr>
          <w:lang w:val="en-GB"/>
        </w:rPr>
        <w:t>to measure knowledge</w:t>
      </w:r>
      <w:r w:rsidR="00032A05">
        <w:rPr>
          <w:lang w:val="en-GB"/>
        </w:rPr>
        <w:t xml:space="preserve"> in general and </w:t>
      </w:r>
      <w:r w:rsidR="00CB424F">
        <w:rPr>
          <w:lang w:val="en-GB"/>
        </w:rPr>
        <w:t xml:space="preserve">describes some </w:t>
      </w:r>
      <w:r w:rsidR="00032A05">
        <w:rPr>
          <w:lang w:val="en-GB"/>
        </w:rPr>
        <w:t>technique</w:t>
      </w:r>
      <w:r w:rsidR="00CB424F">
        <w:rPr>
          <w:lang w:val="en-GB"/>
        </w:rPr>
        <w:t>s</w:t>
      </w:r>
      <w:r w:rsidR="00032A05">
        <w:rPr>
          <w:lang w:val="en-GB"/>
        </w:rPr>
        <w:t xml:space="preserve"> to measure </w:t>
      </w:r>
      <w:r w:rsidR="004B0ED2">
        <w:rPr>
          <w:lang w:val="en-GB"/>
        </w:rPr>
        <w:t xml:space="preserve">such </w:t>
      </w:r>
      <w:r w:rsidR="00032A05">
        <w:rPr>
          <w:lang w:val="en-GB"/>
        </w:rPr>
        <w:t>interest</w:t>
      </w:r>
      <w:r w:rsidR="008B37BC">
        <w:rPr>
          <w:lang w:val="en-GB"/>
        </w:rPr>
        <w:t xml:space="preserve">. </w:t>
      </w:r>
      <w:r w:rsidR="00AF081C">
        <w:rPr>
          <w:lang w:val="en-GB"/>
        </w:rPr>
        <w:t xml:space="preserve">Some of the techniques were proposed to be used on association rules. </w:t>
      </w:r>
      <w:r w:rsidR="002B3CFD">
        <w:rPr>
          <w:lang w:val="en-GB"/>
        </w:rPr>
        <w:t xml:space="preserve">The author discusses the measures application, in which some measures for objective and some for subjective knowledge are debated. </w:t>
      </w:r>
    </w:p>
    <w:p w:rsidR="001A5219" w:rsidRDefault="009C446F" w:rsidP="00FB5030">
      <w:pPr>
        <w:pStyle w:val="ListParagraph"/>
        <w:ind w:left="0"/>
        <w:rPr>
          <w:lang w:val="en-GB"/>
        </w:rPr>
      </w:pPr>
      <w:r>
        <w:rPr>
          <w:lang w:val="en-GB"/>
        </w:rPr>
        <w:tab/>
      </w:r>
      <w:r w:rsidR="00EC6994">
        <w:rPr>
          <w:lang w:val="en-GB"/>
        </w:rPr>
        <w:t xml:space="preserve">As </w:t>
      </w:r>
      <w:r w:rsidR="004A07B1">
        <w:rPr>
          <w:lang w:val="en-GB"/>
        </w:rPr>
        <w:t>illustrated</w:t>
      </w:r>
      <w:r w:rsidR="00EC6994">
        <w:rPr>
          <w:lang w:val="en-GB"/>
        </w:rPr>
        <w:t xml:space="preserve"> </w:t>
      </w:r>
      <w:r w:rsidR="002B3CFD">
        <w:rPr>
          <w:lang w:val="en-GB"/>
        </w:rPr>
        <w:t xml:space="preserve">above, </w:t>
      </w:r>
      <w:r w:rsidR="00EC6994">
        <w:rPr>
          <w:lang w:val="en-GB"/>
        </w:rPr>
        <w:t xml:space="preserve">in the previous lines, AR is a </w:t>
      </w:r>
      <w:proofErr w:type="spellStart"/>
      <w:r w:rsidR="00EC6994">
        <w:rPr>
          <w:lang w:val="en-GB"/>
        </w:rPr>
        <w:t>two step</w:t>
      </w:r>
      <w:proofErr w:type="spellEnd"/>
      <w:r w:rsidR="00EC6994">
        <w:rPr>
          <w:lang w:val="en-GB"/>
        </w:rPr>
        <w:t xml:space="preserve"> procedure. Before</w:t>
      </w:r>
      <w:r w:rsidR="00341B61" w:rsidRPr="0024194D">
        <w:rPr>
          <w:lang w:val="en-GB"/>
        </w:rPr>
        <w:t xml:space="preserve"> </w:t>
      </w:r>
      <w:r w:rsidR="005549F5">
        <w:rPr>
          <w:lang w:val="en-GB"/>
        </w:rPr>
        <w:t>a</w:t>
      </w:r>
      <w:r w:rsidR="00341B61" w:rsidRPr="0024194D">
        <w:rPr>
          <w:lang w:val="en-GB"/>
        </w:rPr>
        <w:t xml:space="preserve"> </w:t>
      </w:r>
      <w:r w:rsidR="00EC6994">
        <w:rPr>
          <w:lang w:val="en-GB"/>
        </w:rPr>
        <w:t xml:space="preserve">process could </w:t>
      </w:r>
      <w:r w:rsidR="002B3CFD">
        <w:rPr>
          <w:lang w:val="en-GB"/>
        </w:rPr>
        <w:t xml:space="preserve">discover </w:t>
      </w:r>
      <w:r w:rsidR="00EC6994">
        <w:rPr>
          <w:lang w:val="en-GB"/>
        </w:rPr>
        <w:t>rules of association between frequent patterns</w:t>
      </w:r>
      <w:r w:rsidR="003D1966">
        <w:rPr>
          <w:lang w:val="en-GB"/>
        </w:rPr>
        <w:t xml:space="preserve"> found on data</w:t>
      </w:r>
      <w:r w:rsidR="00341B61" w:rsidRPr="0024194D">
        <w:rPr>
          <w:lang w:val="en-GB"/>
        </w:rPr>
        <w:t xml:space="preserve">, one big step has to be made. </w:t>
      </w:r>
      <w:r w:rsidR="0008290B" w:rsidRPr="0024194D">
        <w:rPr>
          <w:lang w:val="en-GB"/>
        </w:rPr>
        <w:t>From the pre-processed corpus of data, o</w:t>
      </w:r>
      <w:r w:rsidR="00341B61" w:rsidRPr="0024194D">
        <w:rPr>
          <w:lang w:val="en-GB"/>
        </w:rPr>
        <w:t>ne has to recognize frequent patterns in the concepts</w:t>
      </w:r>
      <w:r w:rsidR="0008290B" w:rsidRPr="0024194D">
        <w:rPr>
          <w:lang w:val="en-GB"/>
        </w:rPr>
        <w:t xml:space="preserve"> </w:t>
      </w:r>
      <w:r w:rsidR="003D1966">
        <w:rPr>
          <w:lang w:val="en-GB"/>
        </w:rPr>
        <w:t xml:space="preserve">amongst </w:t>
      </w:r>
      <w:r w:rsidR="0008290B" w:rsidRPr="0024194D">
        <w:rPr>
          <w:lang w:val="en-GB"/>
        </w:rPr>
        <w:t>it</w:t>
      </w:r>
      <w:r w:rsidR="00EC6994">
        <w:rPr>
          <w:lang w:val="en-GB"/>
        </w:rPr>
        <w:t xml:space="preserve"> and </w:t>
      </w:r>
      <w:r w:rsidR="004A07B1">
        <w:rPr>
          <w:lang w:val="en-GB"/>
        </w:rPr>
        <w:t>transform</w:t>
      </w:r>
      <w:r w:rsidR="00EC6994">
        <w:rPr>
          <w:lang w:val="en-GB"/>
        </w:rPr>
        <w:t xml:space="preserve"> the processed data in</w:t>
      </w:r>
      <w:r w:rsidR="002B3CFD">
        <w:rPr>
          <w:lang w:val="en-GB"/>
        </w:rPr>
        <w:t>to</w:t>
      </w:r>
      <w:r w:rsidR="00EC6994">
        <w:rPr>
          <w:lang w:val="en-GB"/>
        </w:rPr>
        <w:t xml:space="preserve"> knowledge that could have some semantic significance</w:t>
      </w:r>
      <w:r w:rsidR="003D1966">
        <w:rPr>
          <w:lang w:val="en-GB"/>
        </w:rPr>
        <w:t xml:space="preserve"> and interest</w:t>
      </w:r>
      <w:r w:rsidR="00341B61" w:rsidRPr="0024194D">
        <w:rPr>
          <w:lang w:val="en-GB"/>
        </w:rPr>
        <w:t xml:space="preserve">. </w:t>
      </w:r>
      <w:r w:rsidR="0027426A">
        <w:rPr>
          <w:lang w:val="en-GB"/>
        </w:rPr>
        <w:t>This is the first step to achieve AR</w:t>
      </w:r>
      <w:r w:rsidR="002B3CFD">
        <w:rPr>
          <w:lang w:val="en-GB"/>
        </w:rPr>
        <w:t>, a</w:t>
      </w:r>
      <w:r w:rsidR="0027426A">
        <w:rPr>
          <w:lang w:val="en-GB"/>
        </w:rPr>
        <w:t>nd for this, t</w:t>
      </w:r>
      <w:r w:rsidR="00341B61" w:rsidRPr="0024194D">
        <w:rPr>
          <w:lang w:val="en-GB"/>
        </w:rPr>
        <w:t xml:space="preserve">here are several algorithms that </w:t>
      </w:r>
      <w:r w:rsidR="003D1966">
        <w:rPr>
          <w:lang w:val="en-GB"/>
        </w:rPr>
        <w:t>propose</w:t>
      </w:r>
      <w:r w:rsidR="00EC6994">
        <w:rPr>
          <w:lang w:val="en-GB"/>
        </w:rPr>
        <w:t xml:space="preserve"> a solution to </w:t>
      </w:r>
      <w:r w:rsidR="0008290B" w:rsidRPr="0024194D">
        <w:rPr>
          <w:lang w:val="en-GB"/>
        </w:rPr>
        <w:t>this problem</w:t>
      </w:r>
      <w:r w:rsidR="00EC6994">
        <w:rPr>
          <w:lang w:val="en-GB"/>
        </w:rPr>
        <w:t>.</w:t>
      </w:r>
      <w:r w:rsidR="00341B61" w:rsidRPr="0024194D">
        <w:rPr>
          <w:lang w:val="en-GB"/>
        </w:rPr>
        <w:t xml:space="preserve"> </w:t>
      </w:r>
      <w:r w:rsidR="00341B61" w:rsidRPr="00192BAD">
        <w:rPr>
          <w:rPrChange w:id="132" w:author="Ruben" w:date="2014-09-09T11:36:00Z">
            <w:rPr>
              <w:lang w:val="en-GB"/>
            </w:rPr>
          </w:rPrChange>
        </w:rPr>
        <w:t>ECLAT</w:t>
      </w:r>
      <w:r w:rsidR="00EC6994" w:rsidRPr="00192BAD">
        <w:rPr>
          <w:rPrChange w:id="133" w:author="Ruben" w:date="2014-09-09T11:36:00Z">
            <w:rPr>
              <w:lang w:val="en-GB"/>
            </w:rPr>
          </w:rPrChange>
        </w:rPr>
        <w:t xml:space="preserve"> </w:t>
      </w:r>
      <w:r w:rsidR="006B58BD">
        <w:rPr>
          <w:lang w:val="en-GB"/>
        </w:rPr>
        <w:fldChar w:fldCharType="begin"/>
      </w:r>
      <w:r w:rsidR="00EC6994" w:rsidRPr="00192BAD">
        <w:rPr>
          <w:rPrChange w:id="134" w:author="Ruben" w:date="2014-09-09T11:36:00Z">
            <w:rPr>
              <w:lang w:val="en-GB"/>
            </w:rPr>
          </w:rPrChange>
        </w:rPr>
        <w:instrText xml:space="preserve"> ADDIN ZOTERO_ITEM CSL_CITATION {"citationID":"4l2qng9p3","properties":{"formattedCitation":"(Zaki,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6B58BD">
        <w:rPr>
          <w:lang w:val="en-GB"/>
        </w:rPr>
        <w:fldChar w:fldCharType="separate"/>
      </w:r>
      <w:r w:rsidR="00C651E0" w:rsidRPr="00192BAD">
        <w:rPr>
          <w:rFonts w:cs="Times New Roman"/>
          <w:rPrChange w:id="135" w:author="Ruben" w:date="2014-09-09T11:36:00Z">
            <w:rPr>
              <w:rFonts w:cs="Times New Roman"/>
              <w:lang w:val="en-GB"/>
            </w:rPr>
          </w:rPrChange>
        </w:rPr>
        <w:t>(Zaki, 2000)</w:t>
      </w:r>
      <w:r w:rsidR="006B58BD">
        <w:rPr>
          <w:lang w:val="en-GB"/>
        </w:rPr>
        <w:fldChar w:fldCharType="end"/>
      </w:r>
      <w:r w:rsidR="00341B61" w:rsidRPr="00192BAD">
        <w:rPr>
          <w:rPrChange w:id="136" w:author="Ruben" w:date="2014-09-09T11:36:00Z">
            <w:rPr>
              <w:lang w:val="en-GB"/>
            </w:rPr>
          </w:rPrChange>
        </w:rPr>
        <w:t>, Apriori</w:t>
      </w:r>
      <w:r w:rsidR="003D1966" w:rsidRPr="00192BAD">
        <w:rPr>
          <w:rPrChange w:id="137" w:author="Ruben" w:date="2014-09-09T11:36:00Z">
            <w:rPr>
              <w:lang w:val="en-GB"/>
            </w:rPr>
          </w:rPrChange>
        </w:rPr>
        <w:t xml:space="preserve"> </w:t>
      </w:r>
      <w:r w:rsidR="006B58BD">
        <w:rPr>
          <w:lang w:val="en-GB"/>
        </w:rPr>
        <w:fldChar w:fldCharType="begin"/>
      </w:r>
      <w:r w:rsidR="00EC6994" w:rsidRPr="00192BAD">
        <w:rPr>
          <w:rPrChange w:id="138" w:author="Ruben" w:date="2014-09-09T11:36:00Z">
            <w:rPr>
              <w:lang w:val="en-GB"/>
            </w:rPr>
          </w:rPrChange>
        </w:rPr>
        <w:instrText xml:space="preserve"> ADDIN ZOTERO_ITEM CSL_CITATION {"citationID":"15dut322rp","properties":{"formattedCitation":"(Agrawal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6B58BD">
        <w:rPr>
          <w:lang w:val="en-GB"/>
        </w:rPr>
        <w:fldChar w:fldCharType="separate"/>
      </w:r>
      <w:r w:rsidR="00C651E0" w:rsidRPr="00192BAD">
        <w:rPr>
          <w:rFonts w:cs="Times New Roman"/>
          <w:rPrChange w:id="139" w:author="Ruben" w:date="2014-09-09T11:36:00Z">
            <w:rPr>
              <w:rFonts w:cs="Times New Roman"/>
              <w:lang w:val="en-GB"/>
            </w:rPr>
          </w:rPrChange>
        </w:rPr>
        <w:t>(Agrawal and Srikant, 1994)</w:t>
      </w:r>
      <w:r w:rsidR="006B58BD">
        <w:rPr>
          <w:lang w:val="en-GB"/>
        </w:rPr>
        <w:fldChar w:fldCharType="end"/>
      </w:r>
      <w:r w:rsidR="00341B61" w:rsidRPr="00192BAD">
        <w:rPr>
          <w:rPrChange w:id="140" w:author="Ruben" w:date="2014-09-09T11:36:00Z">
            <w:rPr>
              <w:lang w:val="en-US"/>
            </w:rPr>
          </w:rPrChange>
        </w:rPr>
        <w:t xml:space="preserve"> and FP-Growth</w:t>
      </w:r>
      <w:r w:rsidR="0008290B" w:rsidRPr="00192BAD">
        <w:rPr>
          <w:rPrChange w:id="141" w:author="Ruben" w:date="2014-09-09T11:36:00Z">
            <w:rPr>
              <w:lang w:val="en-US"/>
            </w:rPr>
          </w:rPrChange>
        </w:rPr>
        <w:t xml:space="preserve"> </w:t>
      </w:r>
      <w:r w:rsidR="006B58BD">
        <w:rPr>
          <w:lang w:val="en-GB"/>
        </w:rPr>
        <w:fldChar w:fldCharType="begin"/>
      </w:r>
      <w:r w:rsidR="001A5219" w:rsidRPr="00192BAD">
        <w:rPr>
          <w:rPrChange w:id="142" w:author="Ruben" w:date="2014-09-09T11:36:00Z">
            <w:rPr>
              <w:lang w:val="en-US"/>
            </w:rPr>
          </w:rPrChange>
        </w:rPr>
        <w:instrText xml:space="preserve"> ADDIN ZOTERO_ITEM CSL_CITATION {"citationID":"358mqf6qo","properties":{"formattedCitation":"(Han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Pr>
          <w:lang w:val="en-GB"/>
        </w:rPr>
        <w:fldChar w:fldCharType="separate"/>
      </w:r>
      <w:r w:rsidR="00C651E0" w:rsidRPr="00192BAD">
        <w:rPr>
          <w:rFonts w:cs="Times New Roman"/>
          <w:rPrChange w:id="143" w:author="Ruben" w:date="2014-09-09T11:36:00Z">
            <w:rPr>
              <w:rFonts w:cs="Times New Roman"/>
              <w:lang w:val="en-GB"/>
            </w:rPr>
          </w:rPrChange>
        </w:rPr>
        <w:t>(Han et al., 2004)</w:t>
      </w:r>
      <w:r w:rsidR="006B58BD">
        <w:rPr>
          <w:lang w:val="en-GB"/>
        </w:rPr>
        <w:fldChar w:fldCharType="end"/>
      </w:r>
      <w:r w:rsidR="001A5219" w:rsidRPr="00192BAD">
        <w:rPr>
          <w:rPrChange w:id="144" w:author="Ruben" w:date="2014-09-09T11:36:00Z">
            <w:rPr>
              <w:lang w:val="en-US"/>
            </w:rPr>
          </w:rPrChange>
        </w:rPr>
        <w:t xml:space="preserve"> </w:t>
      </w:r>
      <w:r w:rsidR="0008290B" w:rsidRPr="00192BAD">
        <w:rPr>
          <w:rPrChange w:id="145" w:author="Ruben" w:date="2014-09-09T11:36:00Z">
            <w:rPr>
              <w:lang w:val="en-US"/>
            </w:rPr>
          </w:rPrChange>
        </w:rPr>
        <w:t>are the most known and studied</w:t>
      </w:r>
      <w:r w:rsidR="00341B61" w:rsidRPr="00192BAD">
        <w:rPr>
          <w:rPrChange w:id="146" w:author="Ruben" w:date="2014-09-09T11:36:00Z">
            <w:rPr>
              <w:lang w:val="en-US"/>
            </w:rPr>
          </w:rPrChange>
        </w:rPr>
        <w:t xml:space="preserve">. </w:t>
      </w:r>
      <w:proofErr w:type="spellStart"/>
      <w:r w:rsidR="00341B61" w:rsidRPr="0024194D">
        <w:rPr>
          <w:lang w:val="en-GB"/>
        </w:rPr>
        <w:t>Apriori</w:t>
      </w:r>
      <w:proofErr w:type="spellEnd"/>
      <w:r w:rsidR="00341B61" w:rsidRPr="0024194D">
        <w:rPr>
          <w:lang w:val="en-GB"/>
        </w:rPr>
        <w:t xml:space="preserve"> and FP-Growth are the most used</w:t>
      </w:r>
      <w:r w:rsidR="0008290B" w:rsidRPr="0024194D">
        <w:rPr>
          <w:lang w:val="en-GB"/>
        </w:rPr>
        <w:t xml:space="preserve"> of all three</w:t>
      </w:r>
      <w:r w:rsidR="00341B61" w:rsidRPr="0024194D">
        <w:rPr>
          <w:lang w:val="en-GB"/>
        </w:rPr>
        <w:t xml:space="preserve">. </w:t>
      </w:r>
    </w:p>
    <w:p w:rsidR="00E5537F" w:rsidRDefault="009C446F" w:rsidP="00FB5030">
      <w:pPr>
        <w:pStyle w:val="ListParagraph"/>
        <w:ind w:left="0"/>
        <w:rPr>
          <w:lang w:val="en-GB"/>
        </w:rPr>
      </w:pPr>
      <w:r>
        <w:rPr>
          <w:lang w:val="en-GB"/>
        </w:rPr>
        <w:tab/>
      </w:r>
      <w:r w:rsidR="003D1966">
        <w:rPr>
          <w:lang w:val="en-GB"/>
        </w:rPr>
        <w:t xml:space="preserve">The second step of AR discovery is the </w:t>
      </w:r>
      <w:r w:rsidR="00F06C4F">
        <w:rPr>
          <w:lang w:val="en-GB"/>
        </w:rPr>
        <w:t xml:space="preserve">rules </w:t>
      </w:r>
      <w:r w:rsidR="003D1966">
        <w:rPr>
          <w:lang w:val="en-GB"/>
        </w:rPr>
        <w:t xml:space="preserve">identification and </w:t>
      </w:r>
      <w:r w:rsidR="00F06C4F">
        <w:rPr>
          <w:lang w:val="en-GB"/>
        </w:rPr>
        <w:t>interestingness evaluation</w:t>
      </w:r>
      <w:r w:rsidR="003D1966">
        <w:rPr>
          <w:lang w:val="en-GB"/>
        </w:rPr>
        <w:t xml:space="preserve">. </w:t>
      </w:r>
      <w:r w:rsidR="00F06C4F">
        <w:rPr>
          <w:lang w:val="en-GB"/>
        </w:rPr>
        <w:t xml:space="preserve">To achieve this </w:t>
      </w:r>
      <w:r w:rsidR="00E5537F">
        <w:rPr>
          <w:lang w:val="en-GB"/>
        </w:rPr>
        <w:t xml:space="preserve">one has to define </w:t>
      </w:r>
      <w:r w:rsidR="00F06C4F">
        <w:rPr>
          <w:lang w:val="en-GB"/>
        </w:rPr>
        <w:t xml:space="preserve">first </w:t>
      </w:r>
      <w:r w:rsidR="00E5537F">
        <w:rPr>
          <w:lang w:val="en-GB"/>
        </w:rPr>
        <w:t>what interest is</w:t>
      </w:r>
      <w:r w:rsidR="00F06C4F">
        <w:rPr>
          <w:lang w:val="en-GB"/>
        </w:rPr>
        <w:t xml:space="preserve"> and what it finds relevant</w:t>
      </w:r>
      <w:r w:rsidR="00E5537F">
        <w:rPr>
          <w:lang w:val="en-GB"/>
        </w:rPr>
        <w:t xml:space="preserve">. This will be once more discussed in the </w:t>
      </w:r>
      <w:r w:rsidR="00F06C4F">
        <w:rPr>
          <w:lang w:val="en-GB"/>
        </w:rPr>
        <w:t>following</w:t>
      </w:r>
      <w:r w:rsidR="00E5537F">
        <w:rPr>
          <w:lang w:val="en-GB"/>
        </w:rPr>
        <w:t xml:space="preserve"> subsection 3.1.2. </w:t>
      </w:r>
    </w:p>
    <w:p w:rsidR="003D1966" w:rsidRDefault="009C446F" w:rsidP="00FB5030">
      <w:pPr>
        <w:pStyle w:val="ListParagraph"/>
        <w:ind w:left="0"/>
        <w:rPr>
          <w:lang w:val="en-GB"/>
        </w:rPr>
      </w:pPr>
      <w:r>
        <w:rPr>
          <w:lang w:val="en-GB"/>
        </w:rPr>
        <w:tab/>
      </w:r>
      <w:r w:rsidR="00E5537F">
        <w:rPr>
          <w:lang w:val="en-GB"/>
        </w:rPr>
        <w:t xml:space="preserve">To measure the interest of a rule there are several techniques that help finding the strength of a rule. Some of them will be presented in the following respective subsection 3.1.3. </w:t>
      </w:r>
    </w:p>
    <w:p w:rsidR="00341B61" w:rsidRPr="0024194D" w:rsidRDefault="007B2B25" w:rsidP="00FB5030">
      <w:pPr>
        <w:pStyle w:val="ListParagraph"/>
        <w:ind w:left="0"/>
        <w:rPr>
          <w:lang w:val="en-GB"/>
        </w:rPr>
      </w:pPr>
      <w:r w:rsidRPr="0024194D">
        <w:rPr>
          <w:lang w:val="en-GB"/>
        </w:rPr>
        <w:t>T</w:t>
      </w:r>
      <w:r w:rsidR="00341B61" w:rsidRPr="0024194D">
        <w:rPr>
          <w:lang w:val="en-GB"/>
        </w:rPr>
        <w:t xml:space="preserve">his </w:t>
      </w:r>
      <w:r w:rsidR="002B3CFD">
        <w:rPr>
          <w:lang w:val="en-GB"/>
        </w:rPr>
        <w:t>next sections are</w:t>
      </w:r>
      <w:r w:rsidR="00341B61" w:rsidRPr="0024194D">
        <w:rPr>
          <w:lang w:val="en-GB"/>
        </w:rPr>
        <w:t xml:space="preserve"> going to </w:t>
      </w:r>
      <w:r w:rsidR="001A5219">
        <w:rPr>
          <w:lang w:val="en-GB"/>
        </w:rPr>
        <w:t xml:space="preserve">examine </w:t>
      </w:r>
      <w:r w:rsidR="00341B61" w:rsidRPr="0024194D">
        <w:rPr>
          <w:lang w:val="en-GB"/>
        </w:rPr>
        <w:t xml:space="preserve">the foundations of the Association Rules with the description of the algorithm </w:t>
      </w:r>
      <w:r w:rsidR="00BB7D3A">
        <w:rPr>
          <w:lang w:val="en-GB"/>
        </w:rPr>
        <w:t xml:space="preserve">to find frequent patterns </w:t>
      </w:r>
      <w:r w:rsidR="00341B61" w:rsidRPr="0024194D">
        <w:rPr>
          <w:lang w:val="en-GB"/>
        </w:rPr>
        <w:t xml:space="preserve">used in this </w:t>
      </w:r>
      <w:r w:rsidR="001A5219">
        <w:rPr>
          <w:lang w:val="en-GB"/>
        </w:rPr>
        <w:t>study</w:t>
      </w:r>
      <w:r w:rsidR="00456B26" w:rsidRPr="0024194D">
        <w:rPr>
          <w:lang w:val="en-GB"/>
        </w:rPr>
        <w:t xml:space="preserve">, the FP-Growth. </w:t>
      </w:r>
      <w:r w:rsidR="001A5219">
        <w:rPr>
          <w:lang w:val="en-GB"/>
        </w:rPr>
        <w:t xml:space="preserve">A definition will be illustrated and an explanation </w:t>
      </w:r>
      <w:r w:rsidRPr="0024194D">
        <w:rPr>
          <w:lang w:val="en-GB"/>
        </w:rPr>
        <w:t xml:space="preserve">of </w:t>
      </w:r>
      <w:r w:rsidR="001A5219">
        <w:rPr>
          <w:lang w:val="en-GB"/>
        </w:rPr>
        <w:t xml:space="preserve">the </w:t>
      </w:r>
      <w:r w:rsidRPr="0024194D">
        <w:rPr>
          <w:lang w:val="en-GB"/>
        </w:rPr>
        <w:t>utilit</w:t>
      </w:r>
      <w:r w:rsidR="0008290B" w:rsidRPr="0024194D">
        <w:rPr>
          <w:lang w:val="en-GB"/>
        </w:rPr>
        <w:t>y</w:t>
      </w:r>
      <w:r w:rsidR="001A5219">
        <w:rPr>
          <w:lang w:val="en-GB"/>
        </w:rPr>
        <w:t xml:space="preserve"> of the frequent pattern procedure</w:t>
      </w:r>
      <w:r w:rsidR="00456B26" w:rsidRPr="0024194D">
        <w:rPr>
          <w:lang w:val="en-GB"/>
        </w:rPr>
        <w:t xml:space="preserve">. </w:t>
      </w:r>
      <w:r w:rsidR="002B3CFD">
        <w:rPr>
          <w:lang w:val="en-GB"/>
        </w:rPr>
        <w:t>Moreover,</w:t>
      </w:r>
      <w:r w:rsidR="00456B26" w:rsidRPr="0024194D">
        <w:rPr>
          <w:lang w:val="en-GB"/>
        </w:rPr>
        <w:t xml:space="preserve"> the algorithm will be </w:t>
      </w:r>
      <w:r w:rsidR="0008290B" w:rsidRPr="0024194D">
        <w:rPr>
          <w:lang w:val="en-GB"/>
        </w:rPr>
        <w:t>explained</w:t>
      </w:r>
      <w:r w:rsidR="00456B26" w:rsidRPr="0024194D">
        <w:rPr>
          <w:lang w:val="en-GB"/>
        </w:rPr>
        <w:t xml:space="preserve"> and some discussion </w:t>
      </w:r>
      <w:r w:rsidR="0008290B" w:rsidRPr="0024194D">
        <w:rPr>
          <w:lang w:val="en-GB"/>
        </w:rPr>
        <w:t xml:space="preserve">will be made </w:t>
      </w:r>
      <w:r w:rsidR="002B3CFD">
        <w:rPr>
          <w:lang w:val="en-GB"/>
        </w:rPr>
        <w:t xml:space="preserve">related to </w:t>
      </w:r>
      <w:r w:rsidR="00456B26" w:rsidRPr="0024194D">
        <w:rPr>
          <w:lang w:val="en-GB"/>
        </w:rPr>
        <w:t xml:space="preserve">it. It will be compared with the </w:t>
      </w:r>
      <w:r w:rsidR="0008290B" w:rsidRPr="0024194D">
        <w:rPr>
          <w:lang w:val="en-GB"/>
        </w:rPr>
        <w:t>two</w:t>
      </w:r>
      <w:r w:rsidR="00456B26" w:rsidRPr="0024194D">
        <w:rPr>
          <w:lang w:val="en-GB"/>
        </w:rPr>
        <w:t xml:space="preserve"> main competitors presented earlier</w:t>
      </w:r>
      <w:r w:rsidR="00B2109B">
        <w:rPr>
          <w:lang w:val="en-GB"/>
        </w:rPr>
        <w:t>,</w:t>
      </w:r>
      <w:r w:rsidRPr="0024194D">
        <w:rPr>
          <w:lang w:val="en-GB"/>
        </w:rPr>
        <w:t xml:space="preserve"> </w:t>
      </w:r>
      <w:r w:rsidR="00B2109B">
        <w:rPr>
          <w:lang w:val="en-GB"/>
        </w:rPr>
        <w:t>a</w:t>
      </w:r>
      <w:r w:rsidR="002B3CFD">
        <w:rPr>
          <w:lang w:val="en-GB"/>
        </w:rPr>
        <w:t>nd discussed w</w:t>
      </w:r>
      <w:r w:rsidRPr="0024194D">
        <w:rPr>
          <w:lang w:val="en-GB"/>
        </w:rPr>
        <w:t xml:space="preserve">hat </w:t>
      </w:r>
      <w:r w:rsidR="002B3CFD" w:rsidRPr="0024194D">
        <w:rPr>
          <w:lang w:val="en-GB"/>
        </w:rPr>
        <w:t>the best one</w:t>
      </w:r>
      <w:r w:rsidR="00B2109B">
        <w:rPr>
          <w:lang w:val="en-GB"/>
        </w:rPr>
        <w:t xml:space="preserve"> </w:t>
      </w:r>
      <w:r w:rsidR="00B2109B">
        <w:rPr>
          <w:lang w:val="en-GB"/>
        </w:rPr>
        <w:lastRenderedPageBreak/>
        <w:t>or</w:t>
      </w:r>
      <w:r w:rsidR="002B3CFD" w:rsidRPr="0024194D">
        <w:rPr>
          <w:lang w:val="en-GB"/>
        </w:rPr>
        <w:t xml:space="preserve"> the fastest one is</w:t>
      </w:r>
      <w:r w:rsidR="002B3CFD">
        <w:rPr>
          <w:lang w:val="en-GB"/>
        </w:rPr>
        <w:t xml:space="preserve">, and </w:t>
      </w:r>
      <w:r w:rsidR="00B2109B">
        <w:rPr>
          <w:lang w:val="en-GB"/>
        </w:rPr>
        <w:t xml:space="preserve">finally </w:t>
      </w:r>
      <w:r w:rsidR="002B3CFD">
        <w:rPr>
          <w:lang w:val="en-GB"/>
        </w:rPr>
        <w:t>w</w:t>
      </w:r>
      <w:r w:rsidR="0008290B" w:rsidRPr="0024194D">
        <w:rPr>
          <w:lang w:val="en-GB"/>
        </w:rPr>
        <w:t xml:space="preserve">hat </w:t>
      </w:r>
      <w:r w:rsidR="001A5219">
        <w:rPr>
          <w:lang w:val="en-GB"/>
        </w:rPr>
        <w:t xml:space="preserve">is </w:t>
      </w:r>
      <w:r w:rsidR="0008290B" w:rsidRPr="0024194D">
        <w:rPr>
          <w:lang w:val="en-GB"/>
        </w:rPr>
        <w:t xml:space="preserve">the one who </w:t>
      </w:r>
      <w:r w:rsidR="002B3CFD">
        <w:rPr>
          <w:lang w:val="en-GB"/>
        </w:rPr>
        <w:t xml:space="preserve">develops better performance </w:t>
      </w:r>
      <w:r w:rsidR="00B2109B">
        <w:rPr>
          <w:lang w:val="en-GB"/>
        </w:rPr>
        <w:t xml:space="preserve">with small and big </w:t>
      </w:r>
      <w:r w:rsidR="0008290B" w:rsidRPr="0024194D">
        <w:rPr>
          <w:lang w:val="en-GB"/>
        </w:rPr>
        <w:t>data structures</w:t>
      </w:r>
      <w:r w:rsidR="002B3CFD">
        <w:rPr>
          <w:lang w:val="en-GB"/>
        </w:rPr>
        <w:t>.</w:t>
      </w:r>
    </w:p>
    <w:p w:rsidR="00824FCF" w:rsidRPr="0024194D" w:rsidRDefault="002423CB" w:rsidP="00FB5030">
      <w:pPr>
        <w:pStyle w:val="ListParagraph"/>
        <w:ind w:left="0"/>
        <w:rPr>
          <w:lang w:val="en-GB"/>
        </w:rPr>
      </w:pPr>
      <w:r w:rsidRPr="0024194D">
        <w:rPr>
          <w:lang w:val="en-GB"/>
        </w:rPr>
        <w:tab/>
      </w:r>
      <w:r w:rsidR="00887140">
        <w:rPr>
          <w:lang w:val="en-GB"/>
        </w:rPr>
        <w:t xml:space="preserve">Furthermore, </w:t>
      </w:r>
      <w:r w:rsidR="0008290B" w:rsidRPr="0024194D">
        <w:rPr>
          <w:lang w:val="en-GB"/>
        </w:rPr>
        <w:t xml:space="preserve">some discussion around </w:t>
      </w:r>
      <w:r w:rsidR="00F654E0">
        <w:rPr>
          <w:lang w:val="en-GB"/>
        </w:rPr>
        <w:t>AR</w:t>
      </w:r>
      <w:r w:rsidR="0008290B" w:rsidRPr="0024194D">
        <w:rPr>
          <w:lang w:val="en-GB"/>
        </w:rPr>
        <w:t xml:space="preserve"> will be presented</w:t>
      </w:r>
      <w:r w:rsidR="002B3CFD">
        <w:rPr>
          <w:lang w:val="en-GB"/>
        </w:rPr>
        <w:t>, namely discussion on</w:t>
      </w:r>
      <w:r w:rsidR="0008290B" w:rsidRPr="0024194D">
        <w:rPr>
          <w:lang w:val="en-GB"/>
        </w:rPr>
        <w:t xml:space="preserve"> </w:t>
      </w:r>
      <w:r w:rsidR="002B3CFD">
        <w:rPr>
          <w:lang w:val="en-GB"/>
        </w:rPr>
        <w:t>h</w:t>
      </w:r>
      <w:r w:rsidR="00456B26" w:rsidRPr="0024194D">
        <w:rPr>
          <w:lang w:val="en-GB"/>
        </w:rPr>
        <w:t xml:space="preserve">ow </w:t>
      </w:r>
      <w:r w:rsidR="001A5219" w:rsidRPr="0024194D">
        <w:rPr>
          <w:lang w:val="en-GB"/>
        </w:rPr>
        <w:t xml:space="preserve">this technique works and what </w:t>
      </w:r>
      <w:r w:rsidR="00456B26" w:rsidRPr="0024194D">
        <w:rPr>
          <w:lang w:val="en-GB"/>
        </w:rPr>
        <w:t xml:space="preserve">is the </w:t>
      </w:r>
      <w:r w:rsidR="0008290B" w:rsidRPr="0024194D">
        <w:rPr>
          <w:lang w:val="en-GB"/>
        </w:rPr>
        <w:t>method</w:t>
      </w:r>
      <w:r w:rsidR="00BB7D3A">
        <w:rPr>
          <w:lang w:val="en-GB"/>
        </w:rPr>
        <w:t>ology</w:t>
      </w:r>
      <w:r w:rsidR="00456B26" w:rsidRPr="0024194D">
        <w:rPr>
          <w:lang w:val="en-GB"/>
        </w:rPr>
        <w:t xml:space="preserve"> used</w:t>
      </w:r>
      <w:r w:rsidR="002B3CFD">
        <w:rPr>
          <w:lang w:val="en-GB"/>
        </w:rPr>
        <w:t>.</w:t>
      </w:r>
      <w:r w:rsidR="00456B26" w:rsidRPr="0024194D">
        <w:rPr>
          <w:lang w:val="en-GB"/>
        </w:rPr>
        <w:t xml:space="preserve"> </w:t>
      </w:r>
      <w:r w:rsidR="00BB7D3A">
        <w:rPr>
          <w:lang w:val="en-GB"/>
        </w:rPr>
        <w:t xml:space="preserve">Some </w:t>
      </w:r>
      <w:r w:rsidR="002B3CFD">
        <w:rPr>
          <w:lang w:val="en-GB"/>
        </w:rPr>
        <w:t xml:space="preserve">other </w:t>
      </w:r>
      <w:r w:rsidR="00BB7D3A">
        <w:rPr>
          <w:lang w:val="en-GB"/>
        </w:rPr>
        <w:t>questions will be answered, like w</w:t>
      </w:r>
      <w:r w:rsidR="00B06878" w:rsidRPr="0024194D">
        <w:rPr>
          <w:lang w:val="en-GB"/>
        </w:rPr>
        <w:t>hat is a rule</w:t>
      </w:r>
      <w:r w:rsidR="00324139">
        <w:rPr>
          <w:lang w:val="en-GB"/>
        </w:rPr>
        <w:t xml:space="preserve"> or</w:t>
      </w:r>
      <w:r w:rsidR="002B3CFD">
        <w:rPr>
          <w:lang w:val="en-GB"/>
        </w:rPr>
        <w:t xml:space="preserve"> h</w:t>
      </w:r>
      <w:r w:rsidR="00B06878" w:rsidRPr="0024194D">
        <w:rPr>
          <w:lang w:val="en-GB"/>
        </w:rPr>
        <w:t>ow can one define a rule</w:t>
      </w:r>
      <w:r w:rsidR="00324139">
        <w:rPr>
          <w:lang w:val="en-GB"/>
        </w:rPr>
        <w:t xml:space="preserve">. </w:t>
      </w:r>
      <w:r w:rsidR="00456B26" w:rsidRPr="0024194D">
        <w:rPr>
          <w:lang w:val="en-GB"/>
        </w:rPr>
        <w:t xml:space="preserve">Subsequently </w:t>
      </w:r>
      <w:r w:rsidR="00324139">
        <w:rPr>
          <w:lang w:val="en-GB"/>
        </w:rPr>
        <w:t>the metrics of a rule will be debated</w:t>
      </w:r>
      <w:r w:rsidR="00456B26" w:rsidRPr="0024194D">
        <w:rPr>
          <w:lang w:val="en-GB"/>
        </w:rPr>
        <w:t>. How can a rule be measured</w:t>
      </w:r>
      <w:r w:rsidR="00324139">
        <w:rPr>
          <w:lang w:val="en-GB"/>
        </w:rPr>
        <w:t>, w</w:t>
      </w:r>
      <w:r w:rsidR="00B06878" w:rsidRPr="0024194D">
        <w:rPr>
          <w:lang w:val="en-GB"/>
        </w:rPr>
        <w:t>hat metrics are known</w:t>
      </w:r>
      <w:r w:rsidR="00324139">
        <w:rPr>
          <w:lang w:val="en-GB"/>
        </w:rPr>
        <w:t>, w</w:t>
      </w:r>
      <w:r w:rsidR="00B06878" w:rsidRPr="0024194D">
        <w:rPr>
          <w:lang w:val="en-GB"/>
        </w:rPr>
        <w:t>hat metric is the best</w:t>
      </w:r>
      <w:r w:rsidR="00324139">
        <w:rPr>
          <w:lang w:val="en-GB"/>
        </w:rPr>
        <w:t>, w</w:t>
      </w:r>
      <w:r w:rsidR="00456B26" w:rsidRPr="0024194D">
        <w:rPr>
          <w:lang w:val="en-GB"/>
        </w:rPr>
        <w:t>hat makes a strong rule and what are the metrics that are most used</w:t>
      </w:r>
      <w:r w:rsidR="00324139">
        <w:rPr>
          <w:lang w:val="en-GB"/>
        </w:rPr>
        <w:t xml:space="preserve"> will be some of the questions argued</w:t>
      </w:r>
      <w:r w:rsidR="00456B26" w:rsidRPr="0024194D">
        <w:rPr>
          <w:lang w:val="en-GB"/>
        </w:rPr>
        <w:t>.</w:t>
      </w:r>
      <w:r w:rsidR="00824FCF" w:rsidRPr="0024194D">
        <w:rPr>
          <w:lang w:val="en-GB"/>
        </w:rPr>
        <w:t xml:space="preserve"> </w:t>
      </w:r>
    </w:p>
    <w:p w:rsidR="00B06878" w:rsidRPr="0024194D" w:rsidRDefault="009C446F" w:rsidP="00FB5030">
      <w:pPr>
        <w:pStyle w:val="ListParagraph"/>
        <w:ind w:left="0"/>
        <w:rPr>
          <w:lang w:val="en-GB"/>
        </w:rPr>
      </w:pPr>
      <w:r>
        <w:rPr>
          <w:lang w:val="en-GB"/>
        </w:rPr>
        <w:tab/>
      </w:r>
      <w:r w:rsidR="00B06878" w:rsidRPr="0024194D">
        <w:rPr>
          <w:lang w:val="en-GB"/>
        </w:rPr>
        <w:t xml:space="preserve">All this questions will be answered by the author of </w:t>
      </w:r>
      <w:r w:rsidR="00F654E0">
        <w:rPr>
          <w:lang w:val="en-GB"/>
        </w:rPr>
        <w:t xml:space="preserve">the present </w:t>
      </w:r>
      <w:r w:rsidR="00B06878" w:rsidRPr="0024194D">
        <w:rPr>
          <w:lang w:val="en-GB"/>
        </w:rPr>
        <w:t>work along with some discussion around some other studies in the field of Association Rules and FP-Growth.</w:t>
      </w:r>
    </w:p>
    <w:p w:rsidR="00B041E5" w:rsidRPr="0024194D" w:rsidRDefault="00B041E5" w:rsidP="00B041E5">
      <w:pPr>
        <w:pStyle w:val="Heading3"/>
        <w:rPr>
          <w:lang w:val="en-GB"/>
        </w:rPr>
      </w:pPr>
      <w:bookmarkStart w:id="147" w:name="_Toc397995081"/>
      <w:r w:rsidRPr="0024194D">
        <w:rPr>
          <w:lang w:val="en-GB"/>
        </w:rPr>
        <w:t>F</w:t>
      </w:r>
      <w:r w:rsidR="002D38F5" w:rsidRPr="0024194D">
        <w:rPr>
          <w:lang w:val="en-GB"/>
        </w:rPr>
        <w:t xml:space="preserve">requent </w:t>
      </w:r>
      <w:r w:rsidRPr="0024194D">
        <w:rPr>
          <w:lang w:val="en-GB"/>
        </w:rPr>
        <w:t>P</w:t>
      </w:r>
      <w:r w:rsidR="002D38F5" w:rsidRPr="0024194D">
        <w:rPr>
          <w:lang w:val="en-GB"/>
        </w:rPr>
        <w:t xml:space="preserve">attern </w:t>
      </w:r>
      <w:r w:rsidRPr="0024194D">
        <w:rPr>
          <w:lang w:val="en-GB"/>
        </w:rPr>
        <w:t>Growth</w:t>
      </w:r>
      <w:bookmarkEnd w:id="147"/>
    </w:p>
    <w:p w:rsidR="00B56CFA" w:rsidRPr="0024194D" w:rsidRDefault="00B56CFA" w:rsidP="00B56CFA">
      <w:pPr>
        <w:rPr>
          <w:lang w:val="en-GB"/>
        </w:rPr>
      </w:pPr>
      <w:r w:rsidRPr="0024194D">
        <w:rPr>
          <w:lang w:val="en-GB"/>
        </w:rPr>
        <w:t xml:space="preserve">Before rules of association </w:t>
      </w:r>
      <w:r w:rsidR="004D4727" w:rsidRPr="0024194D">
        <w:rPr>
          <w:lang w:val="en-GB"/>
        </w:rPr>
        <w:t>can be found</w:t>
      </w:r>
      <w:r w:rsidRPr="0024194D">
        <w:rPr>
          <w:lang w:val="en-GB"/>
        </w:rPr>
        <w:t>, the</w:t>
      </w:r>
      <w:r w:rsidR="004D4727" w:rsidRPr="0024194D">
        <w:rPr>
          <w:lang w:val="en-GB"/>
        </w:rPr>
        <w:t xml:space="preserve"> database must be mined to see which of the items are frequent. </w:t>
      </w:r>
      <w:r w:rsidR="001B415E" w:rsidRPr="0024194D">
        <w:rPr>
          <w:lang w:val="en-GB"/>
        </w:rPr>
        <w:t>There are several processes in the acad</w:t>
      </w:r>
      <w:r w:rsidR="007D1E3D" w:rsidRPr="0024194D">
        <w:rPr>
          <w:lang w:val="en-GB"/>
        </w:rPr>
        <w:t xml:space="preserve">emic community for this purpose who, given a set of database transactions can search </w:t>
      </w:r>
      <w:r w:rsidR="00DD6111" w:rsidRPr="0024194D">
        <w:rPr>
          <w:lang w:val="en-GB"/>
        </w:rPr>
        <w:t xml:space="preserve">it </w:t>
      </w:r>
      <w:r w:rsidR="007D1E3D" w:rsidRPr="0024194D">
        <w:rPr>
          <w:lang w:val="en-GB"/>
        </w:rPr>
        <w:t xml:space="preserve">and return all the frequent item above some kind of measure to prove </w:t>
      </w:r>
      <w:r w:rsidR="00DD6111" w:rsidRPr="0024194D">
        <w:rPr>
          <w:lang w:val="en-GB"/>
        </w:rPr>
        <w:t xml:space="preserve">that represents the </w:t>
      </w:r>
      <w:r w:rsidR="007D1E3D" w:rsidRPr="0024194D">
        <w:rPr>
          <w:lang w:val="en-GB"/>
        </w:rPr>
        <w:t>frequency</w:t>
      </w:r>
      <w:r w:rsidR="00DD6111" w:rsidRPr="0024194D">
        <w:rPr>
          <w:lang w:val="en-GB"/>
        </w:rPr>
        <w:t xml:space="preserve"> of each item</w:t>
      </w:r>
      <w:r w:rsidR="004D4727" w:rsidRPr="0024194D">
        <w:rPr>
          <w:lang w:val="en-GB"/>
        </w:rPr>
        <w:t xml:space="preserve">. </w:t>
      </w:r>
      <w:proofErr w:type="spellStart"/>
      <w:r w:rsidR="00DD6111" w:rsidRPr="0024194D">
        <w:rPr>
          <w:lang w:val="en-GB"/>
        </w:rPr>
        <w:t>Apriori</w:t>
      </w:r>
      <w:proofErr w:type="spellEnd"/>
      <w:r w:rsidR="00DD6111" w:rsidRPr="0024194D">
        <w:rPr>
          <w:lang w:val="en-GB"/>
        </w:rPr>
        <w:t xml:space="preserve">, </w:t>
      </w:r>
      <w:proofErr w:type="spellStart"/>
      <w:r w:rsidR="00DD6111" w:rsidRPr="0024194D">
        <w:rPr>
          <w:lang w:val="en-GB"/>
        </w:rPr>
        <w:t>Eclat</w:t>
      </w:r>
      <w:proofErr w:type="spellEnd"/>
      <w:r w:rsidR="00DD6111" w:rsidRPr="0024194D">
        <w:rPr>
          <w:lang w:val="en-GB"/>
        </w:rPr>
        <w:t xml:space="preserve">, FP-Growth are the ones that are most used </w:t>
      </w:r>
      <w:r w:rsidR="00221CA9" w:rsidRPr="0024194D">
        <w:rPr>
          <w:lang w:val="en-GB"/>
        </w:rPr>
        <w:t xml:space="preserve">and discussed </w:t>
      </w:r>
      <w:r w:rsidR="00DD6111" w:rsidRPr="0024194D">
        <w:rPr>
          <w:lang w:val="en-GB"/>
        </w:rPr>
        <w:t>by researche</w:t>
      </w:r>
      <w:r w:rsidR="00221CA9" w:rsidRPr="0024194D">
        <w:rPr>
          <w:lang w:val="en-GB"/>
        </w:rPr>
        <w:t>rs</w:t>
      </w:r>
      <w:r w:rsidR="00DD6111" w:rsidRPr="0024194D">
        <w:rPr>
          <w:lang w:val="en-GB"/>
        </w:rPr>
        <w:t xml:space="preserve">. </w:t>
      </w:r>
      <w:r w:rsidR="006B58BD" w:rsidRPr="0024194D">
        <w:rPr>
          <w:rFonts w:cs="Times New Roman"/>
          <w:lang w:val="en-GB"/>
        </w:rPr>
        <w:fldChar w:fldCharType="begin"/>
      </w:r>
      <w:r w:rsidR="00F114FE">
        <w:rPr>
          <w:rFonts w:cs="Times New Roman"/>
          <w:lang w:val="en-GB"/>
        </w:rPr>
        <w:instrText xml:space="preserve"> ADDIN ZOTERO_ITEM CSL_CITATION {"citationID":"1rmfmvrc4n","properties":{"formattedCitation":"(Han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(Han et al., 2004)</w:t>
      </w:r>
      <w:r w:rsidR="006B58BD" w:rsidRPr="0024194D">
        <w:rPr>
          <w:rFonts w:cs="Times New Roman"/>
          <w:lang w:val="en-GB"/>
        </w:rPr>
        <w:fldChar w:fldCharType="end"/>
      </w:r>
      <w:r w:rsidR="007929BE" w:rsidRPr="0024194D">
        <w:rPr>
          <w:lang w:val="en-GB"/>
        </w:rPr>
        <w:t xml:space="preserve"> is </w:t>
      </w:r>
      <w:r w:rsidR="00C0676A" w:rsidRPr="0024194D">
        <w:rPr>
          <w:lang w:val="en-GB"/>
        </w:rPr>
        <w:t xml:space="preserve">recognized as </w:t>
      </w:r>
      <w:r w:rsidR="00D7683E" w:rsidRPr="0024194D">
        <w:rPr>
          <w:lang w:val="en-GB"/>
        </w:rPr>
        <w:t xml:space="preserve">a </w:t>
      </w:r>
      <w:r w:rsidR="00C0676A" w:rsidRPr="0024194D">
        <w:rPr>
          <w:lang w:val="en-GB"/>
        </w:rPr>
        <w:t xml:space="preserve">first introduction of </w:t>
      </w:r>
      <w:r w:rsidR="007929BE" w:rsidRPr="0024194D">
        <w:rPr>
          <w:lang w:val="en-GB"/>
        </w:rPr>
        <w:t>the FP-Growth approach. It</w:t>
      </w:r>
      <w:r w:rsidR="00D7683E" w:rsidRPr="0024194D">
        <w:rPr>
          <w:lang w:val="en-GB"/>
        </w:rPr>
        <w:t xml:space="preserve"> compares</w:t>
      </w:r>
      <w:r w:rsidR="007929BE" w:rsidRPr="0024194D">
        <w:rPr>
          <w:lang w:val="en-GB"/>
        </w:rPr>
        <w:t xml:space="preserve"> </w:t>
      </w:r>
      <w:r w:rsidR="002D2671">
        <w:rPr>
          <w:lang w:val="en-GB"/>
        </w:rPr>
        <w:t>FP-Growth</w:t>
      </w:r>
      <w:r w:rsidR="00D7683E" w:rsidRPr="0024194D">
        <w:rPr>
          <w:lang w:val="en-GB"/>
        </w:rPr>
        <w:t xml:space="preserve"> </w:t>
      </w:r>
      <w:r w:rsidR="007929BE" w:rsidRPr="0024194D">
        <w:rPr>
          <w:lang w:val="en-GB"/>
        </w:rPr>
        <w:t xml:space="preserve">with </w:t>
      </w:r>
      <w:proofErr w:type="spellStart"/>
      <w:r w:rsidR="007929BE" w:rsidRPr="0024194D">
        <w:rPr>
          <w:lang w:val="en-GB"/>
        </w:rPr>
        <w:t>Apriori</w:t>
      </w:r>
      <w:proofErr w:type="spellEnd"/>
      <w:r w:rsidR="007929BE" w:rsidRPr="0024194D">
        <w:rPr>
          <w:lang w:val="en-GB"/>
        </w:rPr>
        <w:t xml:space="preserve">, one of the </w:t>
      </w:r>
      <w:r w:rsidR="00D7683E" w:rsidRPr="0024194D">
        <w:rPr>
          <w:lang w:val="en-GB"/>
        </w:rPr>
        <w:t>initial and most used processes</w:t>
      </w:r>
      <w:r w:rsidR="007929BE" w:rsidRPr="0024194D">
        <w:rPr>
          <w:lang w:val="en-GB"/>
        </w:rPr>
        <w:t xml:space="preserve">. </w:t>
      </w:r>
    </w:p>
    <w:p w:rsidR="00366954" w:rsidRPr="0024194D" w:rsidRDefault="00A659D8" w:rsidP="00B56CFA">
      <w:pPr>
        <w:rPr>
          <w:lang w:val="en-GB"/>
        </w:rPr>
      </w:pPr>
      <w:r>
        <w:rPr>
          <w:lang w:val="en-GB"/>
        </w:rPr>
        <w:tab/>
      </w:r>
      <w:r w:rsidR="00366954" w:rsidRPr="0024194D">
        <w:rPr>
          <w:lang w:val="en-GB"/>
        </w:rPr>
        <w:t xml:space="preserve">There are some characteristics that an algorithm should have to be classified as a good one. </w:t>
      </w:r>
      <w:proofErr w:type="gramStart"/>
      <w:r w:rsidR="00366954" w:rsidRPr="0024194D">
        <w:rPr>
          <w:lang w:val="en-GB"/>
        </w:rPr>
        <w:t xml:space="preserve">Namely time performance, usability in </w:t>
      </w:r>
      <w:r w:rsidR="00331923" w:rsidRPr="0024194D">
        <w:rPr>
          <w:lang w:val="en-GB"/>
        </w:rPr>
        <w:t xml:space="preserve">large databases and </w:t>
      </w:r>
      <w:r w:rsidR="00366954" w:rsidRPr="0024194D">
        <w:rPr>
          <w:lang w:val="en-GB"/>
        </w:rPr>
        <w:t>small databases, scalability, etc</w:t>
      </w:r>
      <w:r w:rsidR="00F654E0">
        <w:rPr>
          <w:lang w:val="en-GB"/>
        </w:rPr>
        <w:t>.</w:t>
      </w:r>
      <w:proofErr w:type="gramEnd"/>
      <w:r w:rsidR="00366954" w:rsidRPr="0024194D">
        <w:rPr>
          <w:lang w:val="en-GB"/>
        </w:rPr>
        <w:t xml:space="preserve"> In the next sub sections, the arguments are in favour of FP-Growth, in which the author of the present work identifies, based on the research, as being the best</w:t>
      </w:r>
      <w:r w:rsidR="00265988">
        <w:rPr>
          <w:lang w:val="en-GB"/>
        </w:rPr>
        <w:t xml:space="preserve"> for the present case</w:t>
      </w:r>
      <w:r w:rsidR="00366954" w:rsidRPr="0024194D">
        <w:rPr>
          <w:lang w:val="en-GB"/>
        </w:rPr>
        <w:t xml:space="preserve">. </w:t>
      </w:r>
    </w:p>
    <w:p w:rsidR="0049674F" w:rsidRPr="0024194D" w:rsidRDefault="00BE62F0" w:rsidP="00BE62F0">
      <w:pPr>
        <w:pStyle w:val="Heading4"/>
        <w:rPr>
          <w:lang w:val="en-GB"/>
        </w:rPr>
      </w:pPr>
      <w:r w:rsidRPr="0024194D">
        <w:rPr>
          <w:lang w:val="en-GB"/>
        </w:rPr>
        <w:t>FP-Growth</w:t>
      </w:r>
      <w:r w:rsidR="00E92EC8" w:rsidRPr="0024194D">
        <w:rPr>
          <w:lang w:val="en-GB"/>
        </w:rPr>
        <w:t xml:space="preserve"> - A</w:t>
      </w:r>
      <w:r w:rsidRPr="0024194D">
        <w:rPr>
          <w:lang w:val="en-GB"/>
        </w:rPr>
        <w:t xml:space="preserve"> </w:t>
      </w:r>
      <w:r w:rsidR="00C35933" w:rsidRPr="0024194D">
        <w:rPr>
          <w:lang w:val="en-GB"/>
        </w:rPr>
        <w:t>Definition</w:t>
      </w:r>
    </w:p>
    <w:p w:rsidR="00F279EF" w:rsidRPr="0024194D" w:rsidRDefault="00881E8E" w:rsidP="00881E8E">
      <w:pPr>
        <w:rPr>
          <w:lang w:val="en-GB"/>
        </w:rPr>
      </w:pPr>
      <w:r w:rsidRPr="0024194D">
        <w:rPr>
          <w:lang w:val="en-GB"/>
        </w:rPr>
        <w:t xml:space="preserve">FP-Growth stands for Frequent Pattern Growth, </w:t>
      </w:r>
      <w:r w:rsidR="00B56CFA" w:rsidRPr="0024194D">
        <w:rPr>
          <w:lang w:val="en-GB"/>
        </w:rPr>
        <w:t xml:space="preserve">it </w:t>
      </w:r>
      <w:r w:rsidR="00206429" w:rsidRPr="0024194D">
        <w:rPr>
          <w:lang w:val="en-GB"/>
        </w:rPr>
        <w:t xml:space="preserve">represents </w:t>
      </w:r>
      <w:r w:rsidR="00F971C2" w:rsidRPr="0024194D">
        <w:rPr>
          <w:lang w:val="en-GB"/>
        </w:rPr>
        <w:t xml:space="preserve">an algorithm </w:t>
      </w:r>
      <w:r w:rsidR="00206429" w:rsidRPr="0024194D">
        <w:rPr>
          <w:lang w:val="en-GB"/>
        </w:rPr>
        <w:t xml:space="preserve">to discover </w:t>
      </w:r>
      <w:r w:rsidR="00D7683E" w:rsidRPr="0024194D">
        <w:rPr>
          <w:lang w:val="en-GB"/>
        </w:rPr>
        <w:t>f</w:t>
      </w:r>
      <w:r w:rsidR="00206429" w:rsidRPr="0024194D">
        <w:rPr>
          <w:lang w:val="en-GB"/>
        </w:rPr>
        <w:t xml:space="preserve">requent </w:t>
      </w:r>
      <w:r w:rsidR="00D7683E" w:rsidRPr="0024194D">
        <w:rPr>
          <w:lang w:val="en-GB"/>
        </w:rPr>
        <w:t>p</w:t>
      </w:r>
      <w:r w:rsidR="00206429" w:rsidRPr="0024194D">
        <w:rPr>
          <w:lang w:val="en-GB"/>
        </w:rPr>
        <w:t xml:space="preserve">atterns in </w:t>
      </w:r>
      <w:r w:rsidR="00D7683E" w:rsidRPr="0024194D">
        <w:rPr>
          <w:lang w:val="en-GB"/>
        </w:rPr>
        <w:t xml:space="preserve">data </w:t>
      </w:r>
      <w:r w:rsidR="00C35933" w:rsidRPr="0024194D">
        <w:rPr>
          <w:lang w:val="en-GB"/>
        </w:rPr>
        <w:t>and specifically</w:t>
      </w:r>
      <w:r w:rsidR="00D7683E" w:rsidRPr="0024194D">
        <w:rPr>
          <w:lang w:val="en-GB"/>
        </w:rPr>
        <w:t xml:space="preserve"> used in </w:t>
      </w:r>
      <w:r w:rsidR="00206429" w:rsidRPr="0024194D">
        <w:rPr>
          <w:lang w:val="en-GB"/>
        </w:rPr>
        <w:t>text</w:t>
      </w:r>
      <w:r w:rsidR="00C35933" w:rsidRPr="0024194D">
        <w:rPr>
          <w:lang w:val="en-GB"/>
        </w:rPr>
        <w:t xml:space="preserve"> mining</w:t>
      </w:r>
      <w:r w:rsidR="00206429" w:rsidRPr="0024194D">
        <w:rPr>
          <w:lang w:val="en-GB"/>
        </w:rPr>
        <w:t xml:space="preserve">. </w:t>
      </w:r>
      <w:r w:rsidR="00E92EC8" w:rsidRPr="0024194D">
        <w:rPr>
          <w:lang w:val="en-GB"/>
        </w:rPr>
        <w:t xml:space="preserve">This algorithm is currently one of the fastest ones to mine association rules. </w:t>
      </w:r>
      <w:r w:rsidR="00812530" w:rsidRPr="0024194D">
        <w:rPr>
          <w:lang w:val="en-GB"/>
        </w:rPr>
        <w:t xml:space="preserve">It can </w:t>
      </w:r>
      <w:r w:rsidR="00E92EC8" w:rsidRPr="0024194D">
        <w:rPr>
          <w:lang w:val="en-GB"/>
        </w:rPr>
        <w:t xml:space="preserve">also </w:t>
      </w:r>
      <w:r w:rsidR="00812530" w:rsidRPr="0024194D">
        <w:rPr>
          <w:lang w:val="en-GB"/>
        </w:rPr>
        <w:t xml:space="preserve">be </w:t>
      </w:r>
      <w:r w:rsidR="00E92EC8" w:rsidRPr="0024194D">
        <w:rPr>
          <w:lang w:val="en-GB"/>
        </w:rPr>
        <w:t>defined</w:t>
      </w:r>
      <w:r w:rsidR="00812530" w:rsidRPr="0024194D">
        <w:rPr>
          <w:lang w:val="en-GB"/>
        </w:rPr>
        <w:t xml:space="preserve"> as the first step in </w:t>
      </w:r>
      <w:r w:rsidR="00B0729C" w:rsidRPr="0024194D">
        <w:rPr>
          <w:lang w:val="en-GB"/>
        </w:rPr>
        <w:t>the</w:t>
      </w:r>
      <w:r w:rsidR="00812530" w:rsidRPr="0024194D">
        <w:rPr>
          <w:lang w:val="en-GB"/>
        </w:rPr>
        <w:t xml:space="preserve"> path </w:t>
      </w:r>
      <w:r w:rsidR="00B0729C" w:rsidRPr="0024194D">
        <w:rPr>
          <w:lang w:val="en-GB"/>
        </w:rPr>
        <w:t>of</w:t>
      </w:r>
      <w:r w:rsidR="00812530" w:rsidRPr="0024194D">
        <w:rPr>
          <w:lang w:val="en-GB"/>
        </w:rPr>
        <w:t xml:space="preserve"> </w:t>
      </w:r>
      <w:r w:rsidR="00B0729C" w:rsidRPr="0024194D">
        <w:rPr>
          <w:lang w:val="en-GB"/>
        </w:rPr>
        <w:t xml:space="preserve">item recognition </w:t>
      </w:r>
      <w:r w:rsidR="00812530" w:rsidRPr="0024194D">
        <w:rPr>
          <w:lang w:val="en-GB"/>
        </w:rPr>
        <w:t xml:space="preserve">that </w:t>
      </w:r>
      <w:r w:rsidR="00265988" w:rsidRPr="0024194D">
        <w:rPr>
          <w:lang w:val="en-GB"/>
        </w:rPr>
        <w:t>appears</w:t>
      </w:r>
      <w:r w:rsidR="00812530" w:rsidRPr="0024194D">
        <w:rPr>
          <w:lang w:val="en-GB"/>
        </w:rPr>
        <w:t xml:space="preserve"> frequently. These items are called </w:t>
      </w:r>
      <w:r w:rsidR="00F279EF" w:rsidRPr="0024194D">
        <w:rPr>
          <w:lang w:val="en-GB"/>
        </w:rPr>
        <w:t>Frequent Patterns</w:t>
      </w:r>
      <w:r w:rsidR="00812530" w:rsidRPr="0024194D">
        <w:rPr>
          <w:lang w:val="en-GB"/>
        </w:rPr>
        <w:t>, meaning</w:t>
      </w:r>
      <w:r w:rsidR="00F279EF" w:rsidRPr="0024194D">
        <w:rPr>
          <w:lang w:val="en-GB"/>
        </w:rPr>
        <w:t xml:space="preserve"> some text that appears in the database of transactions </w:t>
      </w:r>
      <w:r w:rsidR="001E708F" w:rsidRPr="0024194D">
        <w:rPr>
          <w:lang w:val="en-GB"/>
        </w:rPr>
        <w:t xml:space="preserve">and </w:t>
      </w:r>
      <w:r w:rsidR="00F279EF" w:rsidRPr="0024194D">
        <w:rPr>
          <w:lang w:val="en-GB"/>
        </w:rPr>
        <w:t>are considered frequent above some minimum</w:t>
      </w:r>
      <w:r w:rsidR="002D38F5" w:rsidRPr="0024194D">
        <w:rPr>
          <w:lang w:val="en-GB"/>
        </w:rPr>
        <w:t xml:space="preserve"> threshold value</w:t>
      </w:r>
      <w:r w:rsidR="00F279EF" w:rsidRPr="0024194D">
        <w:rPr>
          <w:lang w:val="en-GB"/>
        </w:rPr>
        <w:t>.</w:t>
      </w:r>
      <w:r w:rsidR="0040648A" w:rsidRPr="0024194D">
        <w:rPr>
          <w:lang w:val="en-GB"/>
        </w:rPr>
        <w:t xml:space="preserve"> This value is chose</w:t>
      </w:r>
      <w:r w:rsidR="00F971C2" w:rsidRPr="0024194D">
        <w:rPr>
          <w:lang w:val="en-GB"/>
        </w:rPr>
        <w:t>n</w:t>
      </w:r>
      <w:r w:rsidR="0040648A" w:rsidRPr="0024194D">
        <w:rPr>
          <w:lang w:val="en-GB"/>
        </w:rPr>
        <w:t xml:space="preserve"> by the engineer handling this process. It</w:t>
      </w:r>
      <w:r w:rsidR="00595F05">
        <w:rPr>
          <w:lang w:val="en-GB"/>
        </w:rPr>
        <w:t xml:space="preserve"> i</w:t>
      </w:r>
      <w:r w:rsidR="0040648A" w:rsidRPr="0024194D">
        <w:rPr>
          <w:lang w:val="en-GB"/>
        </w:rPr>
        <w:t xml:space="preserve">s more or less an arbitrary choice </w:t>
      </w:r>
      <w:r w:rsidR="00F04C86" w:rsidRPr="0024194D">
        <w:rPr>
          <w:lang w:val="en-GB"/>
        </w:rPr>
        <w:t>based on</w:t>
      </w:r>
      <w:r w:rsidR="0040648A" w:rsidRPr="0024194D">
        <w:rPr>
          <w:lang w:val="en-GB"/>
        </w:rPr>
        <w:t xml:space="preserve"> try and error method.</w:t>
      </w:r>
      <w:r w:rsidR="008921FD" w:rsidRPr="0024194D">
        <w:rPr>
          <w:lang w:val="en-GB"/>
        </w:rPr>
        <w:t xml:space="preserve"> More work can be done in this step to improve results, such that an artificial intelligence process could find a method to dynamic choose the best value for the intended use of the algorithm. </w:t>
      </w:r>
    </w:p>
    <w:p w:rsidR="00C14FEE" w:rsidRPr="0024194D" w:rsidRDefault="00FF1D36" w:rsidP="00881E8E">
      <w:pPr>
        <w:rPr>
          <w:lang w:val="en-GB"/>
        </w:rPr>
      </w:pPr>
      <w:r w:rsidRPr="0024194D">
        <w:rPr>
          <w:lang w:val="en-GB"/>
        </w:rPr>
        <w:tab/>
      </w:r>
      <w:r w:rsidR="00C14FEE" w:rsidRPr="0024194D">
        <w:rPr>
          <w:lang w:val="en-GB"/>
        </w:rPr>
        <w:t xml:space="preserve">Before </w:t>
      </w:r>
      <w:r w:rsidR="002D2671">
        <w:rPr>
          <w:lang w:val="en-GB"/>
        </w:rPr>
        <w:t>FP-Growth</w:t>
      </w:r>
      <w:r w:rsidR="00C14FEE" w:rsidRPr="0024194D">
        <w:rPr>
          <w:lang w:val="en-GB"/>
        </w:rPr>
        <w:t xml:space="preserve"> the processes to discover frequent patterns in databases of text were mainly </w:t>
      </w:r>
      <w:proofErr w:type="spellStart"/>
      <w:r w:rsidR="00C14FEE" w:rsidRPr="0024194D">
        <w:rPr>
          <w:lang w:val="en-GB"/>
        </w:rPr>
        <w:t>Apriori</w:t>
      </w:r>
      <w:proofErr w:type="spellEnd"/>
      <w:r w:rsidR="00C14FEE" w:rsidRPr="0024194D">
        <w:rPr>
          <w:lang w:val="en-GB"/>
        </w:rPr>
        <w:t xml:space="preserve">-like based algorithms. </w:t>
      </w:r>
      <w:r w:rsidR="00E92EC8" w:rsidRPr="0024194D">
        <w:rPr>
          <w:lang w:val="en-GB"/>
        </w:rPr>
        <w:t>Such process</w:t>
      </w:r>
      <w:r w:rsidR="009F0D8A">
        <w:rPr>
          <w:lang w:val="en-GB"/>
        </w:rPr>
        <w:t>es</w:t>
      </w:r>
      <w:r w:rsidR="00C14FEE" w:rsidRPr="0024194D">
        <w:rPr>
          <w:lang w:val="en-GB"/>
        </w:rPr>
        <w:t xml:space="preserve"> </w:t>
      </w:r>
      <w:r w:rsidR="009F0D8A">
        <w:rPr>
          <w:lang w:val="en-GB"/>
        </w:rPr>
        <w:t>are</w:t>
      </w:r>
      <w:r w:rsidR="00C14FEE" w:rsidRPr="0024194D">
        <w:rPr>
          <w:lang w:val="en-GB"/>
        </w:rPr>
        <w:t xml:space="preserve"> known to be very costly in large databases. Its times to search will exponential grow as the database will also grow. </w:t>
      </w:r>
      <w:r w:rsidR="00B0729C" w:rsidRPr="0024194D">
        <w:rPr>
          <w:lang w:val="en-GB"/>
        </w:rPr>
        <w:t xml:space="preserve">On the other side stands </w:t>
      </w:r>
      <w:r w:rsidR="002D2671">
        <w:rPr>
          <w:lang w:val="en-GB"/>
        </w:rPr>
        <w:t>FP-Growth</w:t>
      </w:r>
      <w:r w:rsidR="00B0729C" w:rsidRPr="0024194D">
        <w:rPr>
          <w:lang w:val="en-GB"/>
        </w:rPr>
        <w:t>,</w:t>
      </w:r>
      <w:r w:rsidR="00C14FEE" w:rsidRPr="0024194D">
        <w:rPr>
          <w:lang w:val="en-GB"/>
        </w:rPr>
        <w:t xml:space="preserve"> a </w:t>
      </w:r>
      <w:r w:rsidR="00C14FEE" w:rsidRPr="0024194D">
        <w:rPr>
          <w:i/>
          <w:lang w:val="en-GB"/>
        </w:rPr>
        <w:t>divide-and-conquer method</w:t>
      </w:r>
      <w:r w:rsidR="00C14FEE" w:rsidRPr="0024194D">
        <w:rPr>
          <w:lang w:val="en-GB"/>
        </w:rPr>
        <w:t xml:space="preserve"> </w:t>
      </w:r>
      <w:r w:rsidR="006B58BD" w:rsidRPr="0024194D">
        <w:rPr>
          <w:rFonts w:cs="Times New Roman"/>
          <w:lang w:val="en-GB"/>
        </w:rPr>
        <w:fldChar w:fldCharType="begin"/>
      </w:r>
      <w:r w:rsidR="00F114FE">
        <w:rPr>
          <w:rFonts w:cs="Times New Roman"/>
          <w:lang w:val="en-GB"/>
        </w:rPr>
        <w:instrText xml:space="preserve"> ADDIN ZOTERO_ITEM CSL_CITATION {"citationID":"1107ft7ab3","properties":{"formattedCitation":"(Han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(Han et al., 2004)</w:t>
      </w:r>
      <w:r w:rsidR="006B58BD" w:rsidRPr="0024194D">
        <w:rPr>
          <w:rFonts w:cs="Times New Roman"/>
          <w:lang w:val="en-GB"/>
        </w:rPr>
        <w:fldChar w:fldCharType="end"/>
      </w:r>
      <w:r w:rsidR="00C14FEE" w:rsidRPr="0024194D">
        <w:rPr>
          <w:lang w:val="en-GB"/>
        </w:rPr>
        <w:t xml:space="preserve">. </w:t>
      </w:r>
      <w:r w:rsidR="00AB0112" w:rsidRPr="0024194D">
        <w:rPr>
          <w:lang w:val="en-GB"/>
        </w:rPr>
        <w:t xml:space="preserve">It is based in a prefix </w:t>
      </w:r>
      <w:r w:rsidR="00AB0112" w:rsidRPr="0024194D">
        <w:rPr>
          <w:lang w:val="en-GB"/>
        </w:rPr>
        <w:lastRenderedPageBreak/>
        <w:t xml:space="preserve">tree representation, called FP-Tree. This tree holds the frequent patterns found in the transaction database. With the divide and conquer method this can be seen as a recursive elimination process. It will separate the frequent items from the ones that are not frequent inside a database. </w:t>
      </w:r>
    </w:p>
    <w:p w:rsidR="00F04C86" w:rsidRPr="0024194D" w:rsidRDefault="002423CB" w:rsidP="00FC6EDC">
      <w:pPr>
        <w:rPr>
          <w:lang w:val="en-GB"/>
        </w:rPr>
      </w:pPr>
      <w:r w:rsidRPr="0024194D">
        <w:rPr>
          <w:lang w:val="en-GB"/>
        </w:rPr>
        <w:tab/>
      </w:r>
      <w:r w:rsidR="00FD3742" w:rsidRPr="0024194D">
        <w:rPr>
          <w:lang w:val="en-GB"/>
        </w:rPr>
        <w:t>Due to the popularity</w:t>
      </w:r>
      <w:r w:rsidR="00AB0112" w:rsidRPr="0024194D">
        <w:rPr>
          <w:lang w:val="en-GB"/>
        </w:rPr>
        <w:t>,</w:t>
      </w:r>
      <w:r w:rsidR="00FD3742" w:rsidRPr="0024194D">
        <w:rPr>
          <w:lang w:val="en-GB"/>
        </w:rPr>
        <w:t xml:space="preserve"> effectiveness </w:t>
      </w:r>
      <w:r w:rsidR="00AB0112" w:rsidRPr="0024194D">
        <w:rPr>
          <w:lang w:val="en-GB"/>
        </w:rPr>
        <w:t xml:space="preserve">and performance </w:t>
      </w:r>
      <w:r w:rsidR="00FD3742" w:rsidRPr="0024194D">
        <w:rPr>
          <w:lang w:val="en-GB"/>
        </w:rPr>
        <w:t xml:space="preserve">of </w:t>
      </w:r>
      <w:r w:rsidR="00FC6EDC" w:rsidRPr="0024194D">
        <w:rPr>
          <w:lang w:val="en-GB"/>
        </w:rPr>
        <w:t xml:space="preserve">this algorithm, it was </w:t>
      </w:r>
      <w:r w:rsidR="00AB0112" w:rsidRPr="0024194D">
        <w:rPr>
          <w:lang w:val="en-GB"/>
        </w:rPr>
        <w:t xml:space="preserve">much </w:t>
      </w:r>
      <w:r w:rsidR="00FC6EDC" w:rsidRPr="0024194D">
        <w:rPr>
          <w:lang w:val="en-GB"/>
        </w:rPr>
        <w:t>appreciated in many investigations</w:t>
      </w:r>
      <w:r w:rsidR="00AB0112" w:rsidRPr="0024194D">
        <w:rPr>
          <w:lang w:val="en-GB"/>
        </w:rPr>
        <w:t xml:space="preserve"> in the academic and scientific community. </w:t>
      </w:r>
      <w:r w:rsidR="00B0729C" w:rsidRPr="0024194D">
        <w:rPr>
          <w:lang w:val="en-GB"/>
        </w:rPr>
        <w:t xml:space="preserve">Also many changes proposals to the original were studied and presented. </w:t>
      </w:r>
      <w:r w:rsidR="00AB0112" w:rsidRPr="0024194D">
        <w:rPr>
          <w:lang w:val="en-GB"/>
        </w:rPr>
        <w:t xml:space="preserve">For example, in </w:t>
      </w:r>
      <w:r w:rsidR="006B58BD" w:rsidRPr="0024194D">
        <w:rPr>
          <w:rFonts w:cs="Times New Roman"/>
          <w:lang w:val="en-GB"/>
        </w:rPr>
        <w:fldChar w:fldCharType="begin"/>
      </w:r>
      <w:r w:rsidR="00F114FE">
        <w:rPr>
          <w:rFonts w:cs="Times New Roman"/>
          <w:lang w:val="en-GB"/>
        </w:rPr>
        <w:instrText xml:space="preserve"> ADDIN ZOTERO_ITEM CSL_CITATION {"citationID":"2h3qa5j6fq","properties":{"formattedCitation":"(Wang et al., 2002)","plainCitation":"(Wang et al., 2002)"},"citationItems":[{"id":15,"uris":["http://zotero.org/users/local/bkYEK4Eu/items/NFX3NTVI"],"uri":["http://zotero.org/users/local/bkYEK4Eu/items/NFX3NTVI"],"itemData":{"id":15,"type":"book","title":"Top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(Wang et al., 2002)</w:t>
      </w:r>
      <w:r w:rsidR="006B58BD" w:rsidRPr="0024194D">
        <w:rPr>
          <w:rFonts w:cs="Times New Roman"/>
          <w:lang w:val="en-GB"/>
        </w:rPr>
        <w:fldChar w:fldCharType="end"/>
      </w:r>
      <w:r w:rsidR="00AB0112" w:rsidRPr="0024194D">
        <w:rPr>
          <w:lang w:val="en-GB"/>
        </w:rPr>
        <w:t>, the author proposes improvements and upgrades for the algorithm</w:t>
      </w:r>
      <w:r w:rsidR="00FC6EDC" w:rsidRPr="0024194D">
        <w:rPr>
          <w:lang w:val="en-GB"/>
        </w:rPr>
        <w:t xml:space="preserve">. </w:t>
      </w:r>
      <w:r w:rsidR="00FD630B" w:rsidRPr="0024194D">
        <w:rPr>
          <w:lang w:val="en-GB"/>
        </w:rPr>
        <w:t xml:space="preserve">One </w:t>
      </w:r>
      <w:r w:rsidR="00FD3742" w:rsidRPr="0024194D">
        <w:rPr>
          <w:lang w:val="en-GB"/>
        </w:rPr>
        <w:t>of these</w:t>
      </w:r>
      <w:r w:rsidR="00FC6EDC" w:rsidRPr="0024194D">
        <w:rPr>
          <w:lang w:val="en-GB"/>
        </w:rPr>
        <w:t xml:space="preserve"> proposals </w:t>
      </w:r>
      <w:r w:rsidR="00FD630B" w:rsidRPr="0024194D">
        <w:rPr>
          <w:lang w:val="en-GB"/>
        </w:rPr>
        <w:t>is the T</w:t>
      </w:r>
      <w:r w:rsidR="00F04C86" w:rsidRPr="0024194D">
        <w:rPr>
          <w:lang w:val="en-GB"/>
        </w:rPr>
        <w:t xml:space="preserve">op </w:t>
      </w:r>
      <w:proofErr w:type="gramStart"/>
      <w:r w:rsidR="00FD630B" w:rsidRPr="0024194D">
        <w:rPr>
          <w:lang w:val="en-GB"/>
        </w:rPr>
        <w:t>D</w:t>
      </w:r>
      <w:r w:rsidR="00F04C86" w:rsidRPr="0024194D">
        <w:rPr>
          <w:lang w:val="en-GB"/>
        </w:rPr>
        <w:t>own</w:t>
      </w:r>
      <w:proofErr w:type="gramEnd"/>
      <w:r w:rsidR="00F04C86" w:rsidRPr="0024194D">
        <w:rPr>
          <w:lang w:val="en-GB"/>
        </w:rPr>
        <w:t xml:space="preserve"> </w:t>
      </w:r>
      <w:r w:rsidR="00FD630B" w:rsidRPr="0024194D">
        <w:rPr>
          <w:lang w:val="en-GB"/>
        </w:rPr>
        <w:t>FP</w:t>
      </w:r>
      <w:r w:rsidR="00265988">
        <w:rPr>
          <w:lang w:val="en-GB"/>
        </w:rPr>
        <w:t>-</w:t>
      </w:r>
      <w:r w:rsidR="00FD630B" w:rsidRPr="0024194D">
        <w:rPr>
          <w:lang w:val="en-GB"/>
        </w:rPr>
        <w:t xml:space="preserve">Growth algorithm. </w:t>
      </w:r>
      <w:r w:rsidR="00B21F6F" w:rsidRPr="0024194D">
        <w:rPr>
          <w:lang w:val="en-GB"/>
        </w:rPr>
        <w:t xml:space="preserve">This work’s author </w:t>
      </w:r>
      <w:r w:rsidR="00AB0112" w:rsidRPr="0024194D">
        <w:rPr>
          <w:lang w:val="en-GB"/>
        </w:rPr>
        <w:t>debates</w:t>
      </w:r>
      <w:r w:rsidR="00B21F6F" w:rsidRPr="0024194D">
        <w:rPr>
          <w:lang w:val="en-GB"/>
        </w:rPr>
        <w:t xml:space="preserve"> a different process to search frequent patterns. It searches the FP-Tree from the top to the bottom </w:t>
      </w:r>
      <w:r w:rsidR="00CF16ED" w:rsidRPr="0024194D">
        <w:rPr>
          <w:lang w:val="en-GB"/>
        </w:rPr>
        <w:t xml:space="preserve">and not generating conditional FP-Trees to each item. This method processes the nodes of the tree at upper levels before processing the ones on the lower levels. This is different from </w:t>
      </w:r>
      <w:r w:rsidR="00B0729C" w:rsidRPr="0024194D">
        <w:rPr>
          <w:lang w:val="en-GB"/>
        </w:rPr>
        <w:t xml:space="preserve">original </w:t>
      </w:r>
      <w:r w:rsidR="00CF16ED" w:rsidRPr="0024194D">
        <w:rPr>
          <w:lang w:val="en-GB"/>
        </w:rPr>
        <w:t>FP-Growth</w:t>
      </w:r>
      <w:r w:rsidR="00DF3D46" w:rsidRPr="0024194D">
        <w:rPr>
          <w:lang w:val="en-GB"/>
        </w:rPr>
        <w:t xml:space="preserve">, in which it mines the tree from bottom up, </w:t>
      </w:r>
      <w:r w:rsidR="00302882" w:rsidRPr="0024194D">
        <w:rPr>
          <w:lang w:val="en-GB"/>
        </w:rPr>
        <w:t xml:space="preserve">from the item to its prefixes, </w:t>
      </w:r>
      <w:r w:rsidR="00DF3D46" w:rsidRPr="0024194D">
        <w:rPr>
          <w:lang w:val="en-GB"/>
        </w:rPr>
        <w:t>and creating several conditional trees for each item</w:t>
      </w:r>
      <w:r w:rsidR="00CF16ED" w:rsidRPr="0024194D">
        <w:rPr>
          <w:lang w:val="en-GB"/>
        </w:rPr>
        <w:t>.</w:t>
      </w:r>
    </w:p>
    <w:p w:rsidR="00AB0112" w:rsidRPr="0024194D" w:rsidRDefault="00893624" w:rsidP="00FC6EDC">
      <w:pPr>
        <w:rPr>
          <w:lang w:val="en-GB"/>
        </w:rPr>
      </w:pPr>
      <w:r>
        <w:rPr>
          <w:rFonts w:cs="Times New Roman"/>
          <w:lang w:val="en-GB"/>
        </w:rPr>
        <w:tab/>
      </w:r>
      <w:r w:rsidR="006B58BD" w:rsidRPr="0024194D">
        <w:rPr>
          <w:rFonts w:cs="Times New Roman"/>
          <w:lang w:val="en-GB"/>
        </w:rPr>
        <w:fldChar w:fldCharType="begin"/>
      </w:r>
      <w:r w:rsidR="00F114FE">
        <w:rPr>
          <w:rFonts w:cs="Times New Roman"/>
          <w:lang w:val="en-GB"/>
        </w:rPr>
        <w:instrText xml:space="preserve"> ADDIN ZOTERO_ITEM CSL_CITATION {"citationID":"2723s1dpb","properties":{"formattedCitation":"(Korczak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(Korczak and Skrzypczak, 2012)</w:t>
      </w:r>
      <w:r w:rsidR="006B58BD" w:rsidRPr="0024194D">
        <w:rPr>
          <w:rFonts w:cs="Times New Roman"/>
          <w:lang w:val="en-GB"/>
        </w:rPr>
        <w:fldChar w:fldCharType="end"/>
      </w:r>
      <w:r w:rsidR="00866C1B" w:rsidRPr="0024194D">
        <w:rPr>
          <w:lang w:val="en-GB"/>
        </w:rPr>
        <w:t xml:space="preserve"> </w:t>
      </w:r>
      <w:r w:rsidR="00B2109B" w:rsidRPr="0024194D">
        <w:rPr>
          <w:lang w:val="en-GB"/>
        </w:rPr>
        <w:t>illustrate</w:t>
      </w:r>
      <w:r w:rsidR="00866C1B" w:rsidRPr="0024194D">
        <w:rPr>
          <w:lang w:val="en-GB"/>
        </w:rPr>
        <w:t xml:space="preserve"> an example of discovering customer frequent patterns in an online store with the help of FP-Growth to discover association rules between the transactions of the customers. </w:t>
      </w:r>
      <w:r w:rsidR="00755F68" w:rsidRPr="0024194D">
        <w:rPr>
          <w:lang w:val="en-GB"/>
        </w:rPr>
        <w:t xml:space="preserve">In other project, </w:t>
      </w:r>
      <w:r w:rsidR="006B58BD" w:rsidRPr="0024194D">
        <w:rPr>
          <w:rFonts w:cs="Times New Roman"/>
          <w:lang w:val="en-GB"/>
        </w:rPr>
        <w:fldChar w:fldCharType="begin"/>
      </w:r>
      <w:r w:rsidR="00F114FE">
        <w:rPr>
          <w:rFonts w:cs="Times New Roman"/>
          <w:lang w:val="en-GB"/>
        </w:rPr>
        <w:instrText xml:space="preserve"> ADDIN ZOTERO_ITEM CSL_CITATION {"citationID":"mdul730c2","properties":{"formattedCitation":"(Bonchi and Goethals, 2004)","plainCitation":"(Bonchi and Goethals, 2004)"},"citationItems":[{"id":21,"uris":["http://zotero.org/users/local/bkYEK4Eu/items/7CZKWXUI"],"uri":["http://zotero.org/users/local/bkYEK4Eu/items/7CZKWXUI"],"itemData":{"id":21,"type":"chapter","title":"FP-Bonsai: The Art of Growing and Pruning Small FP-Trees","container-title":"Advances in Knowledge Discovery and Data Mining","collection-title":"Lecture Notes in Computer Science","collection-number":"3056","publisher":"Springer Berlin Heidelberg","page":"155-160","source":"link.springer.com","abstract":"In the context of mining frequent itemsets, numerous strategies have been proposed to push several types of constraints within the most well known algorithms. In this paper, we integrate the recently proposed ExAnte data reduction technique within the FP-growth algorithm. Together, they result in a very efficient frequent itemset mining algorithm that effectively exploits monotone constraints.","URL":"http://link.springer.com/chapter/10.1007/978-3-540-24775-3_19","ISBN":"978-3-540-22064-0, 978-3-540-24775-3","shortTitle":"FP-Bonsai","language":"en","author":[{"family":"Bonchi","given":"Francesco"},{"family":"Goethals","given":"Bart"}],"editor":[{"family":"Dai","given":"Honghua"},{"family":"Srikant","given":"Ramakrishnan"},{"family":"Zhang","given":"Chengqi"}],"issued":{"date-parts":[["2004",1,1]]},"accessed":{"date-parts":[["2014",7,7]]}}}],"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(Bonchi and Goethals, 2004)</w:t>
      </w:r>
      <w:r w:rsidR="006B58BD" w:rsidRPr="0024194D">
        <w:rPr>
          <w:rFonts w:cs="Times New Roman"/>
          <w:lang w:val="en-GB"/>
        </w:rPr>
        <w:fldChar w:fldCharType="end"/>
      </w:r>
      <w:r w:rsidR="00755F68" w:rsidRPr="0024194D">
        <w:rPr>
          <w:lang w:val="en-GB"/>
        </w:rPr>
        <w:t xml:space="preserve"> are inspired by the know</w:t>
      </w:r>
      <w:r w:rsidR="00B0729C" w:rsidRPr="0024194D">
        <w:rPr>
          <w:lang w:val="en-GB"/>
        </w:rPr>
        <w:t>n</w:t>
      </w:r>
      <w:r w:rsidR="00755F68" w:rsidRPr="0024194D">
        <w:rPr>
          <w:lang w:val="en-GB"/>
        </w:rPr>
        <w:t xml:space="preserve"> small </w:t>
      </w:r>
      <w:r w:rsidR="00B0729C" w:rsidRPr="0024194D">
        <w:rPr>
          <w:lang w:val="en-GB"/>
        </w:rPr>
        <w:t xml:space="preserve">Japanese </w:t>
      </w:r>
      <w:r w:rsidR="00755F68" w:rsidRPr="0024194D">
        <w:rPr>
          <w:lang w:val="en-GB"/>
        </w:rPr>
        <w:t xml:space="preserve">bonsai tree and tries to apply </w:t>
      </w:r>
      <w:r w:rsidR="00595F05" w:rsidRPr="0024194D">
        <w:rPr>
          <w:lang w:val="en-GB"/>
        </w:rPr>
        <w:t>its</w:t>
      </w:r>
      <w:r w:rsidR="00755F68" w:rsidRPr="0024194D">
        <w:rPr>
          <w:lang w:val="en-GB"/>
        </w:rPr>
        <w:t xml:space="preserve"> </w:t>
      </w:r>
      <w:r w:rsidR="00B0729C" w:rsidRPr="0024194D">
        <w:rPr>
          <w:lang w:val="en-GB"/>
        </w:rPr>
        <w:t xml:space="preserve">broad </w:t>
      </w:r>
      <w:r w:rsidR="00755F68" w:rsidRPr="0024194D">
        <w:rPr>
          <w:lang w:val="en-GB"/>
        </w:rPr>
        <w:t xml:space="preserve">concept in the FP-Tree of the </w:t>
      </w:r>
      <w:r w:rsidR="002D2671">
        <w:rPr>
          <w:lang w:val="en-GB"/>
        </w:rPr>
        <w:t>FP-Growth</w:t>
      </w:r>
      <w:r w:rsidR="00755F68" w:rsidRPr="0024194D">
        <w:rPr>
          <w:lang w:val="en-GB"/>
        </w:rPr>
        <w:t xml:space="preserve"> algorithm. This study examines the reduction of the tree </w:t>
      </w:r>
      <w:r w:rsidR="009F0D8A">
        <w:rPr>
          <w:lang w:val="en-GB"/>
        </w:rPr>
        <w:t xml:space="preserve">by a technique that is based on pruning specific “leaves” (nodes) </w:t>
      </w:r>
      <w:r w:rsidR="00755F68" w:rsidRPr="0024194D">
        <w:rPr>
          <w:lang w:val="en-GB"/>
        </w:rPr>
        <w:t xml:space="preserve">resulting in smaller compressed trees. </w:t>
      </w:r>
    </w:p>
    <w:p w:rsidR="00FD630B" w:rsidRDefault="00D3151F" w:rsidP="00881E8E">
      <w:pPr>
        <w:rPr>
          <w:lang w:val="en-GB"/>
        </w:rPr>
      </w:pPr>
      <w:r w:rsidRPr="0024194D">
        <w:rPr>
          <w:lang w:val="en-GB"/>
        </w:rPr>
        <w:t xml:space="preserve">Another study related to this </w:t>
      </w:r>
      <w:r w:rsidR="009524C8">
        <w:rPr>
          <w:lang w:val="en-GB"/>
        </w:rPr>
        <w:t xml:space="preserve">subject </w:t>
      </w:r>
      <w:r w:rsidRPr="0024194D">
        <w:rPr>
          <w:lang w:val="en-GB"/>
        </w:rPr>
        <w:t xml:space="preserve">is the one presented in </w:t>
      </w:r>
      <w:r w:rsidR="006B58BD" w:rsidRPr="0024194D">
        <w:rPr>
          <w:lang w:val="en-GB"/>
        </w:rPr>
        <w:fldChar w:fldCharType="begin"/>
      </w:r>
      <w:r w:rsidR="00F114FE">
        <w:rPr>
          <w:lang w:val="en-GB"/>
        </w:rPr>
        <w:instrText xml:space="preserve"> ADDIN ZOTERO_ITEM CSL_CITATION {"citationID":"WB6gvBSa","properties":{"formattedCitation":"(Zeng et al., 2010)","plainCitation":"(Zeng et al., 2010)"},"citationItems":[{"id":10,"uris":["http://zotero.org/users/local/bkYEK4Eu/items/QZSFS93X"],"uri":["http://zotero.org/users/local/bkYEK4Eu/items/QZSFS93X"],"itemData":{"id":10,"type":"paper-conference","title":"The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6B58BD" w:rsidRPr="0024194D">
        <w:rPr>
          <w:lang w:val="en-GB"/>
        </w:rPr>
        <w:fldChar w:fldCharType="separate"/>
      </w:r>
      <w:r w:rsidR="00C651E0" w:rsidRPr="00C651E0">
        <w:rPr>
          <w:rFonts w:cs="Times New Roman"/>
          <w:lang w:val="en-GB"/>
        </w:rPr>
        <w:t>(Zeng et al., 2010)</w:t>
      </w:r>
      <w:r w:rsidR="006B58BD" w:rsidRPr="0024194D">
        <w:rPr>
          <w:lang w:val="en-GB"/>
        </w:rPr>
        <w:fldChar w:fldCharType="end"/>
      </w:r>
      <w:r w:rsidR="00224672" w:rsidRPr="0024194D">
        <w:rPr>
          <w:lang w:val="en-GB"/>
        </w:rPr>
        <w:t xml:space="preserve">. In this paper, the discussion </w:t>
      </w:r>
      <w:r w:rsidR="002C148B" w:rsidRPr="0024194D">
        <w:rPr>
          <w:lang w:val="en-GB"/>
        </w:rPr>
        <w:t>presented is a process to weight association rules base</w:t>
      </w:r>
      <w:r w:rsidR="00B0729C" w:rsidRPr="0024194D">
        <w:rPr>
          <w:lang w:val="en-GB"/>
        </w:rPr>
        <w:t>d</w:t>
      </w:r>
      <w:r w:rsidR="002C148B" w:rsidRPr="0024194D">
        <w:rPr>
          <w:lang w:val="en-GB"/>
        </w:rPr>
        <w:t xml:space="preserve"> on an FP-tree. It proposes a new method called FP-Weighted Association Rules </w:t>
      </w:r>
      <w:r w:rsidR="00EB0C6C">
        <w:rPr>
          <w:lang w:val="en-GB"/>
        </w:rPr>
        <w:t>(</w:t>
      </w:r>
      <w:r w:rsidR="00EB0C6C" w:rsidRPr="00EB0C6C">
        <w:rPr>
          <w:lang w:val="en-GB"/>
        </w:rPr>
        <w:t>FP-WAR</w:t>
      </w:r>
      <w:r w:rsidR="00EB0C6C">
        <w:rPr>
          <w:lang w:val="en-GB"/>
        </w:rPr>
        <w:t xml:space="preserve">) </w:t>
      </w:r>
      <w:r w:rsidR="002C148B" w:rsidRPr="0024194D">
        <w:rPr>
          <w:lang w:val="en-GB"/>
        </w:rPr>
        <w:t>where outlines the importance of getting a technique to weight association rules</w:t>
      </w:r>
      <w:r w:rsidR="00F737C4" w:rsidRPr="0024194D">
        <w:rPr>
          <w:lang w:val="en-GB"/>
        </w:rPr>
        <w:t xml:space="preserve"> and give them different </w:t>
      </w:r>
      <w:r w:rsidR="00F737C4" w:rsidRPr="0024194D">
        <w:rPr>
          <w:i/>
          <w:lang w:val="en-GB"/>
        </w:rPr>
        <w:t>interestingness</w:t>
      </w:r>
      <w:r w:rsidR="002C148B" w:rsidRPr="0024194D">
        <w:rPr>
          <w:lang w:val="en-GB"/>
        </w:rPr>
        <w:t>.</w:t>
      </w:r>
    </w:p>
    <w:p w:rsidR="009F6251" w:rsidRPr="00E452D9" w:rsidRDefault="009F6251" w:rsidP="009F6251">
      <w:pPr>
        <w:pStyle w:val="Caption"/>
        <w:keepNext/>
        <w:rPr>
          <w:sz w:val="20"/>
          <w:lang w:val="en-GB"/>
        </w:rPr>
      </w:pPr>
      <w:bookmarkStart w:id="148" w:name="_Ref392758766"/>
      <w:bookmarkStart w:id="149" w:name="_Toc397995142"/>
      <w:proofErr w:type="gramStart"/>
      <w:r w:rsidRPr="00E452D9">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3</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148"/>
      <w:r w:rsidRPr="00E452D9">
        <w:rPr>
          <w:sz w:val="20"/>
          <w:lang w:val="en-GB"/>
        </w:rPr>
        <w:t xml:space="preserve"> – Transaction table for frequent items in database</w:t>
      </w:r>
      <w:bookmarkEnd w:id="149"/>
    </w:p>
    <w:tbl>
      <w:tblPr>
        <w:tblStyle w:val="SombreadoMdio11"/>
        <w:tblW w:w="0" w:type="auto"/>
        <w:jc w:val="center"/>
        <w:tblBorders>
          <w:insideV w:val="single" w:sz="8" w:space="0" w:color="404040" w:themeColor="text1" w:themeTint="BF"/>
        </w:tblBorders>
        <w:tblLook w:val="04A0" w:firstRow="1" w:lastRow="0" w:firstColumn="1" w:lastColumn="0" w:noHBand="0" w:noVBand="1"/>
      </w:tblPr>
      <w:tblGrid>
        <w:gridCol w:w="608"/>
        <w:gridCol w:w="3304"/>
      </w:tblGrid>
      <w:tr w:rsidR="009F6251" w:rsidRPr="0024194D" w:rsidTr="00C54B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top w:val="none" w:sz="0" w:space="0" w:color="auto"/>
              <w:left w:val="none" w:sz="0" w:space="0" w:color="auto"/>
              <w:bottom w:val="none" w:sz="0" w:space="0" w:color="auto"/>
              <w:right w:val="none" w:sz="0" w:space="0" w:color="auto"/>
            </w:tcBorders>
          </w:tcPr>
          <w:p w:rsidR="009F6251" w:rsidRPr="00C54BEF" w:rsidRDefault="009F6251" w:rsidP="00B92B8F">
            <w:pPr>
              <w:rPr>
                <w:sz w:val="20"/>
                <w:lang w:val="en-GB"/>
              </w:rPr>
            </w:pPr>
            <w:r w:rsidRPr="00C54BEF">
              <w:rPr>
                <w:sz w:val="20"/>
                <w:lang w:val="en-GB"/>
              </w:rPr>
              <w:t>TID</w:t>
            </w:r>
          </w:p>
        </w:tc>
        <w:tc>
          <w:tcPr>
            <w:tcW w:w="3304" w:type="dxa"/>
            <w:tcBorders>
              <w:top w:val="none" w:sz="0" w:space="0" w:color="auto"/>
              <w:left w:val="none" w:sz="0" w:space="0" w:color="auto"/>
              <w:bottom w:val="none" w:sz="0" w:space="0" w:color="auto"/>
              <w:right w:val="none" w:sz="0" w:space="0" w:color="auto"/>
            </w:tcBorders>
          </w:tcPr>
          <w:p w:rsidR="009F6251" w:rsidRPr="00C54BEF" w:rsidRDefault="009F6251" w:rsidP="00B92B8F">
            <w:pPr>
              <w:cnfStyle w:val="100000000000" w:firstRow="1" w:lastRow="0" w:firstColumn="0" w:lastColumn="0" w:oddVBand="0" w:evenVBand="0" w:oddHBand="0" w:evenHBand="0" w:firstRowFirstColumn="0" w:firstRowLastColumn="0" w:lastRowFirstColumn="0" w:lastRowLastColumn="0"/>
              <w:rPr>
                <w:sz w:val="20"/>
                <w:lang w:val="en-GB"/>
              </w:rPr>
            </w:pPr>
            <w:r w:rsidRPr="00C54BEF">
              <w:rPr>
                <w:sz w:val="20"/>
                <w:lang w:val="en-GB"/>
              </w:rPr>
              <w:t>Items</w:t>
            </w:r>
          </w:p>
        </w:tc>
      </w:tr>
      <w:tr w:rsidR="009F6251" w:rsidRPr="0024194D"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1</w:t>
            </w:r>
          </w:p>
        </w:tc>
        <w:tc>
          <w:tcPr>
            <w:tcW w:w="3304" w:type="dxa"/>
            <w:tcBorders>
              <w:left w:val="none" w:sz="0" w:space="0" w:color="auto"/>
            </w:tcBorders>
          </w:tcPr>
          <w:p w:rsidR="009F6251" w:rsidRPr="00C54BEF"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C54BEF">
              <w:rPr>
                <w:sz w:val="20"/>
                <w:lang w:val="en-GB"/>
              </w:rPr>
              <w:t>architect, designer</w:t>
            </w:r>
          </w:p>
        </w:tc>
      </w:tr>
      <w:tr w:rsidR="009F6251" w:rsidRPr="0024194D"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2</w:t>
            </w:r>
          </w:p>
        </w:tc>
        <w:tc>
          <w:tcPr>
            <w:tcW w:w="3304" w:type="dxa"/>
            <w:tcBorders>
              <w:left w:val="none" w:sz="0" w:space="0" w:color="auto"/>
            </w:tcBorders>
          </w:tcPr>
          <w:p w:rsidR="009F6251" w:rsidRPr="00C54BEF"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C54BEF">
              <w:rPr>
                <w:sz w:val="20"/>
                <w:lang w:val="en-GB"/>
              </w:rPr>
              <w:t>designer, engineer, analyst</w:t>
            </w:r>
          </w:p>
        </w:tc>
      </w:tr>
      <w:tr w:rsidR="009F6251" w:rsidRPr="0024194D"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3</w:t>
            </w:r>
          </w:p>
        </w:tc>
        <w:tc>
          <w:tcPr>
            <w:tcW w:w="3304" w:type="dxa"/>
            <w:tcBorders>
              <w:left w:val="none" w:sz="0" w:space="0" w:color="auto"/>
            </w:tcBorders>
          </w:tcPr>
          <w:p w:rsidR="009F6251" w:rsidRPr="00C54BEF"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C54BEF">
              <w:rPr>
                <w:sz w:val="20"/>
                <w:lang w:val="en-GB"/>
              </w:rPr>
              <w:t>architect, engineer, analyst, professor</w:t>
            </w:r>
          </w:p>
        </w:tc>
      </w:tr>
      <w:tr w:rsidR="009F6251" w:rsidRPr="0024194D"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4</w:t>
            </w:r>
          </w:p>
        </w:tc>
        <w:tc>
          <w:tcPr>
            <w:tcW w:w="3304" w:type="dxa"/>
            <w:tcBorders>
              <w:left w:val="none" w:sz="0" w:space="0" w:color="auto"/>
            </w:tcBorders>
          </w:tcPr>
          <w:p w:rsidR="009F6251" w:rsidRPr="00C54BEF"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C54BEF">
              <w:rPr>
                <w:sz w:val="20"/>
                <w:lang w:val="en-GB"/>
              </w:rPr>
              <w:t>architect, analyst, professor</w:t>
            </w:r>
          </w:p>
        </w:tc>
      </w:tr>
      <w:tr w:rsidR="009F6251" w:rsidRPr="0024194D"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5</w:t>
            </w:r>
          </w:p>
        </w:tc>
        <w:tc>
          <w:tcPr>
            <w:tcW w:w="3304" w:type="dxa"/>
            <w:tcBorders>
              <w:left w:val="none" w:sz="0" w:space="0" w:color="auto"/>
            </w:tcBorders>
          </w:tcPr>
          <w:p w:rsidR="009F6251" w:rsidRPr="00C54BEF"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C54BEF">
              <w:rPr>
                <w:sz w:val="20"/>
                <w:lang w:val="en-GB"/>
              </w:rPr>
              <w:t>architect, designer, engineer</w:t>
            </w:r>
          </w:p>
        </w:tc>
      </w:tr>
      <w:tr w:rsidR="009F6251" w:rsidRPr="0024194D"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6</w:t>
            </w:r>
          </w:p>
        </w:tc>
        <w:tc>
          <w:tcPr>
            <w:tcW w:w="3304" w:type="dxa"/>
            <w:tcBorders>
              <w:left w:val="none" w:sz="0" w:space="0" w:color="auto"/>
            </w:tcBorders>
          </w:tcPr>
          <w:p w:rsidR="009F6251" w:rsidRPr="00C54BEF"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C54BEF">
              <w:rPr>
                <w:sz w:val="20"/>
                <w:lang w:val="en-GB"/>
              </w:rPr>
              <w:t>architect, designer, engineer, analyst</w:t>
            </w:r>
          </w:p>
        </w:tc>
      </w:tr>
      <w:tr w:rsidR="009F6251" w:rsidRPr="0024194D"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7</w:t>
            </w:r>
          </w:p>
        </w:tc>
        <w:tc>
          <w:tcPr>
            <w:tcW w:w="3304" w:type="dxa"/>
            <w:tcBorders>
              <w:left w:val="none" w:sz="0" w:space="0" w:color="auto"/>
            </w:tcBorders>
          </w:tcPr>
          <w:p w:rsidR="009F6251" w:rsidRPr="00C54BEF"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C54BEF">
              <w:rPr>
                <w:sz w:val="20"/>
                <w:lang w:val="en-GB"/>
              </w:rPr>
              <w:t>architect</w:t>
            </w:r>
          </w:p>
        </w:tc>
      </w:tr>
      <w:tr w:rsidR="009F6251" w:rsidRPr="0024194D"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8</w:t>
            </w:r>
          </w:p>
        </w:tc>
        <w:tc>
          <w:tcPr>
            <w:tcW w:w="3304" w:type="dxa"/>
            <w:tcBorders>
              <w:left w:val="none" w:sz="0" w:space="0" w:color="auto"/>
            </w:tcBorders>
          </w:tcPr>
          <w:p w:rsidR="009F6251" w:rsidRPr="00C54BEF"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C54BEF">
              <w:rPr>
                <w:sz w:val="20"/>
                <w:lang w:val="en-GB"/>
              </w:rPr>
              <w:t>architect, designer, engineer</w:t>
            </w:r>
          </w:p>
        </w:tc>
      </w:tr>
      <w:tr w:rsidR="009F6251" w:rsidRPr="0024194D"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9</w:t>
            </w:r>
          </w:p>
        </w:tc>
        <w:tc>
          <w:tcPr>
            <w:tcW w:w="3304" w:type="dxa"/>
            <w:tcBorders>
              <w:left w:val="none" w:sz="0" w:space="0" w:color="auto"/>
            </w:tcBorders>
          </w:tcPr>
          <w:p w:rsidR="009F6251" w:rsidRPr="00C54BEF"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C54BEF">
              <w:rPr>
                <w:sz w:val="20"/>
                <w:lang w:val="en-GB"/>
              </w:rPr>
              <w:t>architect, designer, analyst</w:t>
            </w:r>
          </w:p>
        </w:tc>
      </w:tr>
      <w:tr w:rsidR="009F6251" w:rsidRPr="0024194D"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10</w:t>
            </w:r>
          </w:p>
        </w:tc>
        <w:tc>
          <w:tcPr>
            <w:tcW w:w="3304" w:type="dxa"/>
            <w:tcBorders>
              <w:left w:val="none" w:sz="0" w:space="0" w:color="auto"/>
            </w:tcBorders>
          </w:tcPr>
          <w:p w:rsidR="009F6251" w:rsidRPr="00C54BEF"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C54BEF">
              <w:rPr>
                <w:sz w:val="20"/>
                <w:lang w:val="en-GB"/>
              </w:rPr>
              <w:t>designer, engineer, professor</w:t>
            </w:r>
          </w:p>
        </w:tc>
      </w:tr>
    </w:tbl>
    <w:p w:rsidR="00922402" w:rsidRPr="0024194D" w:rsidRDefault="000A7AC7" w:rsidP="00922402">
      <w:pPr>
        <w:pStyle w:val="Heading4"/>
        <w:rPr>
          <w:lang w:val="en-GB"/>
        </w:rPr>
      </w:pPr>
      <w:r w:rsidRPr="0024194D">
        <w:rPr>
          <w:lang w:val="en-GB"/>
        </w:rPr>
        <w:t xml:space="preserve">FP-Growth </w:t>
      </w:r>
      <w:r w:rsidR="008C6AA3">
        <w:rPr>
          <w:lang w:val="en-GB"/>
        </w:rPr>
        <w:t>Algorithm</w:t>
      </w:r>
    </w:p>
    <w:p w:rsidR="007015CC" w:rsidRPr="0024194D" w:rsidRDefault="00264CD0" w:rsidP="00881E8E">
      <w:pPr>
        <w:rPr>
          <w:lang w:val="en-GB"/>
        </w:rPr>
      </w:pPr>
      <w:r>
        <w:rPr>
          <w:lang w:val="en-GB"/>
        </w:rPr>
        <w:t>The FP-Growth</w:t>
      </w:r>
      <w:r w:rsidR="00F279EF" w:rsidRPr="0024194D">
        <w:rPr>
          <w:lang w:val="en-GB"/>
        </w:rPr>
        <w:t xml:space="preserve"> algorithm </w:t>
      </w:r>
      <w:r w:rsidR="00824FCF" w:rsidRPr="0024194D">
        <w:rPr>
          <w:lang w:val="en-GB"/>
        </w:rPr>
        <w:t>is</w:t>
      </w:r>
      <w:r w:rsidR="00F279EF" w:rsidRPr="0024194D">
        <w:rPr>
          <w:lang w:val="en-GB"/>
        </w:rPr>
        <w:t xml:space="preserve"> </w:t>
      </w:r>
      <w:r w:rsidR="00305A00" w:rsidRPr="0024194D">
        <w:rPr>
          <w:lang w:val="en-GB"/>
        </w:rPr>
        <w:t xml:space="preserve">made in </w:t>
      </w:r>
      <w:r w:rsidR="00F279EF" w:rsidRPr="0024194D">
        <w:rPr>
          <w:lang w:val="en-GB"/>
        </w:rPr>
        <w:t>two step</w:t>
      </w:r>
      <w:r w:rsidR="00305A00" w:rsidRPr="0024194D">
        <w:rPr>
          <w:lang w:val="en-GB"/>
        </w:rPr>
        <w:t>s</w:t>
      </w:r>
      <w:r w:rsidR="00251284" w:rsidRPr="0024194D">
        <w:rPr>
          <w:lang w:val="en-GB"/>
        </w:rPr>
        <w:t>.</w:t>
      </w:r>
      <w:r w:rsidR="00F279EF" w:rsidRPr="0024194D">
        <w:rPr>
          <w:lang w:val="en-GB"/>
        </w:rPr>
        <w:t xml:space="preserve"> </w:t>
      </w:r>
      <w:r w:rsidR="00227F99" w:rsidRPr="0024194D">
        <w:rPr>
          <w:lang w:val="en-GB"/>
        </w:rPr>
        <w:t>The first is a</w:t>
      </w:r>
      <w:r>
        <w:rPr>
          <w:lang w:val="en-GB"/>
        </w:rPr>
        <w:t>n</w:t>
      </w:r>
      <w:r w:rsidR="00227F99" w:rsidRPr="0024194D">
        <w:rPr>
          <w:lang w:val="en-GB"/>
        </w:rPr>
        <w:t xml:space="preserve"> e</w:t>
      </w:r>
      <w:r w:rsidR="001E708F" w:rsidRPr="0024194D">
        <w:rPr>
          <w:lang w:val="en-GB"/>
        </w:rPr>
        <w:t xml:space="preserve">limination phase scheme and </w:t>
      </w:r>
      <w:r w:rsidR="00A15B8C" w:rsidRPr="0024194D">
        <w:rPr>
          <w:lang w:val="en-GB"/>
        </w:rPr>
        <w:t>b</w:t>
      </w:r>
      <w:r w:rsidR="001E708F" w:rsidRPr="0024194D">
        <w:rPr>
          <w:lang w:val="en-GB"/>
        </w:rPr>
        <w:t xml:space="preserve">uilding of an </w:t>
      </w:r>
      <w:proofErr w:type="gramStart"/>
      <w:r w:rsidR="001E708F" w:rsidRPr="0024194D">
        <w:rPr>
          <w:lang w:val="en-GB"/>
        </w:rPr>
        <w:t>FP-Tree</w:t>
      </w:r>
      <w:r w:rsidR="00227F99" w:rsidRPr="0024194D">
        <w:rPr>
          <w:lang w:val="en-GB"/>
        </w:rPr>
        <w:t>,</w:t>
      </w:r>
      <w:proofErr w:type="gramEnd"/>
      <w:r w:rsidR="00227F99" w:rsidRPr="0024194D">
        <w:rPr>
          <w:lang w:val="en-GB"/>
        </w:rPr>
        <w:t xml:space="preserve"> and the second step is a frequent </w:t>
      </w:r>
      <w:proofErr w:type="spellStart"/>
      <w:r w:rsidR="00227F99" w:rsidRPr="0024194D">
        <w:rPr>
          <w:lang w:val="en-GB"/>
        </w:rPr>
        <w:t>itemset</w:t>
      </w:r>
      <w:proofErr w:type="spellEnd"/>
      <w:r w:rsidR="00227F99" w:rsidRPr="0024194D">
        <w:rPr>
          <w:lang w:val="en-GB"/>
        </w:rPr>
        <w:t xml:space="preserve"> generation</w:t>
      </w:r>
      <w:r w:rsidR="001E708F" w:rsidRPr="0024194D">
        <w:rPr>
          <w:lang w:val="en-GB"/>
        </w:rPr>
        <w:t>.</w:t>
      </w:r>
      <w:r w:rsidR="008921FD" w:rsidRPr="0024194D">
        <w:rPr>
          <w:lang w:val="en-GB"/>
        </w:rPr>
        <w:t xml:space="preserve"> </w:t>
      </w:r>
    </w:p>
    <w:p w:rsidR="000D77DD" w:rsidRPr="000D77DD" w:rsidRDefault="000D77DD" w:rsidP="009C446F">
      <w:pPr>
        <w:spacing w:before="240"/>
        <w:rPr>
          <w:b/>
          <w:lang w:val="en-GB"/>
        </w:rPr>
      </w:pPr>
      <w:r>
        <w:rPr>
          <w:b/>
          <w:lang w:val="en-GB"/>
        </w:rPr>
        <w:t>Step 1 – Infrequent items elimination</w:t>
      </w:r>
    </w:p>
    <w:p w:rsidR="000D77DD" w:rsidRDefault="007015CC" w:rsidP="00881E8E">
      <w:pPr>
        <w:rPr>
          <w:lang w:val="en-GB"/>
        </w:rPr>
      </w:pPr>
      <w:r w:rsidRPr="0024194D">
        <w:rPr>
          <w:lang w:val="en-GB"/>
        </w:rPr>
        <w:lastRenderedPageBreak/>
        <w:t xml:space="preserve">The elimination scheme is where the initial data is mined to separate the frequent from the </w:t>
      </w:r>
      <w:proofErr w:type="spellStart"/>
      <w:r w:rsidRPr="0024194D">
        <w:rPr>
          <w:lang w:val="en-GB"/>
        </w:rPr>
        <w:t>non frequent</w:t>
      </w:r>
      <w:proofErr w:type="spellEnd"/>
      <w:r w:rsidRPr="0024194D">
        <w:rPr>
          <w:lang w:val="en-GB"/>
        </w:rPr>
        <w:t xml:space="preserve"> items</w:t>
      </w:r>
      <w:r w:rsidR="00227F99" w:rsidRPr="0024194D">
        <w:rPr>
          <w:lang w:val="en-GB"/>
        </w:rPr>
        <w:t xml:space="preserve"> in the database</w:t>
      </w:r>
      <w:r w:rsidRPr="0024194D">
        <w:rPr>
          <w:lang w:val="en-GB"/>
        </w:rPr>
        <w:t xml:space="preserve">. It </w:t>
      </w:r>
      <w:r w:rsidR="00F279EF" w:rsidRPr="0024194D">
        <w:rPr>
          <w:lang w:val="en-GB"/>
        </w:rPr>
        <w:t xml:space="preserve">uses </w:t>
      </w:r>
      <w:r w:rsidR="008921FD" w:rsidRPr="0024194D">
        <w:rPr>
          <w:lang w:val="en-GB"/>
        </w:rPr>
        <w:t xml:space="preserve">a </w:t>
      </w:r>
      <w:r w:rsidR="00F279EF" w:rsidRPr="0024194D">
        <w:rPr>
          <w:lang w:val="en-GB"/>
        </w:rPr>
        <w:t xml:space="preserve">recursion </w:t>
      </w:r>
      <w:r w:rsidR="008921FD" w:rsidRPr="0024194D">
        <w:rPr>
          <w:lang w:val="en-GB"/>
        </w:rPr>
        <w:t xml:space="preserve">process </w:t>
      </w:r>
      <w:r w:rsidR="00F279EF" w:rsidRPr="0024194D">
        <w:rPr>
          <w:lang w:val="en-GB"/>
        </w:rPr>
        <w:t>to ma</w:t>
      </w:r>
      <w:r w:rsidR="00251284" w:rsidRPr="0024194D">
        <w:rPr>
          <w:lang w:val="en-GB"/>
        </w:rPr>
        <w:t>ke a kind of elimination scheme</w:t>
      </w:r>
      <w:r w:rsidR="00F279EF" w:rsidRPr="0024194D">
        <w:rPr>
          <w:lang w:val="en-GB"/>
        </w:rPr>
        <w:t xml:space="preserve">. It compresses the data set by </w:t>
      </w:r>
      <w:r w:rsidR="00824FCF" w:rsidRPr="0024194D">
        <w:rPr>
          <w:lang w:val="en-GB"/>
        </w:rPr>
        <w:t xml:space="preserve">determining the frequent items and </w:t>
      </w:r>
      <w:r w:rsidR="00F279EF" w:rsidRPr="0024194D">
        <w:rPr>
          <w:lang w:val="en-GB"/>
        </w:rPr>
        <w:t xml:space="preserve">deleting all </w:t>
      </w:r>
      <w:r w:rsidR="00824FCF" w:rsidRPr="0024194D">
        <w:rPr>
          <w:lang w:val="en-GB"/>
        </w:rPr>
        <w:t>that are not frequent</w:t>
      </w:r>
      <w:r w:rsidR="00F279EF" w:rsidRPr="0024194D">
        <w:rPr>
          <w:lang w:val="en-GB"/>
        </w:rPr>
        <w:t xml:space="preserve">. These </w:t>
      </w:r>
      <w:r w:rsidR="00824FCF" w:rsidRPr="0024194D">
        <w:rPr>
          <w:lang w:val="en-GB"/>
        </w:rPr>
        <w:t xml:space="preserve">infrequent </w:t>
      </w:r>
      <w:r w:rsidR="00F279EF" w:rsidRPr="0024194D">
        <w:rPr>
          <w:lang w:val="en-GB"/>
        </w:rPr>
        <w:t xml:space="preserve">elements </w:t>
      </w:r>
      <w:r w:rsidR="00824FCF" w:rsidRPr="0024194D">
        <w:rPr>
          <w:lang w:val="en-GB"/>
        </w:rPr>
        <w:t xml:space="preserve">are </w:t>
      </w:r>
      <w:r w:rsidRPr="0024194D">
        <w:rPr>
          <w:lang w:val="en-GB"/>
        </w:rPr>
        <w:t xml:space="preserve">the ones that are </w:t>
      </w:r>
      <w:r w:rsidR="00251284" w:rsidRPr="0024194D">
        <w:rPr>
          <w:lang w:val="en-GB"/>
        </w:rPr>
        <w:t xml:space="preserve">found </w:t>
      </w:r>
      <w:r w:rsidR="00F279EF" w:rsidRPr="0024194D">
        <w:rPr>
          <w:lang w:val="en-GB"/>
        </w:rPr>
        <w:t>mainly alone in the database</w:t>
      </w:r>
      <w:r w:rsidR="00824FCF" w:rsidRPr="0024194D">
        <w:rPr>
          <w:lang w:val="en-GB"/>
        </w:rPr>
        <w:t xml:space="preserve">, this means, that such frequency is below </w:t>
      </w:r>
      <w:r w:rsidR="00251284" w:rsidRPr="0024194D">
        <w:rPr>
          <w:lang w:val="en-GB"/>
        </w:rPr>
        <w:t>the above threshold</w:t>
      </w:r>
      <w:r w:rsidR="00824FCF" w:rsidRPr="0024194D">
        <w:rPr>
          <w:lang w:val="en-GB"/>
        </w:rPr>
        <w:t xml:space="preserve"> level</w:t>
      </w:r>
      <w:r w:rsidR="00F279EF" w:rsidRPr="0024194D">
        <w:rPr>
          <w:lang w:val="en-GB"/>
        </w:rPr>
        <w:t xml:space="preserve">. </w:t>
      </w:r>
      <w:r w:rsidRPr="0024194D">
        <w:rPr>
          <w:lang w:val="en-GB"/>
        </w:rPr>
        <w:t>On the other side, t</w:t>
      </w:r>
      <w:r w:rsidR="00824FCF" w:rsidRPr="0024194D">
        <w:rPr>
          <w:lang w:val="en-GB"/>
        </w:rPr>
        <w:t xml:space="preserve">he frequent items </w:t>
      </w:r>
      <w:r w:rsidR="00305A00" w:rsidRPr="0024194D">
        <w:rPr>
          <w:lang w:val="en-GB"/>
        </w:rPr>
        <w:t xml:space="preserve">that </w:t>
      </w:r>
      <w:r w:rsidR="00824FCF" w:rsidRPr="0024194D">
        <w:rPr>
          <w:lang w:val="en-GB"/>
        </w:rPr>
        <w:t xml:space="preserve">are </w:t>
      </w:r>
      <w:r w:rsidR="00305A00" w:rsidRPr="0024194D">
        <w:rPr>
          <w:lang w:val="en-GB"/>
        </w:rPr>
        <w:t xml:space="preserve">above this level are </w:t>
      </w:r>
      <w:r w:rsidR="00A15B8C" w:rsidRPr="0024194D">
        <w:rPr>
          <w:lang w:val="en-GB"/>
        </w:rPr>
        <w:t xml:space="preserve">called frequent items, and are the ones that </w:t>
      </w:r>
      <w:r w:rsidRPr="0024194D">
        <w:rPr>
          <w:lang w:val="en-GB"/>
        </w:rPr>
        <w:t xml:space="preserve">it </w:t>
      </w:r>
      <w:r w:rsidR="00A15B8C" w:rsidRPr="0024194D">
        <w:rPr>
          <w:lang w:val="en-GB"/>
        </w:rPr>
        <w:t xml:space="preserve">will be </w:t>
      </w:r>
      <w:r w:rsidRPr="0024194D">
        <w:rPr>
          <w:lang w:val="en-GB"/>
        </w:rPr>
        <w:t xml:space="preserve">kept, and are </w:t>
      </w:r>
      <w:r w:rsidR="00A15B8C" w:rsidRPr="0024194D">
        <w:rPr>
          <w:lang w:val="en-GB"/>
        </w:rPr>
        <w:t xml:space="preserve">the base for the next step. </w:t>
      </w:r>
    </w:p>
    <w:p w:rsidR="009F6251" w:rsidRDefault="009C446F" w:rsidP="009F6251">
      <w:pPr>
        <w:spacing w:after="240"/>
        <w:rPr>
          <w:lang w:val="en-GB"/>
        </w:rPr>
      </w:pPr>
      <w:r>
        <w:rPr>
          <w:lang w:val="en-GB"/>
        </w:rPr>
        <w:tab/>
      </w:r>
      <w:r w:rsidR="007015CC" w:rsidRPr="0024194D">
        <w:rPr>
          <w:lang w:val="en-GB"/>
        </w:rPr>
        <w:t xml:space="preserve">As already </w:t>
      </w:r>
      <w:r w:rsidR="00227F99" w:rsidRPr="0024194D">
        <w:rPr>
          <w:lang w:val="en-GB"/>
        </w:rPr>
        <w:t>referred</w:t>
      </w:r>
      <w:r w:rsidR="007015CC" w:rsidRPr="0024194D">
        <w:rPr>
          <w:lang w:val="en-GB"/>
        </w:rPr>
        <w:t>, t</w:t>
      </w:r>
      <w:r w:rsidR="00F279EF" w:rsidRPr="0024194D">
        <w:rPr>
          <w:lang w:val="en-GB"/>
        </w:rPr>
        <w:t xml:space="preserve">he deleting process is based on a user-defined minimum offset, </w:t>
      </w:r>
      <w:r w:rsidR="007B7B1A" w:rsidRPr="0024194D">
        <w:rPr>
          <w:lang w:val="en-GB"/>
        </w:rPr>
        <w:t xml:space="preserve">called support, </w:t>
      </w:r>
      <w:r w:rsidR="00F279EF" w:rsidRPr="0024194D">
        <w:rPr>
          <w:lang w:val="en-GB"/>
        </w:rPr>
        <w:t xml:space="preserve">in which below it, all </w:t>
      </w:r>
      <w:r w:rsidR="00824FCF" w:rsidRPr="0024194D">
        <w:rPr>
          <w:lang w:val="en-GB"/>
        </w:rPr>
        <w:t xml:space="preserve">items </w:t>
      </w:r>
      <w:r w:rsidR="00F279EF" w:rsidRPr="0024194D">
        <w:rPr>
          <w:lang w:val="en-GB"/>
        </w:rPr>
        <w:t>are eliminated</w:t>
      </w:r>
      <w:r w:rsidR="00824FCF" w:rsidRPr="0024194D">
        <w:rPr>
          <w:lang w:val="en-GB"/>
        </w:rPr>
        <w:t xml:space="preserve">, and above it </w:t>
      </w:r>
      <w:r w:rsidR="008921FD" w:rsidRPr="0024194D">
        <w:rPr>
          <w:lang w:val="en-GB"/>
        </w:rPr>
        <w:t>the items are the ones to be stored</w:t>
      </w:r>
      <w:r w:rsidR="00F279EF" w:rsidRPr="0024194D">
        <w:rPr>
          <w:lang w:val="en-GB"/>
        </w:rPr>
        <w:t xml:space="preserve">. </w:t>
      </w:r>
      <w:r w:rsidR="007015CC" w:rsidRPr="0024194D">
        <w:rPr>
          <w:lang w:val="en-GB"/>
        </w:rPr>
        <w:t xml:space="preserve">This value along others </w:t>
      </w:r>
      <w:r w:rsidR="00B01276" w:rsidRPr="0024194D">
        <w:rPr>
          <w:lang w:val="en-GB"/>
        </w:rPr>
        <w:t>is</w:t>
      </w:r>
      <w:r w:rsidR="007015CC" w:rsidRPr="0024194D">
        <w:rPr>
          <w:lang w:val="en-GB"/>
        </w:rPr>
        <w:t xml:space="preserve"> explained in detail in </w:t>
      </w:r>
      <w:r w:rsidR="00597947" w:rsidRPr="0024194D">
        <w:rPr>
          <w:lang w:val="en-GB"/>
        </w:rPr>
        <w:t xml:space="preserve">sub section </w:t>
      </w:r>
      <w:r w:rsidR="006B58BD" w:rsidRPr="0024194D">
        <w:rPr>
          <w:lang w:val="en-GB"/>
        </w:rPr>
        <w:fldChar w:fldCharType="begin"/>
      </w:r>
      <w:r w:rsidR="00597947" w:rsidRPr="0024194D">
        <w:rPr>
          <w:lang w:val="en-GB"/>
        </w:rPr>
        <w:instrText xml:space="preserve"> REF _Ref392585410 \r \h </w:instrText>
      </w:r>
      <w:r w:rsidR="006B58BD" w:rsidRPr="0024194D">
        <w:rPr>
          <w:lang w:val="en-GB"/>
        </w:rPr>
      </w:r>
      <w:r w:rsidR="006B58BD" w:rsidRPr="0024194D">
        <w:rPr>
          <w:lang w:val="en-GB"/>
        </w:rPr>
        <w:fldChar w:fldCharType="separate"/>
      </w:r>
      <w:r w:rsidR="005E223A">
        <w:rPr>
          <w:lang w:val="en-GB"/>
        </w:rPr>
        <w:t>3.1.2</w:t>
      </w:r>
      <w:r w:rsidR="006B58BD" w:rsidRPr="0024194D">
        <w:rPr>
          <w:lang w:val="en-GB"/>
        </w:rPr>
        <w:fldChar w:fldCharType="end"/>
      </w:r>
      <w:r w:rsidR="00597947" w:rsidRPr="0024194D">
        <w:rPr>
          <w:lang w:val="en-GB"/>
        </w:rPr>
        <w:t xml:space="preserve"> below</w:t>
      </w:r>
      <w:r w:rsidR="00700AE1">
        <w:rPr>
          <w:lang w:val="en-GB"/>
        </w:rPr>
        <w:t xml:space="preserve"> when the discussion will be around how to measure an item</w:t>
      </w:r>
      <w:r w:rsidR="00597947" w:rsidRPr="0024194D">
        <w:rPr>
          <w:lang w:val="en-GB"/>
        </w:rPr>
        <w:t xml:space="preserve">. </w:t>
      </w:r>
      <w:r w:rsidR="006F6409">
        <w:rPr>
          <w:lang w:val="en-GB"/>
        </w:rPr>
        <w:t>The result of t</w:t>
      </w:r>
      <w:r w:rsidR="00F279EF" w:rsidRPr="0024194D">
        <w:rPr>
          <w:lang w:val="en-GB"/>
        </w:rPr>
        <w:t xml:space="preserve">his </w:t>
      </w:r>
      <w:r w:rsidR="00597947" w:rsidRPr="0024194D">
        <w:rPr>
          <w:lang w:val="en-GB"/>
        </w:rPr>
        <w:t xml:space="preserve">process </w:t>
      </w:r>
      <w:r w:rsidR="006F6409">
        <w:rPr>
          <w:lang w:val="en-GB"/>
        </w:rPr>
        <w:t xml:space="preserve">is </w:t>
      </w:r>
      <w:r w:rsidR="00F279EF" w:rsidRPr="0024194D">
        <w:rPr>
          <w:lang w:val="en-GB"/>
        </w:rPr>
        <w:t>a modified set of transactions with only</w:t>
      </w:r>
      <w:r w:rsidR="00251284" w:rsidRPr="0024194D">
        <w:rPr>
          <w:lang w:val="en-GB"/>
        </w:rPr>
        <w:t xml:space="preserve"> frequent sets of single-items.</w:t>
      </w:r>
      <w:r w:rsidR="00A15B8C" w:rsidRPr="0024194D">
        <w:rPr>
          <w:lang w:val="en-GB"/>
        </w:rPr>
        <w:t xml:space="preserve"> </w:t>
      </w:r>
      <w:r w:rsidR="00B01276" w:rsidRPr="0024194D">
        <w:rPr>
          <w:lang w:val="en-GB"/>
        </w:rPr>
        <w:t>I</w:t>
      </w:r>
      <w:r w:rsidR="00A15B8C" w:rsidRPr="0024194D">
        <w:rPr>
          <w:lang w:val="en-GB"/>
        </w:rPr>
        <w:t>n the end, the frequent items are ordered for bet</w:t>
      </w:r>
      <w:r w:rsidR="00B01276" w:rsidRPr="0024194D">
        <w:rPr>
          <w:lang w:val="en-GB"/>
        </w:rPr>
        <w:t>ter organization search purpose</w:t>
      </w:r>
      <w:r w:rsidR="00B01276" w:rsidRPr="00CD1685">
        <w:rPr>
          <w:lang w:val="en-GB"/>
        </w:rPr>
        <w:t>.</w:t>
      </w:r>
      <w:r w:rsidR="00CA3750" w:rsidRPr="00CD1685">
        <w:rPr>
          <w:lang w:val="en-GB"/>
        </w:rPr>
        <w:t xml:space="preserve"> </w:t>
      </w:r>
      <w:r w:rsidR="00192BAD">
        <w:fldChar w:fldCharType="begin"/>
      </w:r>
      <w:r w:rsidR="00192BAD" w:rsidRPr="00192BAD">
        <w:rPr>
          <w:lang w:val="en-US"/>
        </w:rPr>
        <w:instrText xml:space="preserve"> REF _Ref392758766 \h  \* MERGEFORMAT </w:instrText>
      </w:r>
      <w:r w:rsidR="00192BAD">
        <w:fldChar w:fldCharType="separate"/>
      </w:r>
      <w:r w:rsidR="005E223A" w:rsidRPr="005E223A">
        <w:rPr>
          <w:lang w:val="en-GB"/>
        </w:rPr>
        <w:t xml:space="preserve">Table </w:t>
      </w:r>
      <w:r w:rsidR="005E223A" w:rsidRPr="005E223A">
        <w:rPr>
          <w:noProof/>
          <w:lang w:val="en-GB"/>
        </w:rPr>
        <w:t>3</w:t>
      </w:r>
      <w:r w:rsidR="005E223A" w:rsidRPr="005E223A">
        <w:rPr>
          <w:noProof/>
          <w:lang w:val="en-GB"/>
        </w:rPr>
        <w:noBreakHyphen/>
        <w:t>1</w:t>
      </w:r>
      <w:r w:rsidR="00192BAD">
        <w:fldChar w:fldCharType="end"/>
      </w:r>
      <w:r w:rsidR="00CA3750">
        <w:rPr>
          <w:lang w:val="en-GB"/>
        </w:rPr>
        <w:t xml:space="preserve"> presents an example of a resulting set of transactions after this elimination and ordering process </w:t>
      </w:r>
      <w:proofErr w:type="gramStart"/>
      <w:r w:rsidR="00CA3750">
        <w:rPr>
          <w:lang w:val="en-GB"/>
        </w:rPr>
        <w:t>be</w:t>
      </w:r>
      <w:proofErr w:type="gramEnd"/>
      <w:r w:rsidR="00CA3750">
        <w:rPr>
          <w:lang w:val="en-GB"/>
        </w:rPr>
        <w:t xml:space="preserve"> made. Each line of the table represents a transaction from the database. The resulting items are the ones found in </w:t>
      </w:r>
      <w:r w:rsidR="006F6409">
        <w:rPr>
          <w:lang w:val="en-GB"/>
        </w:rPr>
        <w:t xml:space="preserve">the </w:t>
      </w:r>
      <w:r w:rsidR="00CA3750">
        <w:rPr>
          <w:lang w:val="en-GB"/>
        </w:rPr>
        <w:t>database that matches the requirements of a threshold value above the user defined value. These items are the ones considered frequent in our initial data.</w:t>
      </w:r>
    </w:p>
    <w:p w:rsidR="009F6251" w:rsidRPr="0024194D" w:rsidRDefault="000179A0" w:rsidP="009F6251">
      <w:pPr>
        <w:jc w:val="center"/>
        <w:rPr>
          <w:lang w:val="en-GB"/>
        </w:rPr>
      </w:pPr>
      <w:r>
        <w:rPr>
          <w:noProof/>
          <w:lang w:eastAsia="pt-PT"/>
        </w:rPr>
        <mc:AlternateContent>
          <mc:Choice Requires="wps">
            <w:drawing>
              <wp:anchor distT="0" distB="0" distL="114300" distR="114300" simplePos="0" relativeHeight="251685888" behindDoc="0" locked="0" layoutInCell="1" allowOverlap="1">
                <wp:simplePos x="0" y="0"/>
                <wp:positionH relativeFrom="column">
                  <wp:posOffset>361315</wp:posOffset>
                </wp:positionH>
                <wp:positionV relativeFrom="paragraph">
                  <wp:posOffset>1967230</wp:posOffset>
                </wp:positionV>
                <wp:extent cx="4658360" cy="247650"/>
                <wp:effectExtent l="0" t="0" r="0" b="4445"/>
                <wp:wrapNone/>
                <wp:docPr id="1760" name="Text Box 1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836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E452D9" w:rsidRDefault="00192BAD" w:rsidP="009F6251">
                            <w:pPr>
                              <w:pStyle w:val="Caption"/>
                              <w:spacing w:line="360" w:lineRule="auto"/>
                              <w:rPr>
                                <w:sz w:val="20"/>
                                <w:lang w:val="en-GB"/>
                              </w:rPr>
                            </w:pPr>
                            <w:bookmarkStart w:id="150" w:name="_Ref392866076"/>
                            <w:bookmarkStart w:id="151" w:name="_Ref392866056"/>
                            <w:bookmarkStart w:id="152" w:name="_Toc395638189"/>
                            <w:bookmarkStart w:id="153" w:name="_Toc395638364"/>
                            <w:bookmarkStart w:id="154" w:name="_Toc397995114"/>
                            <w:proofErr w:type="gramStart"/>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150"/>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r>
                              <w:fldChar w:fldCharType="begin"/>
                            </w:r>
                            <w:r w:rsidRPr="00192BAD">
                              <w:rPr>
                                <w:lang w:val="en-US"/>
                              </w:rPr>
                              <w:instrText xml:space="preserve"> REF _Ref392758766 \h  \* MERGEFORMAT </w:instrText>
                            </w:r>
                            <w:r>
                              <w:fldChar w:fldCharType="separate"/>
                            </w:r>
                            <w:r w:rsidRPr="00E452D9">
                              <w:rPr>
                                <w:sz w:val="20"/>
                                <w:lang w:val="en-GB"/>
                              </w:rPr>
                              <w:t xml:space="preserve">Table </w:t>
                            </w:r>
                            <w:r>
                              <w:rPr>
                                <w:noProof/>
                                <w:sz w:val="20"/>
                                <w:lang w:val="en-GB"/>
                              </w:rPr>
                              <w:t>3</w:t>
                            </w:r>
                            <w:r>
                              <w:rPr>
                                <w:noProof/>
                                <w:sz w:val="20"/>
                                <w:lang w:val="en-GB"/>
                              </w:rPr>
                              <w:noBreakHyphen/>
                              <w:t>1</w:t>
                            </w:r>
                            <w:r>
                              <w:fldChar w:fldCharType="end"/>
                            </w:r>
                            <w:r w:rsidRPr="00E452D9">
                              <w:rPr>
                                <w:noProof/>
                                <w:sz w:val="20"/>
                                <w:lang w:val="en-GB"/>
                              </w:rPr>
                              <w:t>.</w:t>
                            </w:r>
                            <w:bookmarkEnd w:id="151"/>
                            <w:bookmarkEnd w:id="152"/>
                            <w:bookmarkEnd w:id="153"/>
                            <w:bookmarkEnd w:id="15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6" o:spid="_x0000_s1035" type="#_x0000_t202" style="position:absolute;left:0;text-align:left;margin-left:28.45pt;margin-top:154.9pt;width:366.8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" stroked="f">
                <v:textbox inset="0,0,0,0">
                  <w:txbxContent>
                    <w:p w:rsidR="00192BAD" w:rsidRPr="00E452D9" w:rsidRDefault="00192BAD" w:rsidP="009F6251">
                      <w:pPr>
                        <w:pStyle w:val="Caption"/>
                        <w:spacing w:line="360" w:lineRule="auto"/>
                        <w:rPr>
                          <w:sz w:val="20"/>
                          <w:lang w:val="en-GB"/>
                        </w:rPr>
                      </w:pPr>
                      <w:bookmarkStart w:id="155" w:name="_Ref392866076"/>
                      <w:bookmarkStart w:id="156" w:name="_Ref392866056"/>
                      <w:bookmarkStart w:id="157" w:name="_Toc395638189"/>
                      <w:bookmarkStart w:id="158" w:name="_Toc395638364"/>
                      <w:bookmarkStart w:id="159" w:name="_Toc397995114"/>
                      <w:proofErr w:type="gramStart"/>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155"/>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r>
                        <w:fldChar w:fldCharType="begin"/>
                      </w:r>
                      <w:r w:rsidRPr="00192BAD">
                        <w:rPr>
                          <w:lang w:val="en-US"/>
                        </w:rPr>
                        <w:instrText xml:space="preserve"> REF _Ref392758766 \h  \* MERGEFORMAT </w:instrText>
                      </w:r>
                      <w:r>
                        <w:fldChar w:fldCharType="separate"/>
                      </w:r>
                      <w:r w:rsidRPr="00E452D9">
                        <w:rPr>
                          <w:sz w:val="20"/>
                          <w:lang w:val="en-GB"/>
                        </w:rPr>
                        <w:t xml:space="preserve">Table </w:t>
                      </w:r>
                      <w:r>
                        <w:rPr>
                          <w:noProof/>
                          <w:sz w:val="20"/>
                          <w:lang w:val="en-GB"/>
                        </w:rPr>
                        <w:t>3</w:t>
                      </w:r>
                      <w:r>
                        <w:rPr>
                          <w:noProof/>
                          <w:sz w:val="20"/>
                          <w:lang w:val="en-GB"/>
                        </w:rPr>
                        <w:noBreakHyphen/>
                        <w:t>1</w:t>
                      </w:r>
                      <w:r>
                        <w:fldChar w:fldCharType="end"/>
                      </w:r>
                      <w:r w:rsidRPr="00E452D9">
                        <w:rPr>
                          <w:noProof/>
                          <w:sz w:val="20"/>
                          <w:lang w:val="en-GB"/>
                        </w:rPr>
                        <w:t>.</w:t>
                      </w:r>
                      <w:bookmarkEnd w:id="156"/>
                      <w:bookmarkEnd w:id="157"/>
                      <w:bookmarkEnd w:id="158"/>
                      <w:bookmarkEnd w:id="159"/>
                    </w:p>
                  </w:txbxContent>
                </v:textbox>
              </v:shape>
            </w:pict>
          </mc:Fallback>
        </mc:AlternateContent>
      </w:r>
      <w:r>
        <w:rPr>
          <w:noProof/>
          <w:lang w:eastAsia="pt-PT"/>
        </w:rPr>
        <mc:AlternateContent>
          <mc:Choice Requires="wpg">
            <w:drawing>
              <wp:inline distT="0" distB="0" distL="0" distR="0">
                <wp:extent cx="4057650" cy="1905000"/>
                <wp:effectExtent l="9525" t="9525" r="28575" b="28575"/>
                <wp:docPr id="1721" name="Group 1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7650" cy="1905000"/>
                          <a:chOff x="1248" y="2100"/>
                          <a:chExt cx="6390" cy="3000"/>
                        </a:xfrm>
                      </wpg:grpSpPr>
                      <wps:wsp>
                        <wps:cNvPr id="1722" name="Oval 1238"/>
                        <wps:cNvSpPr>
                          <a:spLocks noChangeArrowheads="1"/>
                        </wps:cNvSpPr>
                        <wps:spPr bwMode="auto">
                          <a:xfrm>
                            <a:off x="3200" y="260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192BAD" w:rsidRPr="00151E0C" w:rsidRDefault="00192BAD" w:rsidP="009F6251">
                              <w:pPr>
                                <w:jc w:val="center"/>
                                <w:rPr>
                                  <w:b/>
                                  <w:sz w:val="10"/>
                                  <w:szCs w:val="14"/>
                                </w:rPr>
                              </w:pPr>
                              <w:r w:rsidRPr="00151E0C">
                                <w:rPr>
                                  <w:b/>
                                  <w:sz w:val="12"/>
                                  <w:szCs w:val="14"/>
                                </w:rPr>
                                <w:t>architect:8</w:t>
                              </w:r>
                            </w:p>
                          </w:txbxContent>
                        </wps:txbx>
                        <wps:bodyPr rot="0" vert="horz" wrap="square" lIns="0" tIns="45720" rIns="0" bIns="45720" anchor="ctr" anchorCtr="0" upright="1">
                          <a:noAutofit/>
                        </wps:bodyPr>
                      </wps:wsp>
                      <wps:wsp>
                        <wps:cNvPr id="1723" name="Oval 1239"/>
                        <wps:cNvSpPr>
                          <a:spLocks noChangeArrowheads="1"/>
                        </wps:cNvSpPr>
                        <wps:spPr bwMode="auto">
                          <a:xfrm>
                            <a:off x="4678" y="210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192BAD" w:rsidRPr="00151E0C" w:rsidRDefault="00192BAD" w:rsidP="009F6251">
                              <w:pPr>
                                <w:jc w:val="center"/>
                                <w:rPr>
                                  <w:b/>
                                  <w:sz w:val="10"/>
                                  <w:szCs w:val="14"/>
                                </w:rPr>
                              </w:pPr>
                              <w:r w:rsidRPr="00151E0C">
                                <w:rPr>
                                  <w:b/>
                                  <w:sz w:val="12"/>
                                  <w:szCs w:val="14"/>
                                </w:rPr>
                                <w:t>null</w:t>
                              </w:r>
                            </w:p>
                          </w:txbxContent>
                        </wps:txbx>
                        <wps:bodyPr rot="0" vert="horz" wrap="square" lIns="0" tIns="45720" rIns="0" bIns="45720" anchor="ctr" anchorCtr="0" upright="1">
                          <a:noAutofit/>
                        </wps:bodyPr>
                      </wps:wsp>
                      <wps:wsp>
                        <wps:cNvPr id="1724" name="Oval 1240"/>
                        <wps:cNvSpPr>
                          <a:spLocks noChangeArrowheads="1"/>
                        </wps:cNvSpPr>
                        <wps:spPr bwMode="auto">
                          <a:xfrm>
                            <a:off x="2098" y="315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192BAD" w:rsidRPr="00151E0C" w:rsidRDefault="00192BAD" w:rsidP="009F6251">
                              <w:pPr>
                                <w:jc w:val="center"/>
                                <w:rPr>
                                  <w:b/>
                                  <w:sz w:val="10"/>
                                  <w:szCs w:val="14"/>
                                </w:rPr>
                              </w:pPr>
                              <w:r w:rsidRPr="00151E0C">
                                <w:rPr>
                                  <w:b/>
                                  <w:sz w:val="12"/>
                                  <w:szCs w:val="14"/>
                                </w:rPr>
                                <w:t>designer:5</w:t>
                              </w:r>
                            </w:p>
                          </w:txbxContent>
                        </wps:txbx>
                        <wps:bodyPr rot="0" vert="horz" wrap="square" lIns="0" tIns="45720" rIns="0" bIns="45720" anchor="ctr" anchorCtr="0" upright="1">
                          <a:noAutofit/>
                        </wps:bodyPr>
                      </wps:wsp>
                      <wps:wsp>
                        <wps:cNvPr id="1725" name="Oval 1241"/>
                        <wps:cNvSpPr>
                          <a:spLocks noChangeArrowheads="1"/>
                        </wps:cNvSpPr>
                        <wps:spPr bwMode="auto">
                          <a:xfrm>
                            <a:off x="3200" y="338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192BAD" w:rsidRPr="00151E0C" w:rsidRDefault="00192BAD" w:rsidP="009F6251">
                              <w:pPr>
                                <w:jc w:val="center"/>
                                <w:rPr>
                                  <w:b/>
                                  <w:sz w:val="10"/>
                                  <w:szCs w:val="14"/>
                                </w:rPr>
                              </w:pPr>
                              <w:r w:rsidRPr="00151E0C">
                                <w:rPr>
                                  <w:b/>
                                  <w:sz w:val="12"/>
                                  <w:szCs w:val="14"/>
                                </w:rPr>
                                <w:t>engineer:1</w:t>
                              </w:r>
                            </w:p>
                          </w:txbxContent>
                        </wps:txbx>
                        <wps:bodyPr rot="0" vert="horz" wrap="square" lIns="0" tIns="45720" rIns="0" bIns="45720" anchor="ctr" anchorCtr="0" upright="1">
                          <a:noAutofit/>
                        </wps:bodyPr>
                      </wps:wsp>
                      <wps:wsp>
                        <wps:cNvPr id="1726" name="Oval 1242"/>
                        <wps:cNvSpPr>
                          <a:spLocks noChangeArrowheads="1"/>
                        </wps:cNvSpPr>
                        <wps:spPr bwMode="auto">
                          <a:xfrm>
                            <a:off x="4340" y="360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192BAD" w:rsidRPr="00151E0C" w:rsidRDefault="00192BAD" w:rsidP="009F6251">
                              <w:pPr>
                                <w:jc w:val="center"/>
                                <w:rPr>
                                  <w:b/>
                                  <w:sz w:val="10"/>
                                  <w:szCs w:val="14"/>
                                </w:rPr>
                              </w:pPr>
                              <w:r w:rsidRPr="00151E0C">
                                <w:rPr>
                                  <w:b/>
                                  <w:sz w:val="12"/>
                                  <w:szCs w:val="14"/>
                                </w:rPr>
                                <w:t>analyst:1</w:t>
                              </w:r>
                            </w:p>
                          </w:txbxContent>
                        </wps:txbx>
                        <wps:bodyPr rot="0" vert="horz" wrap="square" lIns="0" tIns="45720" rIns="0" bIns="45720" anchor="ctr" anchorCtr="0" upright="1">
                          <a:noAutofit/>
                        </wps:bodyPr>
                      </wps:wsp>
                      <wps:wsp>
                        <wps:cNvPr id="1727" name="Oval 1243"/>
                        <wps:cNvSpPr>
                          <a:spLocks noChangeArrowheads="1"/>
                        </wps:cNvSpPr>
                        <wps:spPr bwMode="auto">
                          <a:xfrm>
                            <a:off x="6058" y="315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192BAD" w:rsidRPr="00151E0C" w:rsidRDefault="00192BAD" w:rsidP="009F6251">
                              <w:pPr>
                                <w:jc w:val="center"/>
                                <w:rPr>
                                  <w:b/>
                                  <w:sz w:val="10"/>
                                  <w:szCs w:val="14"/>
                                </w:rPr>
                              </w:pPr>
                              <w:r>
                                <w:rPr>
                                  <w:b/>
                                  <w:sz w:val="12"/>
                                  <w:szCs w:val="14"/>
                                </w:rPr>
                                <w:t>designer:2</w:t>
                              </w:r>
                            </w:p>
                          </w:txbxContent>
                        </wps:txbx>
                        <wps:bodyPr rot="0" vert="horz" wrap="square" lIns="0" tIns="45720" rIns="0" bIns="45720" anchor="ctr" anchorCtr="0" upright="1">
                          <a:noAutofit/>
                        </wps:bodyPr>
                      </wps:wsp>
                      <wps:wsp>
                        <wps:cNvPr id="1728" name="AutoShape 1244"/>
                        <wps:cNvCnPr>
                          <a:cxnSpLocks noChangeShapeType="1"/>
                        </wps:cNvCnPr>
                        <wps:spPr bwMode="auto">
                          <a:xfrm flipH="1" flipV="1">
                            <a:off x="3991" y="2890"/>
                            <a:ext cx="687" cy="71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29" name="AutoShape 1245"/>
                        <wps:cNvCnPr>
                          <a:cxnSpLocks noChangeShapeType="1"/>
                        </wps:cNvCnPr>
                        <wps:spPr bwMode="auto">
                          <a:xfrm>
                            <a:off x="2930" y="3300"/>
                            <a:ext cx="3128" cy="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30" name="AutoShape 1246"/>
                        <wps:cNvCnPr>
                          <a:cxnSpLocks noChangeShapeType="1"/>
                        </wps:cNvCnPr>
                        <wps:spPr bwMode="auto">
                          <a:xfrm flipV="1">
                            <a:off x="3601" y="2960"/>
                            <a:ext cx="0"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1" name="AutoShape 1247"/>
                        <wps:cNvCnPr>
                          <a:cxnSpLocks noChangeShapeType="1"/>
                        </wps:cNvCnPr>
                        <wps:spPr bwMode="auto">
                          <a:xfrm flipV="1">
                            <a:off x="2510" y="2810"/>
                            <a:ext cx="690" cy="34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2" name="AutoShape 1248"/>
                        <wps:cNvCnPr>
                          <a:cxnSpLocks noChangeShapeType="1"/>
                        </wps:cNvCnPr>
                        <wps:spPr bwMode="auto">
                          <a:xfrm flipV="1">
                            <a:off x="3760" y="2260"/>
                            <a:ext cx="918" cy="34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3" name="AutoShape 1249"/>
                        <wps:cNvCnPr>
                          <a:cxnSpLocks noChangeShapeType="1"/>
                        </wps:cNvCnPr>
                        <wps:spPr bwMode="auto">
                          <a:xfrm flipH="1" flipV="1">
                            <a:off x="5471" y="2380"/>
                            <a:ext cx="969" cy="77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4" name="Oval 1250"/>
                        <wps:cNvSpPr>
                          <a:spLocks noChangeArrowheads="1"/>
                        </wps:cNvSpPr>
                        <wps:spPr bwMode="auto">
                          <a:xfrm>
                            <a:off x="1248" y="391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192BAD" w:rsidRPr="00151E0C" w:rsidRDefault="00192BAD" w:rsidP="009F6251">
                              <w:pPr>
                                <w:jc w:val="center"/>
                                <w:rPr>
                                  <w:b/>
                                  <w:sz w:val="10"/>
                                  <w:szCs w:val="14"/>
                                </w:rPr>
                              </w:pPr>
                              <w:r w:rsidRPr="00151E0C">
                                <w:rPr>
                                  <w:b/>
                                  <w:sz w:val="12"/>
                                  <w:szCs w:val="14"/>
                                </w:rPr>
                                <w:t>engineer:3</w:t>
                              </w:r>
                            </w:p>
                          </w:txbxContent>
                        </wps:txbx>
                        <wps:bodyPr rot="0" vert="horz" wrap="square" lIns="0" tIns="45720" rIns="0" bIns="45720" anchor="ctr" anchorCtr="0" upright="1">
                          <a:noAutofit/>
                        </wps:bodyPr>
                      </wps:wsp>
                      <wps:wsp>
                        <wps:cNvPr id="1735" name="AutoShape 1251"/>
                        <wps:cNvCnPr>
                          <a:cxnSpLocks noChangeShapeType="1"/>
                        </wps:cNvCnPr>
                        <wps:spPr bwMode="auto">
                          <a:xfrm flipV="1">
                            <a:off x="1649" y="3450"/>
                            <a:ext cx="532" cy="46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6" name="Oval 1252"/>
                        <wps:cNvSpPr>
                          <a:spLocks noChangeArrowheads="1"/>
                        </wps:cNvSpPr>
                        <wps:spPr bwMode="auto">
                          <a:xfrm>
                            <a:off x="1248" y="469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192BAD" w:rsidRPr="00151E0C" w:rsidRDefault="00192BAD" w:rsidP="009F6251">
                              <w:pPr>
                                <w:jc w:val="center"/>
                                <w:rPr>
                                  <w:b/>
                                  <w:sz w:val="10"/>
                                  <w:szCs w:val="14"/>
                                </w:rPr>
                              </w:pPr>
                              <w:r w:rsidRPr="00151E0C">
                                <w:rPr>
                                  <w:b/>
                                  <w:sz w:val="12"/>
                                  <w:szCs w:val="14"/>
                                </w:rPr>
                                <w:t>analyst:1</w:t>
                              </w:r>
                            </w:p>
                          </w:txbxContent>
                        </wps:txbx>
                        <wps:bodyPr rot="0" vert="horz" wrap="square" lIns="0" tIns="45720" rIns="0" bIns="45720" anchor="ctr" anchorCtr="0" upright="1">
                          <a:noAutofit/>
                        </wps:bodyPr>
                      </wps:wsp>
                      <wps:wsp>
                        <wps:cNvPr id="1737" name="AutoShape 1253"/>
                        <wps:cNvCnPr>
                          <a:cxnSpLocks noChangeShapeType="1"/>
                        </wps:cNvCnPr>
                        <wps:spPr bwMode="auto">
                          <a:xfrm flipV="1">
                            <a:off x="1649" y="4270"/>
                            <a:ext cx="0"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8" name="Oval 1254"/>
                        <wps:cNvSpPr>
                          <a:spLocks noChangeArrowheads="1"/>
                        </wps:cNvSpPr>
                        <wps:spPr bwMode="auto">
                          <a:xfrm>
                            <a:off x="3200" y="416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192BAD" w:rsidRPr="00151E0C" w:rsidRDefault="00192BAD" w:rsidP="009F6251">
                              <w:pPr>
                                <w:jc w:val="center"/>
                                <w:rPr>
                                  <w:b/>
                                  <w:sz w:val="10"/>
                                  <w:szCs w:val="14"/>
                                </w:rPr>
                              </w:pPr>
                              <w:r w:rsidRPr="00151E0C">
                                <w:rPr>
                                  <w:b/>
                                  <w:sz w:val="12"/>
                                  <w:szCs w:val="14"/>
                                </w:rPr>
                                <w:t>analyst:1</w:t>
                              </w:r>
                            </w:p>
                          </w:txbxContent>
                        </wps:txbx>
                        <wps:bodyPr rot="0" vert="horz" wrap="square" lIns="0" tIns="45720" rIns="0" bIns="45720" anchor="ctr" anchorCtr="0" upright="1">
                          <a:noAutofit/>
                        </wps:bodyPr>
                      </wps:wsp>
                      <wps:wsp>
                        <wps:cNvPr id="1739" name="AutoShape 1255"/>
                        <wps:cNvCnPr>
                          <a:cxnSpLocks noChangeShapeType="1"/>
                        </wps:cNvCnPr>
                        <wps:spPr bwMode="auto">
                          <a:xfrm flipV="1">
                            <a:off x="3601" y="3740"/>
                            <a:ext cx="0"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40" name="Oval 1256"/>
                        <wps:cNvSpPr>
                          <a:spLocks noChangeArrowheads="1"/>
                        </wps:cNvSpPr>
                        <wps:spPr bwMode="auto">
                          <a:xfrm>
                            <a:off x="2288" y="391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192BAD" w:rsidRPr="00151E0C" w:rsidRDefault="00192BAD" w:rsidP="009F6251">
                              <w:pPr>
                                <w:jc w:val="center"/>
                                <w:rPr>
                                  <w:b/>
                                  <w:sz w:val="10"/>
                                  <w:szCs w:val="14"/>
                                </w:rPr>
                              </w:pPr>
                              <w:r w:rsidRPr="00151E0C">
                                <w:rPr>
                                  <w:b/>
                                  <w:sz w:val="12"/>
                                  <w:szCs w:val="14"/>
                                </w:rPr>
                                <w:t>analyst:1</w:t>
                              </w:r>
                            </w:p>
                          </w:txbxContent>
                        </wps:txbx>
                        <wps:bodyPr rot="0" vert="horz" wrap="square" lIns="0" tIns="45720" rIns="0" bIns="45720" anchor="ctr" anchorCtr="0" upright="1">
                          <a:noAutofit/>
                        </wps:bodyPr>
                      </wps:wsp>
                      <wps:wsp>
                        <wps:cNvPr id="1741" name="AutoShape 1257"/>
                        <wps:cNvCnPr>
                          <a:cxnSpLocks noChangeShapeType="1"/>
                        </wps:cNvCnPr>
                        <wps:spPr bwMode="auto">
                          <a:xfrm flipH="1" flipV="1">
                            <a:off x="2510" y="3510"/>
                            <a:ext cx="179" cy="40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42" name="Oval 1258"/>
                        <wps:cNvSpPr>
                          <a:spLocks noChangeArrowheads="1"/>
                        </wps:cNvSpPr>
                        <wps:spPr bwMode="auto">
                          <a:xfrm>
                            <a:off x="3828" y="474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192BAD" w:rsidRPr="00151E0C" w:rsidRDefault="00192BAD" w:rsidP="009F6251">
                              <w:pPr>
                                <w:jc w:val="center"/>
                                <w:rPr>
                                  <w:b/>
                                  <w:sz w:val="10"/>
                                  <w:szCs w:val="14"/>
                                </w:rPr>
                              </w:pPr>
                              <w:r w:rsidRPr="00151E0C">
                                <w:rPr>
                                  <w:b/>
                                  <w:sz w:val="12"/>
                                  <w:szCs w:val="14"/>
                                </w:rPr>
                                <w:t>professor:1</w:t>
                              </w:r>
                            </w:p>
                          </w:txbxContent>
                        </wps:txbx>
                        <wps:bodyPr rot="0" vert="horz" wrap="square" lIns="0" tIns="45720" rIns="0" bIns="45720" anchor="ctr" anchorCtr="0" upright="1">
                          <a:noAutofit/>
                        </wps:bodyPr>
                      </wps:wsp>
                      <wps:wsp>
                        <wps:cNvPr id="1743" name="AutoShape 1259"/>
                        <wps:cNvCnPr>
                          <a:cxnSpLocks noChangeShapeType="1"/>
                        </wps:cNvCnPr>
                        <wps:spPr bwMode="auto">
                          <a:xfrm flipH="1" flipV="1">
                            <a:off x="3602" y="4520"/>
                            <a:ext cx="628" cy="2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44" name="Oval 1260"/>
                        <wps:cNvSpPr>
                          <a:spLocks noChangeArrowheads="1"/>
                        </wps:cNvSpPr>
                        <wps:spPr bwMode="auto">
                          <a:xfrm>
                            <a:off x="4548" y="418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192BAD" w:rsidRPr="00151E0C" w:rsidRDefault="00192BAD" w:rsidP="009F6251">
                              <w:pPr>
                                <w:jc w:val="center"/>
                                <w:rPr>
                                  <w:b/>
                                  <w:sz w:val="10"/>
                                  <w:szCs w:val="14"/>
                                </w:rPr>
                              </w:pPr>
                              <w:r w:rsidRPr="00151E0C">
                                <w:rPr>
                                  <w:b/>
                                  <w:sz w:val="12"/>
                                  <w:szCs w:val="14"/>
                                </w:rPr>
                                <w:t>professor:1</w:t>
                              </w:r>
                            </w:p>
                          </w:txbxContent>
                        </wps:txbx>
                        <wps:bodyPr rot="0" vert="horz" wrap="square" lIns="0" tIns="45720" rIns="0" bIns="45720" anchor="ctr" anchorCtr="0" upright="1">
                          <a:noAutofit/>
                        </wps:bodyPr>
                      </wps:wsp>
                      <wps:wsp>
                        <wps:cNvPr id="1745" name="AutoShape 1261"/>
                        <wps:cNvCnPr>
                          <a:cxnSpLocks noChangeShapeType="1"/>
                        </wps:cNvCnPr>
                        <wps:spPr bwMode="auto">
                          <a:xfrm flipH="1" flipV="1">
                            <a:off x="4843" y="3960"/>
                            <a:ext cx="107" cy="2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46" name="Oval 1262"/>
                        <wps:cNvSpPr>
                          <a:spLocks noChangeArrowheads="1"/>
                        </wps:cNvSpPr>
                        <wps:spPr bwMode="auto">
                          <a:xfrm>
                            <a:off x="6120" y="391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192BAD" w:rsidRPr="00151E0C" w:rsidRDefault="00192BAD" w:rsidP="009F6251">
                              <w:pPr>
                                <w:jc w:val="center"/>
                                <w:rPr>
                                  <w:b/>
                                  <w:sz w:val="10"/>
                                  <w:szCs w:val="14"/>
                                </w:rPr>
                              </w:pPr>
                              <w:r w:rsidRPr="00151E0C">
                                <w:rPr>
                                  <w:b/>
                                  <w:sz w:val="12"/>
                                  <w:szCs w:val="14"/>
                                </w:rPr>
                                <w:t>engineer:2</w:t>
                              </w:r>
                            </w:p>
                          </w:txbxContent>
                        </wps:txbx>
                        <wps:bodyPr rot="0" vert="horz" wrap="square" lIns="0" tIns="45720" rIns="0" bIns="45720" anchor="ctr" anchorCtr="0" upright="1">
                          <a:noAutofit/>
                        </wps:bodyPr>
                      </wps:wsp>
                      <wps:wsp>
                        <wps:cNvPr id="1747" name="AutoShape 1263"/>
                        <wps:cNvCnPr>
                          <a:cxnSpLocks noChangeShapeType="1"/>
                        </wps:cNvCnPr>
                        <wps:spPr bwMode="auto">
                          <a:xfrm flipV="1">
                            <a:off x="6521" y="3490"/>
                            <a:ext cx="0"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48" name="Oval 1264"/>
                        <wps:cNvSpPr>
                          <a:spLocks noChangeArrowheads="1"/>
                        </wps:cNvSpPr>
                        <wps:spPr bwMode="auto">
                          <a:xfrm>
                            <a:off x="5671" y="469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192BAD" w:rsidRPr="00151E0C" w:rsidRDefault="00192BAD" w:rsidP="009F6251">
                              <w:pPr>
                                <w:jc w:val="center"/>
                                <w:rPr>
                                  <w:b/>
                                  <w:sz w:val="10"/>
                                  <w:szCs w:val="14"/>
                                </w:rPr>
                              </w:pPr>
                              <w:r w:rsidRPr="00151E0C">
                                <w:rPr>
                                  <w:b/>
                                  <w:sz w:val="12"/>
                                  <w:szCs w:val="14"/>
                                </w:rPr>
                                <w:t>analyst:1</w:t>
                              </w:r>
                            </w:p>
                          </w:txbxContent>
                        </wps:txbx>
                        <wps:bodyPr rot="0" vert="horz" wrap="square" lIns="0" tIns="45720" rIns="0" bIns="45720" anchor="ctr" anchorCtr="0" upright="1">
                          <a:noAutofit/>
                        </wps:bodyPr>
                      </wps:wsp>
                      <wps:wsp>
                        <wps:cNvPr id="1749" name="Oval 1265"/>
                        <wps:cNvSpPr>
                          <a:spLocks noChangeArrowheads="1"/>
                        </wps:cNvSpPr>
                        <wps:spPr bwMode="auto">
                          <a:xfrm>
                            <a:off x="6788" y="469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192BAD" w:rsidRPr="00151E0C" w:rsidRDefault="00192BAD" w:rsidP="009F6251">
                              <w:pPr>
                                <w:jc w:val="center"/>
                                <w:rPr>
                                  <w:b/>
                                  <w:sz w:val="10"/>
                                  <w:szCs w:val="14"/>
                                </w:rPr>
                              </w:pPr>
                              <w:r w:rsidRPr="00151E0C">
                                <w:rPr>
                                  <w:b/>
                                  <w:sz w:val="12"/>
                                  <w:szCs w:val="14"/>
                                </w:rPr>
                                <w:t>professor:1</w:t>
                              </w:r>
                            </w:p>
                          </w:txbxContent>
                        </wps:txbx>
                        <wps:bodyPr rot="0" vert="horz" wrap="square" lIns="0" tIns="45720" rIns="0" bIns="45720" anchor="ctr" anchorCtr="0" upright="1">
                          <a:noAutofit/>
                        </wps:bodyPr>
                      </wps:wsp>
                      <wps:wsp>
                        <wps:cNvPr id="1750" name="AutoShape 1266"/>
                        <wps:cNvCnPr>
                          <a:cxnSpLocks noChangeShapeType="1"/>
                        </wps:cNvCnPr>
                        <wps:spPr bwMode="auto">
                          <a:xfrm flipV="1">
                            <a:off x="6058" y="4270"/>
                            <a:ext cx="282"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51" name="AutoShape 1267"/>
                        <wps:cNvCnPr>
                          <a:cxnSpLocks noChangeShapeType="1"/>
                        </wps:cNvCnPr>
                        <wps:spPr bwMode="auto">
                          <a:xfrm flipH="1" flipV="1">
                            <a:off x="6788" y="4270"/>
                            <a:ext cx="422"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52" name="AutoShape 1268"/>
                        <wps:cNvCnPr>
                          <a:cxnSpLocks noChangeShapeType="1"/>
                        </wps:cNvCnPr>
                        <wps:spPr bwMode="auto">
                          <a:xfrm flipV="1">
                            <a:off x="1930" y="3600"/>
                            <a:ext cx="1270" cy="36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3" name="AutoShape 1269"/>
                        <wps:cNvCnPr>
                          <a:cxnSpLocks noChangeShapeType="1"/>
                        </wps:cNvCnPr>
                        <wps:spPr bwMode="auto">
                          <a:xfrm flipV="1">
                            <a:off x="2000" y="4180"/>
                            <a:ext cx="400" cy="56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4" name="AutoShape 1270"/>
                        <wps:cNvCnPr>
                          <a:cxnSpLocks noChangeShapeType="1"/>
                        </wps:cNvCnPr>
                        <wps:spPr bwMode="auto">
                          <a:xfrm>
                            <a:off x="2850" y="4270"/>
                            <a:ext cx="350" cy="8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5" name="AutoShape 1271"/>
                        <wps:cNvCnPr>
                          <a:cxnSpLocks noChangeShapeType="1"/>
                        </wps:cNvCnPr>
                        <wps:spPr bwMode="auto">
                          <a:xfrm flipV="1">
                            <a:off x="3930" y="3830"/>
                            <a:ext cx="410" cy="35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6" name="AutoShape 1272"/>
                        <wps:cNvCnPr>
                          <a:cxnSpLocks noChangeShapeType="1"/>
                        </wps:cNvCnPr>
                        <wps:spPr bwMode="auto">
                          <a:xfrm>
                            <a:off x="5190" y="3740"/>
                            <a:ext cx="680" cy="100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7" name="AutoShape 1273"/>
                        <wps:cNvCnPr>
                          <a:cxnSpLocks noChangeShapeType="1"/>
                        </wps:cNvCnPr>
                        <wps:spPr bwMode="auto">
                          <a:xfrm>
                            <a:off x="5398" y="4350"/>
                            <a:ext cx="1510" cy="39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8" name="AutoShape 1274"/>
                        <wps:cNvCnPr>
                          <a:cxnSpLocks noChangeShapeType="1"/>
                        </wps:cNvCnPr>
                        <wps:spPr bwMode="auto">
                          <a:xfrm>
                            <a:off x="3991" y="3450"/>
                            <a:ext cx="2129" cy="600"/>
                          </a:xfrm>
                          <a:prstGeom prst="curvedConnector3">
                            <a:avLst>
                              <a:gd name="adj1" fmla="val 69236"/>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9" name="AutoShape 1275"/>
                        <wps:cNvCnPr>
                          <a:cxnSpLocks noChangeShapeType="1"/>
                        </wps:cNvCnPr>
                        <wps:spPr bwMode="auto">
                          <a:xfrm flipV="1">
                            <a:off x="4420" y="4540"/>
                            <a:ext cx="530" cy="20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g:wgp>
                  </a:graphicData>
                </a:graphic>
              </wp:inline>
            </w:drawing>
          </mc:Choice>
          <mc:Fallback>
            <w:pict>
              <v:group id="Group 1237" o:spid="_x0000_s1036" style="width:319.5pt;height:150pt;mso-position-horizontal-relative:char;mso-position-vertical-relative:line" coordorigin="1248,2100" coordsize="6390,3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">
                <v:oval id="Oval 1238" o:spid="_x0000_s1037" style="position:absolute;left:3200;top:260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A3MMA&#10;AADdAAAADwAAAGRycy9kb3ducmV2LnhtbERPTWvCQBC9C/0PyxS86abBakldRQRBqwhaxes0Oyah&#10;2dmYXTX+e1cQvM3jfc5w3JhSXKh2hWUFH90IBHFqdcGZgt3vrPMFwnlkjaVlUnAjB+PRW2uIibZX&#10;3tBl6zMRQtglqCD3vkqkdGlOBl3XVsSBO9raoA+wzqSu8RrCTSnjKOpLgwWHhhwrmuaU/m/PRsHf&#10;orTLbH9o1j8n+TnZ0bGXrqRS7fdm8g3CU+Nf4qd7rsP8QRzD45twgh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YA3MMAAADdAAAADwAAAAAAAAAAAAAAAACYAgAAZHJzL2Rv&#10;d25yZXYueG1sUEsFBgAAAAAEAAQA9QAAAIgDAAAAAA==&#10;">
                  <v:shadow on="t"/>
                  <v:textbox inset="0,,0">
                    <w:txbxContent>
                      <w:p w:rsidR="00192BAD" w:rsidRPr="00151E0C" w:rsidRDefault="00192BAD" w:rsidP="009F6251">
                        <w:pPr>
                          <w:jc w:val="center"/>
                          <w:rPr>
                            <w:b/>
                            <w:sz w:val="10"/>
                            <w:szCs w:val="14"/>
                          </w:rPr>
                        </w:pPr>
                        <w:r w:rsidRPr="00151E0C">
                          <w:rPr>
                            <w:b/>
                            <w:sz w:val="12"/>
                            <w:szCs w:val="14"/>
                          </w:rPr>
                          <w:t>architect:8</w:t>
                        </w:r>
                      </w:p>
                    </w:txbxContent>
                  </v:textbox>
                </v:oval>
                <v:oval id="Oval 1239" o:spid="_x0000_s1038" style="position:absolute;left:4678;top:210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lR8QA&#10;AADdAAAADwAAAGRycy9kb3ducmV2LnhtbERP22rCQBB9L/Qflin4Vje1WiV1IyIUtIpgtPR1mp1c&#10;aHY2ZldN/94VhL7N4VxnOutMLc7Uusqygpd+BII4s7riQsFh//E8AeE8ssbaMin4Iwez5PFhirG2&#10;F97ROfWFCCHsYlRQet/EUrqsJIOubxviwOW2NegDbAupW7yEcFPLQRS9SYMVh4YSG1qUlP2mJ6Pg&#10;Z1XbdfH13W0/j3I0P1A+zDZSqd5TN38H4anz/+K7e6nD/PHgFW7fhBNkc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6pUfEAAAA3QAAAA8AAAAAAAAAAAAAAAAAmAIAAGRycy9k&#10;b3ducmV2LnhtbFBLBQYAAAAABAAEAPUAAACJAwAAAAA=&#10;">
                  <v:shadow on="t"/>
                  <v:textbox inset="0,,0">
                    <w:txbxContent>
                      <w:p w:rsidR="00192BAD" w:rsidRPr="00151E0C" w:rsidRDefault="00192BAD" w:rsidP="009F6251">
                        <w:pPr>
                          <w:jc w:val="center"/>
                          <w:rPr>
                            <w:b/>
                            <w:sz w:val="10"/>
                            <w:szCs w:val="14"/>
                          </w:rPr>
                        </w:pPr>
                        <w:r w:rsidRPr="00151E0C">
                          <w:rPr>
                            <w:b/>
                            <w:sz w:val="12"/>
                            <w:szCs w:val="14"/>
                          </w:rPr>
                          <w:t>null</w:t>
                        </w:r>
                      </w:p>
                    </w:txbxContent>
                  </v:textbox>
                </v:oval>
                <v:oval id="Oval 1240" o:spid="_x0000_s1039" style="position:absolute;left:2098;top:315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9M8QA&#10;AADdAAAADwAAAGRycy9kb3ducmV2LnhtbERPTWvCQBC9C/0PyxS8NZuGtJXoKlIQtEqhqeJ1mh2T&#10;0OxszK4a/71bKHibx/ucyaw3jThT52rLCp6jGARxYXXNpYLt9+JpBMJ5ZI2NZVJwJQez6cNggpm2&#10;F/6ic+5LEULYZaig8r7NpHRFRQZdZFviwB1sZ9AH2JVSd3gJ4aaRSRy/SoM1h4YKW3qvqPjNT0bB&#10;z6qx63K37z8/jvJlvqVDWmykUsPHfj4G4an3d/G/e6nD/Lckhb9vwgl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TPTPEAAAA3QAAAA8AAAAAAAAAAAAAAAAAmAIAAGRycy9k&#10;b3ducmV2LnhtbFBLBQYAAAAABAAEAPUAAACJAwAAAAA=&#10;">
                  <v:shadow on="t"/>
                  <v:textbox inset="0,,0">
                    <w:txbxContent>
                      <w:p w:rsidR="00192BAD" w:rsidRPr="00151E0C" w:rsidRDefault="00192BAD" w:rsidP="009F6251">
                        <w:pPr>
                          <w:jc w:val="center"/>
                          <w:rPr>
                            <w:b/>
                            <w:sz w:val="10"/>
                            <w:szCs w:val="14"/>
                          </w:rPr>
                        </w:pPr>
                        <w:r w:rsidRPr="00151E0C">
                          <w:rPr>
                            <w:b/>
                            <w:sz w:val="12"/>
                            <w:szCs w:val="14"/>
                          </w:rPr>
                          <w:t>designer:5</w:t>
                        </w:r>
                      </w:p>
                    </w:txbxContent>
                  </v:textbox>
                </v:oval>
                <v:oval id="Oval 1241" o:spid="_x0000_s1040" style="position:absolute;left:3200;top:338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YqMQA&#10;AADdAAAADwAAAGRycy9kb3ducmV2LnhtbERPTWvCQBC9C/6HZQRvulFqLalrCEKhtlKoWnods2MS&#10;zM6m2W2S/nu3IHibx/ucVdKbSrTUuNKygtk0AkGcWV1yruB4eJk8gXAeWWNlmRT8kYNkPRysMNa2&#10;409q9z4XIYRdjAoK7+tYSpcVZNBNbU0cuLNtDPoAm1zqBrsQbio5j6JHabDk0FBgTZuCssv+1yg4&#10;bSv7nn999x9vP3KRHun8kO2kUuNRnz6D8NT7u/jmftVh/nK+gP9vwgl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fmKjEAAAA3QAAAA8AAAAAAAAAAAAAAAAAmAIAAGRycy9k&#10;b3ducmV2LnhtbFBLBQYAAAAABAAEAPUAAACJAwAAAAA=&#10;">
                  <v:shadow on="t"/>
                  <v:textbox inset="0,,0">
                    <w:txbxContent>
                      <w:p w:rsidR="00192BAD" w:rsidRPr="00151E0C" w:rsidRDefault="00192BAD" w:rsidP="009F6251">
                        <w:pPr>
                          <w:jc w:val="center"/>
                          <w:rPr>
                            <w:b/>
                            <w:sz w:val="10"/>
                            <w:szCs w:val="14"/>
                          </w:rPr>
                        </w:pPr>
                        <w:r w:rsidRPr="00151E0C">
                          <w:rPr>
                            <w:b/>
                            <w:sz w:val="12"/>
                            <w:szCs w:val="14"/>
                          </w:rPr>
                          <w:t>engineer:1</w:t>
                        </w:r>
                      </w:p>
                    </w:txbxContent>
                  </v:textbox>
                </v:oval>
                <v:oval id="Oval 1242" o:spid="_x0000_s1041" style="position:absolute;left:4340;top:360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G38QA&#10;AADdAAAADwAAAGRycy9kb3ducmV2LnhtbERPTWvCQBC9F/wPywjedKO0saSuIQiF2kqhaul1zI5J&#10;MDubZrcm/ntXEHqbx/ucRdqbWpypdZVlBdNJBII4t7riQsF+9zp+BuE8ssbaMim4kIN0OXhYYKJt&#10;x1903vpChBB2CSoovW8SKV1ekkE3sQ1x4I62NegDbAupW+xCuKnlLIpiabDi0FBiQ6uS8tP2zyg4&#10;rGv7UXz/9J/vv/Ip29PxMd9IpUbDPnsB4an3/+K7+02H+fNZDLdvwgl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NBt/EAAAA3QAAAA8AAAAAAAAAAAAAAAAAmAIAAGRycy9k&#10;b3ducmV2LnhtbFBLBQYAAAAABAAEAPUAAACJAwAAAAA=&#10;">
                  <v:shadow on="t"/>
                  <v:textbox inset="0,,0">
                    <w:txbxContent>
                      <w:p w:rsidR="00192BAD" w:rsidRPr="00151E0C" w:rsidRDefault="00192BAD" w:rsidP="009F6251">
                        <w:pPr>
                          <w:jc w:val="center"/>
                          <w:rPr>
                            <w:b/>
                            <w:sz w:val="10"/>
                            <w:szCs w:val="14"/>
                          </w:rPr>
                        </w:pPr>
                        <w:r w:rsidRPr="00151E0C">
                          <w:rPr>
                            <w:b/>
                            <w:sz w:val="12"/>
                            <w:szCs w:val="14"/>
                          </w:rPr>
                          <w:t>analyst:1</w:t>
                        </w:r>
                      </w:p>
                    </w:txbxContent>
                  </v:textbox>
                </v:oval>
                <v:oval id="Oval 1243" o:spid="_x0000_s1042" style="position:absolute;left:6058;top:315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jRMQA&#10;AADdAAAADwAAAGRycy9kb3ducmV2LnhtbERP22rCQBB9L/gPywh9qxvFNhJdQxAEe6HgDV/H7JgE&#10;s7MxuzXp33cLhb7N4VxnkfamFndqXWVZwXgUgSDOra64UHDYr59mIJxH1lhbJgXf5CBdDh4WmGjb&#10;8ZbuO1+IEMIuQQWl900ipctLMuhGtiEO3MW2Bn2AbSF1i10IN7WcRNGLNFhxaCixoVVJ+XX3ZRSc&#10;X2v7XhxP/efbTT5nB7pM8w+p1OOwz+YgPPX+X/zn3ugwP57E8PtNO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Bo0TEAAAA3QAAAA8AAAAAAAAAAAAAAAAAmAIAAGRycy9k&#10;b3ducmV2LnhtbFBLBQYAAAAABAAEAPUAAACJAwAAAAA=&#10;">
                  <v:shadow on="t"/>
                  <v:textbox inset="0,,0">
                    <w:txbxContent>
                      <w:p w:rsidR="00192BAD" w:rsidRPr="00151E0C" w:rsidRDefault="00192BAD" w:rsidP="009F6251">
                        <w:pPr>
                          <w:jc w:val="center"/>
                          <w:rPr>
                            <w:b/>
                            <w:sz w:val="10"/>
                            <w:szCs w:val="14"/>
                          </w:rPr>
                        </w:pPr>
                        <w:r>
                          <w:rPr>
                            <w:b/>
                            <w:sz w:val="12"/>
                            <w:szCs w:val="14"/>
                          </w:rPr>
                          <w:t>designer:2</w:t>
                        </w:r>
                      </w:p>
                    </w:txbxContent>
                  </v:textbox>
                </v:oval>
                <v:shapetype id="_x0000_t32" coordsize="21600,21600" o:spt="32" o:oned="t" path="m,l21600,21600e" filled="f">
                  <v:path arrowok="t" fillok="f" o:connecttype="none"/>
                  <o:lock v:ext="edit" shapetype="t"/>
                </v:shapetype>
                <v:shape id="AutoShape 1244" o:spid="_x0000_s1043" type="#_x0000_t32" style="position:absolute;left:3991;top:2890;width:687;height:7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3wycYAAADdAAAADwAAAGRycy9kb3ducmV2LnhtbESPQWvCQBCF7wX/wzJCb3WjB1uiq4gY&#10;KEKRRg96G7NjEs3OhuxW0/76zqHQ2zzmfW/ezJe9a9SdulB7NjAeJaCIC29rLg0c9tnLG6gQkS02&#10;nsnANwVYLgZPc0ytf/An3fNYKgnhkKKBKsY21ToUFTkMI98Sy+7iO4dRZFdq2+FDwl2jJ0ky1Q5r&#10;lgsVtrSuqLjlX87AMYztLtsV2aa8XPOt4KePn7Mxz8N+NQMVqY//5j/63Ur914nUlW9kBL3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t8MnGAAAA3QAAAA8AAAAAAAAA&#10;AAAAAAAAoQIAAGRycy9kb3ducmV2LnhtbFBLBQYAAAAABAAEAPkAAACUAwAAAAA=&#10;" strokeweight=".25pt">
                  <v:stroke endarrow="block" endarrowwidth="narrow"/>
                </v:shape>
                <v:shape id="AutoShape 1245" o:spid="_x0000_s1044" type="#_x0000_t32" style="position:absolute;left:2930;top:3300;width:31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WU2MUAAADdAAAADwAAAGRycy9kb3ducmV2LnhtbERPTWvCQBC9F/wPyxR6q5t6sDa6SjGR&#10;SipSowePQ3aaBLOzIbs18d+7hUJv83ifs1gNphFX6lxtWcHLOAJBXFhdc6ngdNw8z0A4j6yxsUwK&#10;buRgtRw9LDDWtucDXXNfihDCLkYFlfdtLKUrKjLoxrYlDty37Qz6ALtS6g77EG4aOYmiqTRYc2io&#10;sKV1RcUl/zEKku0572fZPs2+PtNdlg7JYf2RKPX0OLzPQXga/L/4z73VYf7r5A1+vwkn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WU2MUAAADdAAAADwAAAAAAAAAA&#10;AAAAAAChAgAAZHJzL2Rvd25yZXYueG1sUEsFBgAAAAAEAAQA+QAAAJMDAAAAAA==&#10;" strokeweight=".25pt">
                  <v:stroke dashstyle="dash" endarrow="block" endarrowwidth="narrow"/>
                </v:shape>
                <v:shape id="AutoShape 1246" o:spid="_x0000_s1045" type="#_x0000_t32" style="position:absolute;left:3601;top:2960;width:0;height:4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mSScUAAADdAAAADwAAAGRycy9kb3ducmV2LnhtbESP0WoCMRBF3wv9hzAF32q2FWxZjVIs&#10;RZFS6rYfMCbjZnEzWTaprn/feRB8m+HeuffMfDmEVp2oT01kA0/jAhSxja7h2sDvz8fjK6iUkR22&#10;kcnAhRIsF/d3cyxdPPOOTlWulYRwKtGAz7krtU7WU8A0jh2xaIfYB8yy9rV2PZ4lPLT6uSimOmDD&#10;0uCxo5Une6z+goFs33cTPnzZzy2vj/vvqvGoV8aMHoa3GahMQ76Zr9cbJ/gvE+GXb2QEv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XmSScUAAADdAAAADwAAAAAAAAAA&#10;AAAAAAChAgAAZHJzL2Rvd25yZXYueG1sUEsFBgAAAAAEAAQA+QAAAJMDAAAAAA==&#10;" strokeweight=".25pt">
                  <v:stroke endarrow="block" endarrowwidth="narrow"/>
                </v:shape>
                <v:shape id="AutoShape 1247" o:spid="_x0000_s1046" type="#_x0000_t32" style="position:absolute;left:2510;top:2810;width:690;height:3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U30sIAAADdAAAADwAAAGRycy9kb3ducmV2LnhtbERP22oCMRB9L/gPYYS+1awVWlmNIkqx&#10;SBFd/YAxGTeLm8myibr+fVMQ+jaHc53pvHO1uFEbKs8KhoMMBLH2puJSwfHw9TYGESKywdozKXhQ&#10;gPms9zLF3Pg77+lWxFKkEA45KrAxNrmUQVtyGAa+IU7c2bcOY4JtKU2L9xTuavmeZR/SYcWpwWJD&#10;S0v6UlydgqhX+xGft/pnw+vLaVdUFuVSqdd+t5iAiNTFf/HT/W3S/M/REP6+SSfI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jU30sIAAADdAAAADwAAAAAAAAAAAAAA&#10;AAChAgAAZHJzL2Rvd25yZXYueG1sUEsFBgAAAAAEAAQA+QAAAJADAAAAAA==&#10;" strokeweight=".25pt">
                  <v:stroke endarrow="block" endarrowwidth="narrow"/>
                </v:shape>
                <v:shape id="AutoShape 1248" o:spid="_x0000_s1047" type="#_x0000_t32" style="position:absolute;left:3760;top:2260;width:918;height:3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eppcIAAADdAAAADwAAAGRycy9kb3ducmV2LnhtbERP22oCMRB9L/gPYQTfarYKtmyNUhRR&#10;REpd/YBpMm4WN5NlE3X9eyMU+jaHc53pvHO1uFIbKs8K3oYZCGLtTcWlguNh9foBIkRkg7VnUnCn&#10;APNZ72WKufE33tO1iKVIIRxyVGBjbHIpg7bkMAx9Q5y4k28dxgTbUpoWbync1XKUZRPpsOLUYLGh&#10;hSV9Li5OQdTL/ZhP33q35fX596eoLMqFUoN+9/UJIlIX/8V/7o1J89/HI3h+k06Q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eppcIAAADdAAAADwAAAAAAAAAAAAAA&#10;AAChAgAAZHJzL2Rvd25yZXYueG1sUEsFBgAAAAAEAAQA+QAAAJADAAAAAA==&#10;" strokeweight=".25pt">
                  <v:stroke endarrow="block" endarrowwidth="narrow"/>
                </v:shape>
                <v:shape id="AutoShape 1249" o:spid="_x0000_s1048" type="#_x0000_t32" style="position:absolute;left:5471;top:2380;width:969;height:7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D0ZcYAAADdAAAADwAAAGRycy9kb3ducmV2LnhtbESPQWvCQBCF7wX/wzKCt7pRwUrqKiIG&#10;RBBp9GBv0+yYpGZnQ3bV6K93C0JvM7z3vXkznbemEldqXGlZwaAfgSDOrC45V3DYJ+8TEM4ja6ws&#10;k4I7OZjPOm9TjLW98RddU5+LEMIuRgWF93UspcsKMuj6tiYO2sk2Bn1Ym1zqBm8h3FRyGEVjabDk&#10;cKHAmpYFZef0YhQc3UDvkl2WrPLTb7oJ+Pf28aNUr9suPkF4av2/+UWvdaj/MRrB3zdhBD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5Q9GXGAAAA3QAAAA8AAAAAAAAA&#10;AAAAAAAAoQIAAGRycy9kb3ducmV2LnhtbFBLBQYAAAAABAAEAPkAAACUAwAAAAA=&#10;" strokeweight=".25pt">
                  <v:stroke endarrow="block" endarrowwidth="narrow"/>
                </v:shape>
                <v:oval id="Oval 1250" o:spid="_x0000_s1049" style="position:absolute;left:1248;top:391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qr7sMA&#10;AADdAAAADwAAAGRycy9kb3ducmV2LnhtbERP22rCQBB9L/gPywh9qxutVYmuIoJQtRS84euYHZNg&#10;djZmtxr/3hUKvs3hXGc0qU0hrlS53LKCdisCQZxYnXOqYLedfwxAOI+ssbBMCu7kYDJuvI0w1vbG&#10;a7pufCpCCLsYFWTel7GULsnIoGvZkjhwJ1sZ9AFWqdQV3kK4KWQninrSYM6hIcOSZhkl582fUXBc&#10;FHaV7g/17/Iiv6Y7OnWTH6nUe7OeDkF4qv1L/O/+1mF+/7MLz2/CCX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qr7sMAAADdAAAADwAAAAAAAAAAAAAAAACYAgAAZHJzL2Rv&#10;d25yZXYueG1sUEsFBgAAAAAEAAQA9QAAAIgDAAAAAA==&#10;">
                  <v:shadow on="t"/>
                  <v:textbox inset="0,,0">
                    <w:txbxContent>
                      <w:p w:rsidR="00192BAD" w:rsidRPr="00151E0C" w:rsidRDefault="00192BAD" w:rsidP="009F6251">
                        <w:pPr>
                          <w:jc w:val="center"/>
                          <w:rPr>
                            <w:b/>
                            <w:sz w:val="10"/>
                            <w:szCs w:val="14"/>
                          </w:rPr>
                        </w:pPr>
                        <w:r w:rsidRPr="00151E0C">
                          <w:rPr>
                            <w:b/>
                            <w:sz w:val="12"/>
                            <w:szCs w:val="14"/>
                          </w:rPr>
                          <w:t>engineer:3</w:t>
                        </w:r>
                      </w:p>
                    </w:txbxContent>
                  </v:textbox>
                </v:oval>
                <v:shape id="AutoShape 1251" o:spid="_x0000_s1050" type="#_x0000_t32" style="position:absolute;left:1649;top:3450;width:532;height:4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4x0cIAAADdAAAADwAAAGRycy9kb3ducmV2LnhtbERP3WrCMBS+F3yHcITdaepkKp1RxDE2&#10;hojt9gBnybEpNielybR7+2UgeHc+vt+z2vSuERfqQu1ZwXSSgSDW3tRcKfj6fB0vQYSIbLDxTAp+&#10;KcBmPRysMDf+ygVdyliJFMIhRwU2xjaXMmhLDsPEt8SJO/nOYUywq6Tp8JrCXSMfs2wuHdacGiy2&#10;tLOkz+WPUxD1SzHj00HvP/jt/H0sa4typ9TDqN8+g4jUx7v45n43af5i9gT/36QT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4x0cIAAADdAAAADwAAAAAAAAAAAAAA&#10;AAChAgAAZHJzL2Rvd25yZXYueG1sUEsFBgAAAAAEAAQA+QAAAJADAAAAAA==&#10;" strokeweight=".25pt">
                  <v:stroke endarrow="block" endarrowwidth="narrow"/>
                </v:shape>
                <v:oval id="Oval 1252" o:spid="_x0000_s1051" style="position:absolute;left:1248;top:469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QAsQA&#10;AADdAAAADwAAAGRycy9kb3ducmV2LnhtbERP22rCQBB9L/gPywi+1Y21XoiuIoWCrSIYFV/H7JgE&#10;s7NpdtX077sFwbc5nOtM540pxY1qV1hW0OtGIIhTqwvOFOx3n69jEM4jaywtk4JfcjCftV6mGGt7&#10;5y3dEp+JEMIuRgW591UspUtzMui6tiIO3NnWBn2AdSZ1jfcQbkr5FkVDabDg0JBjRR85pZfkahSc&#10;vkq7yg7HZvP9IweLPZ3f07VUqtNuFhMQnhr/FD/cSx3mj/pD+P8mn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kALEAAAA3QAAAA8AAAAAAAAAAAAAAAAAmAIAAGRycy9k&#10;b3ducmV2LnhtbFBLBQYAAAAABAAEAPUAAACJAwAAAAA=&#10;">
                  <v:shadow on="t"/>
                  <v:textbox inset="0,,0">
                    <w:txbxContent>
                      <w:p w:rsidR="00192BAD" w:rsidRPr="00151E0C" w:rsidRDefault="00192BAD" w:rsidP="009F6251">
                        <w:pPr>
                          <w:jc w:val="center"/>
                          <w:rPr>
                            <w:b/>
                            <w:sz w:val="10"/>
                            <w:szCs w:val="14"/>
                          </w:rPr>
                        </w:pPr>
                        <w:r w:rsidRPr="00151E0C">
                          <w:rPr>
                            <w:b/>
                            <w:sz w:val="12"/>
                            <w:szCs w:val="14"/>
                          </w:rPr>
                          <w:t>analyst:1</w:t>
                        </w:r>
                      </w:p>
                    </w:txbxContent>
                  </v:textbox>
                </v:oval>
                <v:shape id="AutoShape 1253" o:spid="_x0000_s1052" type="#_x0000_t32" style="position:absolute;left:1649;top:4270;width:0;height:4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AKPcIAAADdAAAADwAAAGRycy9kb3ducmV2LnhtbERP22oCMRB9L/gPYYS+abYKKlujFKW0&#10;iIiufsA0GTeLm8mySXX790YQ+jaHc535snO1uFIbKs8K3oYZCGLtTcWlgtPxczADESKywdozKfij&#10;AMtF72WOufE3PtC1iKVIIRxyVGBjbHIpg7bkMAx9Q5y4s28dxgTbUpoWbync1XKUZRPpsOLUYLGh&#10;lSV9KX6dgqjXhzGfd3q74a/Lz76oLMqVUq/97uMdRKQu/ouf7m+T5k/HU3h8k06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AKPcIAAADdAAAADwAAAAAAAAAAAAAA&#10;AAChAgAAZHJzL2Rvd25yZXYueG1sUEsFBgAAAAAEAAQA+QAAAJADAAAAAA==&#10;" strokeweight=".25pt">
                  <v:stroke endarrow="block" endarrowwidth="narrow"/>
                </v:shape>
                <v:oval id="Oval 1254" o:spid="_x0000_s1053" style="position:absolute;left:3200;top:416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eh68cA&#10;AADdAAAADwAAAGRycy9kb3ducmV2LnhtbESPQWvCQBCF7wX/wzKCt7qptVZSV5FCQW0paBWvY3ZM&#10;gtnZNLtq/PfOodDbDO/Ne99MZq2r1IWaUHo28NRPQBFn3pacG9j+fDyOQYWIbLHyTAZuFGA27TxM&#10;MLX+ymu6bGKuJIRDigaKGOtU65AV5DD0fU0s2tE3DqOsTa5tg1cJd5UeJMlIOyxZGgqs6b2g7LQ5&#10;OwOHZeU/892+/V796pf5lo7D7Esb0+u28zdQkdr4b/67XljBf30WXPlGRt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HoevHAAAA3QAAAA8AAAAAAAAAAAAAAAAAmAIAAGRy&#10;cy9kb3ducmV2LnhtbFBLBQYAAAAABAAEAPUAAACMAwAAAAA=&#10;">
                  <v:shadow on="t"/>
                  <v:textbox inset="0,,0">
                    <w:txbxContent>
                      <w:p w:rsidR="00192BAD" w:rsidRPr="00151E0C" w:rsidRDefault="00192BAD" w:rsidP="009F6251">
                        <w:pPr>
                          <w:jc w:val="center"/>
                          <w:rPr>
                            <w:b/>
                            <w:sz w:val="10"/>
                            <w:szCs w:val="14"/>
                          </w:rPr>
                        </w:pPr>
                        <w:r w:rsidRPr="00151E0C">
                          <w:rPr>
                            <w:b/>
                            <w:sz w:val="12"/>
                            <w:szCs w:val="14"/>
                          </w:rPr>
                          <w:t>analyst:1</w:t>
                        </w:r>
                      </w:p>
                    </w:txbxContent>
                  </v:textbox>
                </v:oval>
                <v:shape id="AutoShape 1255" o:spid="_x0000_s1054" type="#_x0000_t32" style="position:absolute;left:3601;top:3740;width:0;height:4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71MIAAADdAAAADwAAAGRycy9kb3ducmV2LnhtbERP3WrCMBS+F3yHcITdaeqEqZ1RxDE2&#10;hojt9gBnybEpNielybR7+2UgeHc+vt+z2vSuERfqQu1ZwXSSgSDW3tRcKfj6fB0vQISIbLDxTAp+&#10;KcBmPRysMDf+ygVdyliJFMIhRwU2xjaXMmhLDsPEt8SJO/nOYUywq6Tp8JrCXSMfs+xJOqw5NVhs&#10;aWdJn8sfpyDql2LGp4Pef/Db+ftY1hblTqmHUb99BhGpj3fxzf1u0vz5bAn/36QT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71MIAAADdAAAADwAAAAAAAAAAAAAA&#10;AAChAgAAZHJzL2Rvd25yZXYueG1sUEsFBgAAAAAEAAQA+QAAAJADAAAAAA==&#10;" strokeweight=".25pt">
                  <v:stroke endarrow="block" endarrowwidth="narrow"/>
                </v:shape>
                <v:oval id="Oval 1256" o:spid="_x0000_s1055" style="position:absolute;left:2288;top:391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fekMcA&#10;AADdAAAADwAAAGRycy9kb3ducmV2LnhtbESPT2vCQBDF70K/wzKF3nRj8U+JriKFgq1SqFq8jtkx&#10;Cc3OxuxW47d3DoK3Gd6b934znbeuUmdqQunZQL+XgCLOvC05N7DbfnTfQIWIbLHyTAauFGA+e+pM&#10;MbX+wj903sRcSQiHFA0UMdap1iEryGHo+ZpYtKNvHEZZm1zbBi8S7ir9miQj7bBkaSiwpveCsr/N&#10;vzNw+Kz8Kv/dt99fJz1c7Og4yNbamJfndjEBFamND/P9emkFfzwQfvlGRt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33pDHAAAA3QAAAA8AAAAAAAAAAAAAAAAAmAIAAGRy&#10;cy9kb3ducmV2LnhtbFBLBQYAAAAABAAEAPUAAACMAwAAAAA=&#10;">
                  <v:shadow on="t"/>
                  <v:textbox inset="0,,0">
                    <w:txbxContent>
                      <w:p w:rsidR="00192BAD" w:rsidRPr="00151E0C" w:rsidRDefault="00192BAD" w:rsidP="009F6251">
                        <w:pPr>
                          <w:jc w:val="center"/>
                          <w:rPr>
                            <w:b/>
                            <w:sz w:val="10"/>
                            <w:szCs w:val="14"/>
                          </w:rPr>
                        </w:pPr>
                        <w:r w:rsidRPr="00151E0C">
                          <w:rPr>
                            <w:b/>
                            <w:sz w:val="12"/>
                            <w:szCs w:val="14"/>
                          </w:rPr>
                          <w:t>analyst:1</w:t>
                        </w:r>
                      </w:p>
                    </w:txbxContent>
                  </v:textbox>
                </v:oval>
                <v:shape id="AutoShape 1257" o:spid="_x0000_s1056" type="#_x0000_t32" style="position:absolute;left:2510;top:3510;width:179;height:40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i89McAAADdAAAADwAAAGRycy9kb3ducmV2LnhtbESPT2vCQBDF74LfYZlCb7pJkVpSN1Kk&#10;ARFEjD20t2l28qfNzobsVlM/vSsI3mZ47/fmzWI5mFYcqXeNZQXxNAJBXFjdcKXg45BNXkA4j6yx&#10;tUwK/snBMh2PFphoe+I9HXNfiRDCLkEFtfddIqUrajLoprYjDlppe4M+rH0ldY+nEG5a+RRFz9Jg&#10;w+FCjR2taip+8z+j4NPFepftiuy9Kn/yTcC/tudvpR4fhrdXEJ4Gfzff6LUO9eezGK7fhBFke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yLz0xwAAAN0AAAAPAAAAAAAA&#10;AAAAAAAAAKECAABkcnMvZG93bnJldi54bWxQSwUGAAAAAAQABAD5AAAAlQMAAAAA&#10;" strokeweight=".25pt">
                  <v:stroke endarrow="block" endarrowwidth="narrow"/>
                </v:shape>
                <v:oval id="Oval 1258" o:spid="_x0000_s1057" style="position:absolute;left:3828;top:474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lfMQA&#10;AADdAAAADwAAAGRycy9kb3ducmV2LnhtbERPTWvCQBC9C/0PyxS8NZuGtJXoKlIQtEqhqeJ1mh2T&#10;0OxszK4a/71bKHibx/ucyaw3jThT52rLCp6jGARxYXXNpYLt9+JpBMJ5ZI2NZVJwJQez6cNggpm2&#10;F/6ic+5LEULYZaig8r7NpHRFRQZdZFviwB1sZ9AH2JVSd3gJ4aaRSRy/SoM1h4YKW3qvqPjNT0bB&#10;z6qx63K37z8/jvJlvqVDWmykUsPHfj4G4an3d/G/e6nD/Lc0gb9vwgl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p5XzEAAAA3QAAAA8AAAAAAAAAAAAAAAAAmAIAAGRycy9k&#10;b3ducmV2LnhtbFBLBQYAAAAABAAEAPUAAACJAwAAAAA=&#10;">
                  <v:shadow on="t"/>
                  <v:textbox inset="0,,0">
                    <w:txbxContent>
                      <w:p w:rsidR="00192BAD" w:rsidRPr="00151E0C" w:rsidRDefault="00192BAD" w:rsidP="009F6251">
                        <w:pPr>
                          <w:jc w:val="center"/>
                          <w:rPr>
                            <w:b/>
                            <w:sz w:val="10"/>
                            <w:szCs w:val="14"/>
                          </w:rPr>
                        </w:pPr>
                        <w:r w:rsidRPr="00151E0C">
                          <w:rPr>
                            <w:b/>
                            <w:sz w:val="12"/>
                            <w:szCs w:val="14"/>
                          </w:rPr>
                          <w:t>professor:1</w:t>
                        </w:r>
                      </w:p>
                    </w:txbxContent>
                  </v:textbox>
                </v:oval>
                <v:shape id="AutoShape 1259" o:spid="_x0000_s1058" type="#_x0000_t32" style="position:absolute;left:3602;top:4520;width:628;height:2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aHGMcAAADdAAAADwAAAGRycy9kb3ducmV2LnhtbESPT2vCQBDF74LfYRmhN934h1qiq4gY&#10;KAURo4f2Ns2OSTQ7G7JbjX76bqHgbYb3fm/ezJetqcSVGldaVjAcRCCIM6tLzhUcD0n/DYTzyBor&#10;y6TgTg6Wi25njrG2N97TNfW5CCHsYlRQeF/HUrqsIINuYGvioJ1sY9CHtcmlbvAWwk0lR1H0Kg2W&#10;HC4UWNO6oOyS/hgFn26od8kuSzb56Zx+BPxr+/hW6qXXrmYgPLX+af6n33WoP52M4e+bMIJ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VocYxwAAAN0AAAAPAAAAAAAA&#10;AAAAAAAAAKECAABkcnMvZG93bnJldi54bWxQSwUGAAAAAAQABAD5AAAAlQMAAAAA&#10;" strokeweight=".25pt">
                  <v:stroke endarrow="block" endarrowwidth="narrow"/>
                </v:shape>
                <v:oval id="Oval 1260" o:spid="_x0000_s1059" style="position:absolute;left:4548;top:418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zYk8MA&#10;AADdAAAADwAAAGRycy9kb3ducmV2LnhtbERP22rCQBB9F/yHZYS+1Y2SVomuIoJQaxG84euYHZNg&#10;djZmV41/3y0UfJvDuc542phS3Kl2hWUFvW4Egji1uuBMwX63eB+CcB5ZY2mZFDzJwXTSbo0x0fbB&#10;G7pvfSZCCLsEFeTeV4mULs3JoOvaijhwZ1sb9AHWmdQ1PkK4KWU/ij6lwYJDQ44VzXNKL9ubUXBa&#10;lnaVHY7N+vsqP2Z7Osfpj1TqrdPMRiA8Nf4l/nd/6TB/EMfw9004QU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zYk8MAAADdAAAADwAAAAAAAAAAAAAAAACYAgAAZHJzL2Rv&#10;d25yZXYueG1sUEsFBgAAAAAEAAQA9QAAAIgDAAAAAA==&#10;">
                  <v:shadow on="t"/>
                  <v:textbox inset="0,,0">
                    <w:txbxContent>
                      <w:p w:rsidR="00192BAD" w:rsidRPr="00151E0C" w:rsidRDefault="00192BAD" w:rsidP="009F6251">
                        <w:pPr>
                          <w:jc w:val="center"/>
                          <w:rPr>
                            <w:b/>
                            <w:sz w:val="10"/>
                            <w:szCs w:val="14"/>
                          </w:rPr>
                        </w:pPr>
                        <w:r w:rsidRPr="00151E0C">
                          <w:rPr>
                            <w:b/>
                            <w:sz w:val="12"/>
                            <w:szCs w:val="14"/>
                          </w:rPr>
                          <w:t>professor:1</w:t>
                        </w:r>
                      </w:p>
                    </w:txbxContent>
                  </v:textbox>
                </v:oval>
                <v:shape id="AutoShape 1261" o:spid="_x0000_s1060" type="#_x0000_t32" style="position:absolute;left:4843;top:3960;width:107;height:2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O698cAAADdAAAADwAAAGRycy9kb3ducmV2LnhtbESPQWvCQBCF74L/YRmhN90oWkt0FRED&#10;pSBi9NDeptkxiWZnQ3ar0V/fLRS8zfDe9+bNfNmaSlypcaVlBcNBBII4s7rkXMHxkPTfQDiPrLGy&#10;TAru5GC56HbmGGt74z1dU5+LEMIuRgWF93UspcsKMugGtiYO2sk2Bn1Ym1zqBm8h3FRyFEWv0mDJ&#10;4UKBNa0Lyi7pj1Hw6YZ6l+yyZJOfzulHwL+2j2+lXnrtagbCU+uf5n/6XYf60/EE/r4JI8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87r3xwAAAN0AAAAPAAAAAAAA&#10;AAAAAAAAAKECAABkcnMvZG93bnJldi54bWxQSwUGAAAAAAQABAD5AAAAlQMAAAAA&#10;" strokeweight=".25pt">
                  <v:stroke endarrow="block" endarrowwidth="narrow"/>
                </v:shape>
                <v:oval id="Oval 1262" o:spid="_x0000_s1061" style="position:absolute;left:6120;top:391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Ljf8QA&#10;AADdAAAADwAAAGRycy9kb3ducmV2LnhtbERP22rCQBB9F/yHZYS+1Y1io6SuIQiCvVCoF/o6Zsck&#10;mJ2N2a1J/75bKPg2h3OdZdqbWtyodZVlBZNxBII4t7riQsFhv3lcgHAeWWNtmRT8kIN0NRwsMdG2&#10;40+67XwhQgi7BBWU3jeJlC4vyaAb24Y4cGfbGvQBtoXULXYh3NRyGkWxNFhxaCixoXVJ+WX3bRSc&#10;Xmr7Vhy/+o/Xq3zKDnSe5e9SqYdRnz2D8NT7u/jfvdVh/nwWw9834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S43/EAAAA3QAAAA8AAAAAAAAAAAAAAAAAmAIAAGRycy9k&#10;b3ducmV2LnhtbFBLBQYAAAAABAAEAPUAAACJAwAAAAA=&#10;">
                  <v:shadow on="t"/>
                  <v:textbox inset="0,,0">
                    <w:txbxContent>
                      <w:p w:rsidR="00192BAD" w:rsidRPr="00151E0C" w:rsidRDefault="00192BAD" w:rsidP="009F6251">
                        <w:pPr>
                          <w:jc w:val="center"/>
                          <w:rPr>
                            <w:b/>
                            <w:sz w:val="10"/>
                            <w:szCs w:val="14"/>
                          </w:rPr>
                        </w:pPr>
                        <w:r w:rsidRPr="00151E0C">
                          <w:rPr>
                            <w:b/>
                            <w:sz w:val="12"/>
                            <w:szCs w:val="14"/>
                          </w:rPr>
                          <w:t>engineer:2</w:t>
                        </w:r>
                      </w:p>
                    </w:txbxContent>
                  </v:textbox>
                </v:oval>
                <v:shape id="AutoShape 1263" o:spid="_x0000_s1062" type="#_x0000_t32" style="position:absolute;left:6521;top:3490;width:0;height:4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Z5QMIAAADdAAAADwAAAGRycy9kb3ducmV2LnhtbERP22oCMRB9L/gPYQTfalYtVVajiCIt&#10;pZS6+gFjMm4WN5Nlk+r696ZQ6NscznUWq87V4kptqDwrGA0zEMTam4pLBcfD7nkGIkRkg7VnUnCn&#10;AKtl72mBufE33tO1iKVIIRxyVGBjbHIpg7bkMAx9Q5y4s28dxgTbUpoWbync1XKcZa/SYcWpwWJD&#10;G0v6Uvw4BVFv9xM+f+nPD367nL6LyqLcKDXod+s5iEhd/Bf/ud9Nmj99mcLvN+kE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pZ5QMIAAADdAAAADwAAAAAAAAAAAAAA&#10;AAChAgAAZHJzL2Rvd25yZXYueG1sUEsFBgAAAAAEAAQA+QAAAJADAAAAAA==&#10;" strokeweight=".25pt">
                  <v:stroke endarrow="block" endarrowwidth="narrow"/>
                </v:shape>
                <v:oval id="Oval 1264" o:spid="_x0000_s1063" style="position:absolute;left:5671;top:469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HSlscA&#10;AADdAAAADwAAAGRycy9kb3ducmV2LnhtbESPT2vCQBDF70K/wzKF3nRj8U+JriKFgq1SqFq8jtkx&#10;Cc3OxuxW47d3DoK3Gd6b934znbeuUmdqQunZQL+XgCLOvC05N7DbfnTfQIWIbLHyTAauFGA+e+pM&#10;MbX+wj903sRcSQiHFA0UMdap1iEryGHo+ZpYtKNvHEZZm1zbBi8S7ir9miQj7bBkaSiwpveCsr/N&#10;vzNw+Kz8Kv/dt99fJz1c7Og4yNbamJfndjEBFamND/P9emkFfzwQXPlGRt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B0pbHAAAA3QAAAA8AAAAAAAAAAAAAAAAAmAIAAGRy&#10;cy9kb3ducmV2LnhtbFBLBQYAAAAABAAEAPUAAACMAwAAAAA=&#10;">
                  <v:shadow on="t"/>
                  <v:textbox inset="0,,0">
                    <w:txbxContent>
                      <w:p w:rsidR="00192BAD" w:rsidRPr="00151E0C" w:rsidRDefault="00192BAD" w:rsidP="009F6251">
                        <w:pPr>
                          <w:jc w:val="center"/>
                          <w:rPr>
                            <w:b/>
                            <w:sz w:val="10"/>
                            <w:szCs w:val="14"/>
                          </w:rPr>
                        </w:pPr>
                        <w:r w:rsidRPr="00151E0C">
                          <w:rPr>
                            <w:b/>
                            <w:sz w:val="12"/>
                            <w:szCs w:val="14"/>
                          </w:rPr>
                          <w:t>analyst:1</w:t>
                        </w:r>
                      </w:p>
                    </w:txbxContent>
                  </v:textbox>
                </v:oval>
                <v:oval id="Oval 1265" o:spid="_x0000_s1064" style="position:absolute;left:6788;top:469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13DcQA&#10;AADdAAAADwAAAGRycy9kb3ducmV2LnhtbERPTWvCQBC9C/0PywjedKOo1dRVRChYFcFo6XWaHZPQ&#10;7Gya3Wr8964g9DaP9zmzRWNKcaHaFZYV9HsRCOLU6oIzBafje3cCwnlkjaVlUnAjB4v5S2uGsbZX&#10;PtAl8ZkIIexiVJB7X8VSujQng65nK+LAnW1t0AdYZ1LXeA3hppSDKBpLgwWHhhwrWuWU/iR/RsH3&#10;R2m32edXs9/8ytHyROdhupNKddrN8g2Ep8b/i5/utQ7zX4dTeHw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Ndw3EAAAA3QAAAA8AAAAAAAAAAAAAAAAAmAIAAGRycy9k&#10;b3ducmV2LnhtbFBLBQYAAAAABAAEAPUAAACJAwAAAAA=&#10;">
                  <v:shadow on="t"/>
                  <v:textbox inset="0,,0">
                    <w:txbxContent>
                      <w:p w:rsidR="00192BAD" w:rsidRPr="00151E0C" w:rsidRDefault="00192BAD" w:rsidP="009F6251">
                        <w:pPr>
                          <w:jc w:val="center"/>
                          <w:rPr>
                            <w:b/>
                            <w:sz w:val="10"/>
                            <w:szCs w:val="14"/>
                          </w:rPr>
                        </w:pPr>
                        <w:r w:rsidRPr="00151E0C">
                          <w:rPr>
                            <w:b/>
                            <w:sz w:val="12"/>
                            <w:szCs w:val="14"/>
                          </w:rPr>
                          <w:t>professor:1</w:t>
                        </w:r>
                      </w:p>
                    </w:txbxContent>
                  </v:textbox>
                </v:oval>
                <v:shape id="AutoShape 1266" o:spid="_x0000_s1065" type="#_x0000_t32" style="position:absolute;left:6058;top:4270;width:282;height:4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Z36cYAAADdAAAADwAAAGRycy9kb3ducmV2LnhtbESP0WoCMRBF3wv9hzCFvtVsLVZZjVKU&#10;0lJKqasfMCbjZnEzWTaprn/feSj0bYZ7594zi9UQWnWmPjWRDTyOClDENrqGawP73evDDFTKyA7b&#10;yGTgSglWy9ubBZYuXnhL5yrXSkI4lWjA59yVWifrKWAaxY5YtGPsA2ZZ+1q7Hi8SHlo9LopnHbBh&#10;afDY0dqTPVU/wUC2m+0TH7/s5we/nQ7fVeNRr425vxte5qAyDfnf/Hf97gR/OhF++UZG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d+nGAAAA3QAAAA8AAAAAAAAA&#10;AAAAAAAAoQIAAGRycy9kb3ducmV2LnhtbFBLBQYAAAAABAAEAPkAAACUAwAAAAA=&#10;" strokeweight=".25pt">
                  <v:stroke endarrow="block" endarrowwidth="narrow"/>
                </v:shape>
                <v:shape id="AutoShape 1267" o:spid="_x0000_s1066" type="#_x0000_t32" style="position:absolute;left:6788;top:4270;width:422;height: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EqKccAAADdAAAADwAAAGRycy9kb3ducmV2LnhtbESPT2vCQBDF74LfYZlCb7pJwVpSN1Kk&#10;ARFEjD20t2l28qfNzobsVlM/vSsI3mZ47/fmzWI5mFYcqXeNZQXxNAJBXFjdcKXg45BNXkA4j6yx&#10;tUwK/snBMh2PFphoe+I9HXNfiRDCLkEFtfddIqUrajLoprYjDlppe4M+rH0ldY+nEG5a+RRFz9Jg&#10;w+FCjR2taip+8z+j4NPFepftiuy9Kn/yTcC/tudvpR4fhrdXEJ4Gfzff6LUO9eezGK7fhBFke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ESopxwAAAN0AAAAPAAAAAAAA&#10;AAAAAAAAAKECAABkcnMvZG93bnJldi54bWxQSwUGAAAAAAQABAD5AAAAlQMAAAAA&#10;" strokeweight=".25pt">
                  <v:stroke endarrow="block" endarrowwidth="narrow"/>
                </v:shape>
                <v:shape id="AutoShape 1268" o:spid="_x0000_s1067" type="#_x0000_t32" style="position:absolute;left:1930;top:3600;width:1270;height:3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h0psQAAADdAAAADwAAAGRycy9kb3ducmV2LnhtbERPTWvCQBC9F/wPywi96cZAG0ndhCq2&#10;SD2Uar2P2TEJzc6G7NbE/npXEHqbx/ucRT6YRpypc7VlBbNpBIK4sLrmUsH3/m0yB+E8ssbGMim4&#10;kIM8Gz0sMNW25y8673wpQgi7FBVU3replK6oyKCb2pY4cCfbGfQBdqXUHfYh3DQyjqJnabDm0FBh&#10;S6uKip/dr1GwPiwvf/z5Hh9N0jebQ7L9cLRV6nE8vL6A8DT4f/HdvdFhfvIUw+2bcILM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iHSmxAAAAN0AAAAPAAAAAAAAAAAA&#10;AAAAAKECAABkcnMvZG93bnJldi54bWxQSwUGAAAAAAQABAD5AAAAkgMAAAAA&#10;" strokeweight=".25pt">
                  <v:stroke dashstyle="dash" endarrow="block" endarrowwidth="narrow"/>
                </v:shape>
                <v:shape id="AutoShape 1269" o:spid="_x0000_s1068" type="#_x0000_t32" style="position:absolute;left:2000;top:4180;width:400;height:5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TRPcQAAADdAAAADwAAAGRycy9kb3ducmV2LnhtbERPS2vCQBC+C/6HZQRvutGiKamr2NIW&#10;0UOpj/s0OybB7GzIrib6611B6G0+vufMFq0pxYVqV1hWMBpGIIhTqwvOFOx3X4NXEM4jaywtk4Ir&#10;OVjMu50ZJto2/EuXrc9ECGGXoILc+yqR0qU5GXRDWxEH7mhrgz7AOpO6xiaEm1KOo2gqDRYcGnKs&#10;6COn9LQ9GwWfh/frjX++x38mbsrVId6sHW2U6vfa5RsIT63/Fz/dKx3mx5MXeHwTTp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xNE9xAAAAN0AAAAPAAAAAAAAAAAA&#10;AAAAAKECAABkcnMvZG93bnJldi54bWxQSwUGAAAAAAQABAD5AAAAkgMAAAAA&#10;" strokeweight=".25pt">
                  <v:stroke dashstyle="dash" endarrow="block" endarrowwidth="narrow"/>
                </v:shape>
                <v:shape id="AutoShape 1270" o:spid="_x0000_s1069" type="#_x0000_t32" style="position:absolute;left:2850;top:4270;width:350;height: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JIO8YAAADdAAAADwAAAGRycy9kb3ducmV2LnhtbERPS0vDQBC+C/0PyxS8tZsWHyVmU0oT&#10;sUQRGz14HLJjEpqdDdm1if/eFQre5uN7TrKdTCfONLjWsoLVMgJBXFndcq3g4/1xsQHhPLLGzjIp&#10;+CEH23R2lWCs7chHOpe+FiGEXYwKGu/7WEpXNWTQLW1PHLgvOxj0AQ611AOOIdx0ch1Fd9Jgy6Gh&#10;wZ72DVWn8tsoyA6f5bgpXvPi7Tl/KfIpO+6fMqWu59PuAYSnyf+LL+6DDvPvb2/g75twgk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SSDvGAAAA3QAAAA8AAAAAAAAA&#10;AAAAAAAAoQIAAGRycy9kb3ducmV2LnhtbFBLBQYAAAAABAAEAPkAAACUAwAAAAA=&#10;" strokeweight=".25pt">
                  <v:stroke dashstyle="dash" endarrow="block" endarrowwidth="narrow"/>
                </v:shape>
                <v:shape id="AutoShape 1271" o:spid="_x0000_s1070" type="#_x0000_t32" style="position:absolute;left:3930;top:3830;width:410;height:3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Hs0sQAAADdAAAADwAAAGRycy9kb3ducmV2LnhtbERPTWvCQBC9F/wPywi96aaCjURXqdKW&#10;UA9iWu9jdkyC2dmQ3Zqkv75bEHqbx/uc1aY3tbhR6yrLCp6mEQji3OqKCwVfn2+TBQjnkTXWlknB&#10;QA4269HDChNtOz7SLfOFCCHsElRQet8kUrq8JINuahviwF1sa9AH2BZSt9iFcFPLWRQ9S4MVh4YS&#10;G9qVlF+zb6Pg9bQdfvjwPjubuKvTU7z/cLRX6nHcvyxBeOr9v/juTnWYH8/n8PdNO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YezSxAAAAN0AAAAPAAAAAAAAAAAA&#10;AAAAAKECAABkcnMvZG93bnJldi54bWxQSwUGAAAAAAQABAD5AAAAkgMAAAAA&#10;" strokeweight=".25pt">
                  <v:stroke dashstyle="dash" endarrow="block" endarrowwidth="narrow"/>
                </v:shape>
                <v:shape id="AutoShape 1272" o:spid="_x0000_s1071" type="#_x0000_t32" style="position:absolute;left:5190;top:3740;width:680;height:1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xz18UAAADdAAAADwAAAGRycy9kb3ducmV2LnhtbERPTWvCQBC9C/6HZQq96aZCrURXKSZS&#10;SYto9OBxyE6TYHY2ZLcm/ffdQqG3ebzPWW0G04g7da62rOBpGoEgLqyuuVRwOe8mCxDOI2tsLJOC&#10;b3KwWY9HK4y17flE99yXIoSwi1FB5X0bS+mKigy6qW2JA/dpO4M+wK6UusM+hJtGzqJoLg3WHBoq&#10;bGlbUXHLv4yCZH/N+0V2SLPje/qRpUNy2r4lSj0+DK9LEJ4G/y/+c+91mP/yPIffb8IJ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xz18UAAADdAAAADwAAAAAAAAAA&#10;AAAAAAChAgAAZHJzL2Rvd25yZXYueG1sUEsFBgAAAAAEAAQA+QAAAJMDAAAAAA==&#10;" strokeweight=".25pt">
                  <v:stroke dashstyle="dash" endarrow="block" endarrowwidth="narrow"/>
                </v:shape>
                <v:shape id="AutoShape 1273" o:spid="_x0000_s1072" type="#_x0000_t32" style="position:absolute;left:5398;top:4350;width:1510;height:3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WTMUAAADdAAAADwAAAGRycy9kb3ducmV2LnhtbERPTWvCQBC9F/wPyxR6q5sWqhJdpZiU&#10;Siqi0YPHITtNgtnZkN2a+O+7hYK3ebzPWawG04grda62rOBlHIEgLqyuuVRwOn48z0A4j6yxsUwK&#10;buRgtRw9LDDWtucDXXNfihDCLkYFlfdtLKUrKjLoxrYlDty37Qz6ALtS6g77EG4a+RpFE2mw5tBQ&#10;YUvriopL/mMUJJtz3s+yXZrtv9Jtlg7JYf2ZKPX0OLzPQXga/F38797oMH/6NoW/b8IJ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DWTMUAAADdAAAADwAAAAAAAAAA&#10;AAAAAAChAgAAZHJzL2Rvd25yZXYueG1sUEsFBgAAAAAEAAQA+QAAAJMDAAAAAA==&#10;" strokeweight=".25pt">
                  <v:stroke dashstyle="dash" endarrow="block" endarrowwidth="narrow"/>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274" o:spid="_x0000_s1073" type="#_x0000_t38" style="position:absolute;left:3991;top:3450;width:2129;height:60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674MgAAADdAAAADwAAAGRycy9kb3ducmV2LnhtbESPT2vCQBDF7wW/wzKCt7qxoJXUVYpU&#10;tO1JG/rnNmSnSTA7G7LbmPrpnYPgbYb35r3fLFa9q1VHbag8G5iME1DEubcVFwayj839HFSIyBZr&#10;z2TgnwKsloO7BabWn3hP3SEWSkI4pGigjLFJtQ55SQ7D2DfEov361mGUtS20bfEk4a7WD0ky0w4r&#10;loYSG1qXlB8Pf87AbFd8feqXjs7bt/f9j6uz1+91Zsxo2D8/gYrUx5v5er2zgv84FVz5RkbQy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W674MgAAADdAAAADwAAAAAA&#10;AAAAAAAAAAChAgAAZHJzL2Rvd25yZXYueG1sUEsFBgAAAAAEAAQA+QAAAJYDAAAAAA==&#10;" adj="14955" strokeweight=".25pt">
                  <v:stroke dashstyle="dash" endarrow="block" endarrowwidth="narrow"/>
                </v:shape>
                <v:shape id="AutoShape 1275" o:spid="_x0000_s1074" type="#_x0000_t32" style="position:absolute;left:4420;top:4540;width:530;height:2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zm18MAAADdAAAADwAAAGRycy9kb3ducmV2LnhtbERPS2vCQBC+C/0PyxS86aZCTY2uYktb&#10;RA/F133MTpNgdjZkVxP99a4geJuP7zmTWWtKcabaFZYVvPUjEMSp1QVnCnbbn94HCOeRNZaWScGF&#10;HMymL50JJto2vKbzxmcihLBLUEHufZVI6dKcDLq+rYgD929rgz7AOpO6xiaEm1IOomgoDRYcGnKs&#10;6Cun9Lg5GQXf+8/Llf9+BwcTN+ViH6+WjlZKdV/b+RiEp9Y/xQ/3Qof58fsI7t+EE+T0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0s5tfDAAAA3QAAAA8AAAAAAAAAAAAA&#10;AAAAoQIAAGRycy9kb3ducmV2LnhtbFBLBQYAAAAABAAEAPkAAACRAwAAAAA=&#10;" strokeweight=".25pt">
                  <v:stroke dashstyle="dash" endarrow="block" endarrowwidth="narrow"/>
                </v:shape>
                <w10:anchorlock/>
              </v:group>
            </w:pict>
          </mc:Fallback>
        </mc:AlternateContent>
      </w:r>
    </w:p>
    <w:p w:rsidR="009F6251" w:rsidRDefault="009F6251" w:rsidP="00881E8E">
      <w:pPr>
        <w:rPr>
          <w:lang w:val="en-GB"/>
        </w:rPr>
      </w:pPr>
    </w:p>
    <w:p w:rsidR="00F654E0" w:rsidRPr="0024194D" w:rsidRDefault="009C446F" w:rsidP="009F6251">
      <w:pPr>
        <w:spacing w:before="240"/>
        <w:rPr>
          <w:lang w:val="en-GB"/>
        </w:rPr>
      </w:pPr>
      <w:r>
        <w:rPr>
          <w:lang w:val="en-GB"/>
        </w:rPr>
        <w:tab/>
      </w:r>
      <w:r w:rsidR="003D1460">
        <w:rPr>
          <w:lang w:val="en-GB"/>
        </w:rPr>
        <w:t xml:space="preserve">Following the elimination scheme and frequent </w:t>
      </w:r>
      <w:proofErr w:type="spellStart"/>
      <w:r w:rsidR="003D1460">
        <w:rPr>
          <w:lang w:val="en-GB"/>
        </w:rPr>
        <w:t>itemset</w:t>
      </w:r>
      <w:proofErr w:type="spellEnd"/>
      <w:r w:rsidR="003D1460">
        <w:rPr>
          <w:lang w:val="en-GB"/>
        </w:rPr>
        <w:t xml:space="preserve"> filtering, a tree has to be built, the so called </w:t>
      </w:r>
      <w:r w:rsidR="00F279EF" w:rsidRPr="0024194D">
        <w:rPr>
          <w:lang w:val="en-GB"/>
        </w:rPr>
        <w:t>FP-tree</w:t>
      </w:r>
      <w:r w:rsidR="00922402" w:rsidRPr="0024194D">
        <w:rPr>
          <w:lang w:val="en-GB"/>
        </w:rPr>
        <w:t>. This tree is</w:t>
      </w:r>
      <w:r w:rsidR="007D6875" w:rsidRPr="0024194D">
        <w:rPr>
          <w:lang w:val="en-GB"/>
        </w:rPr>
        <w:t xml:space="preserve"> a rooted acyclic graph with vertices not labelled</w:t>
      </w:r>
      <w:r w:rsidR="00597947" w:rsidRPr="0024194D">
        <w:rPr>
          <w:lang w:val="en-GB"/>
        </w:rPr>
        <w:t xml:space="preserve"> and a root node null valued</w:t>
      </w:r>
      <w:r w:rsidR="007D6875" w:rsidRPr="0024194D">
        <w:rPr>
          <w:lang w:val="en-GB"/>
        </w:rPr>
        <w:t xml:space="preserve">. </w:t>
      </w:r>
      <w:r w:rsidR="00B71A13">
        <w:rPr>
          <w:lang w:val="en-GB"/>
        </w:rPr>
        <w:t xml:space="preserve">It </w:t>
      </w:r>
      <w:r w:rsidR="00BB5916" w:rsidRPr="0024194D">
        <w:rPr>
          <w:lang w:val="en-GB"/>
        </w:rPr>
        <w:t>is constructed with transaction scans</w:t>
      </w:r>
      <w:r w:rsidR="00B71A13">
        <w:rPr>
          <w:lang w:val="en-GB"/>
        </w:rPr>
        <w:t xml:space="preserve"> like the ones on </w:t>
      </w:r>
      <w:r w:rsidR="006B58BD">
        <w:rPr>
          <w:lang w:val="en-GB"/>
        </w:rPr>
        <w:fldChar w:fldCharType="begin"/>
      </w:r>
      <w:r w:rsidR="00B71A13">
        <w:rPr>
          <w:lang w:val="en-GB"/>
        </w:rPr>
        <w:instrText xml:space="preserve"> REF _Ref392758766 \h </w:instrText>
      </w:r>
      <w:r w:rsidR="006B58BD">
        <w:rPr>
          <w:lang w:val="en-GB"/>
        </w:rPr>
      </w:r>
      <w:r w:rsidR="006B58BD">
        <w:rPr>
          <w:lang w:val="en-GB"/>
        </w:rPr>
        <w:fldChar w:fldCharType="separate"/>
      </w:r>
      <w:r w:rsidR="005E223A" w:rsidRPr="00E452D9">
        <w:rPr>
          <w:sz w:val="20"/>
          <w:lang w:val="en-GB"/>
        </w:rPr>
        <w:t xml:space="preserve">Table </w:t>
      </w:r>
      <w:r w:rsidR="005E223A">
        <w:rPr>
          <w:noProof/>
          <w:sz w:val="20"/>
          <w:lang w:val="en-GB"/>
        </w:rPr>
        <w:t>3</w:t>
      </w:r>
      <w:r w:rsidR="005E223A">
        <w:rPr>
          <w:sz w:val="20"/>
          <w:lang w:val="en-GB"/>
        </w:rPr>
        <w:noBreakHyphen/>
      </w:r>
      <w:r w:rsidR="005E223A">
        <w:rPr>
          <w:noProof/>
          <w:sz w:val="20"/>
          <w:lang w:val="en-GB"/>
        </w:rPr>
        <w:t>1</w:t>
      </w:r>
      <w:r w:rsidR="006B58BD">
        <w:rPr>
          <w:lang w:val="en-GB"/>
        </w:rPr>
        <w:fldChar w:fldCharType="end"/>
      </w:r>
      <w:r w:rsidR="00BB5916" w:rsidRPr="0024194D">
        <w:rPr>
          <w:lang w:val="en-GB"/>
        </w:rPr>
        <w:t xml:space="preserve">, one </w:t>
      </w:r>
      <w:r w:rsidR="00B71A13">
        <w:rPr>
          <w:lang w:val="en-GB"/>
        </w:rPr>
        <w:t xml:space="preserve">transaction </w:t>
      </w:r>
      <w:r w:rsidR="00BB5916" w:rsidRPr="0024194D">
        <w:rPr>
          <w:lang w:val="en-GB"/>
        </w:rPr>
        <w:t xml:space="preserve">at a time. </w:t>
      </w:r>
      <w:r w:rsidR="00B71A13">
        <w:rPr>
          <w:lang w:val="en-GB"/>
        </w:rPr>
        <w:t>The main idea is to map</w:t>
      </w:r>
      <w:r w:rsidR="00BB5916" w:rsidRPr="0024194D">
        <w:rPr>
          <w:lang w:val="en-GB"/>
        </w:rPr>
        <w:t xml:space="preserve"> the graph </w:t>
      </w:r>
      <w:r w:rsidR="00922402" w:rsidRPr="0024194D">
        <w:rPr>
          <w:lang w:val="en-GB"/>
        </w:rPr>
        <w:t xml:space="preserve">such that </w:t>
      </w:r>
      <w:r w:rsidR="00BB5916" w:rsidRPr="0024194D">
        <w:rPr>
          <w:lang w:val="en-GB"/>
        </w:rPr>
        <w:t>a new path for each unique transaction</w:t>
      </w:r>
      <w:r w:rsidR="00B71A13">
        <w:rPr>
          <w:lang w:val="en-GB"/>
        </w:rPr>
        <w:t xml:space="preserve"> will be drawn</w:t>
      </w:r>
      <w:r w:rsidR="00BB5916" w:rsidRPr="0024194D">
        <w:rPr>
          <w:lang w:val="en-GB"/>
        </w:rPr>
        <w:t xml:space="preserve">. </w:t>
      </w:r>
      <w:r w:rsidR="00B71A13">
        <w:rPr>
          <w:lang w:val="en-GB"/>
        </w:rPr>
        <w:t xml:space="preserve">Each node represents each frequent item found earlier. </w:t>
      </w:r>
      <w:r w:rsidR="00BB5916" w:rsidRPr="0024194D">
        <w:rPr>
          <w:lang w:val="en-GB"/>
        </w:rPr>
        <w:t xml:space="preserve">If </w:t>
      </w:r>
      <w:r w:rsidR="00597947" w:rsidRPr="0024194D">
        <w:rPr>
          <w:lang w:val="en-GB"/>
        </w:rPr>
        <w:t xml:space="preserve">the search </w:t>
      </w:r>
      <w:r w:rsidR="00BB5916" w:rsidRPr="0024194D">
        <w:rPr>
          <w:lang w:val="en-GB"/>
        </w:rPr>
        <w:t>discovers a common prefix on the item set, it will overlap and remove it, and if a suffix exists, creates a new node in the graph</w:t>
      </w:r>
      <w:r w:rsidR="00B71A13">
        <w:rPr>
          <w:lang w:val="en-GB"/>
        </w:rPr>
        <w:t xml:space="preserve"> and connect to its previous item</w:t>
      </w:r>
      <w:r w:rsidR="00BB5916" w:rsidRPr="0024194D">
        <w:rPr>
          <w:lang w:val="en-GB"/>
        </w:rPr>
        <w:t xml:space="preserve">. </w:t>
      </w:r>
      <w:r w:rsidR="00597947" w:rsidRPr="0024194D">
        <w:rPr>
          <w:lang w:val="en-GB"/>
        </w:rPr>
        <w:t xml:space="preserve">If this common prefix is shared along two transactions, these are merged into the corresponding node. </w:t>
      </w:r>
      <w:r w:rsidR="00B71A13">
        <w:rPr>
          <w:lang w:val="en-GB"/>
        </w:rPr>
        <w:t xml:space="preserve">Each node holds a counter. </w:t>
      </w:r>
      <w:r w:rsidR="006642B4">
        <w:rPr>
          <w:lang w:val="en-GB"/>
        </w:rPr>
        <w:t xml:space="preserve">This counter represents the frequency of the node in the respective path and always </w:t>
      </w:r>
      <w:r w:rsidR="006642B4">
        <w:rPr>
          <w:lang w:val="en-GB"/>
        </w:rPr>
        <w:lastRenderedPageBreak/>
        <w:t>starts with the value of 1 in each node creation</w:t>
      </w:r>
      <w:r w:rsidR="00B71A13">
        <w:rPr>
          <w:lang w:val="en-GB"/>
        </w:rPr>
        <w:t xml:space="preserve">. When a transaction shares a node along the same path, the counter is </w:t>
      </w:r>
      <w:r w:rsidR="004336A4">
        <w:rPr>
          <w:lang w:val="en-GB"/>
        </w:rPr>
        <w:t xml:space="preserve">then </w:t>
      </w:r>
      <w:r w:rsidR="00BB5916" w:rsidRPr="0024194D">
        <w:rPr>
          <w:lang w:val="en-GB"/>
        </w:rPr>
        <w:t xml:space="preserve">incremented, and it goes to the next transaction. </w:t>
      </w:r>
      <w:r w:rsidR="00305A00" w:rsidRPr="0024194D">
        <w:rPr>
          <w:lang w:val="en-GB"/>
        </w:rPr>
        <w:t xml:space="preserve">This will ensure that </w:t>
      </w:r>
      <w:r w:rsidR="00597947" w:rsidRPr="0024194D">
        <w:rPr>
          <w:lang w:val="en-GB"/>
        </w:rPr>
        <w:t xml:space="preserve">each frequent item </w:t>
      </w:r>
      <w:r w:rsidR="00305A00" w:rsidRPr="0024194D">
        <w:rPr>
          <w:lang w:val="en-GB"/>
        </w:rPr>
        <w:t>only needs one path for each item in the tree.</w:t>
      </w:r>
      <w:r w:rsidR="00597947" w:rsidRPr="0024194D">
        <w:rPr>
          <w:lang w:val="en-GB"/>
        </w:rPr>
        <w:t xml:space="preserve"> The chances of which the common prefixes can be shared are higher if the frequent items have been sorted by its frequency, from top to bottom order.</w:t>
      </w:r>
      <w:r w:rsidR="006642B4">
        <w:rPr>
          <w:lang w:val="en-GB"/>
        </w:rPr>
        <w:t xml:space="preserve"> </w:t>
      </w:r>
    </w:p>
    <w:p w:rsidR="004336A4" w:rsidRPr="00CD1685" w:rsidRDefault="002B2796" w:rsidP="009C446F">
      <w:pPr>
        <w:rPr>
          <w:lang w:val="en-GB"/>
        </w:rPr>
      </w:pPr>
      <w:r>
        <w:rPr>
          <w:lang w:val="en-GB"/>
        </w:rPr>
        <w:tab/>
      </w:r>
      <w:r w:rsidR="004336A4">
        <w:rPr>
          <w:lang w:val="en-GB"/>
        </w:rPr>
        <w:t>E</w:t>
      </w:r>
      <w:r w:rsidR="00A15B8C" w:rsidRPr="0024194D">
        <w:rPr>
          <w:lang w:val="en-GB"/>
        </w:rPr>
        <w:t>xample</w:t>
      </w:r>
      <w:r w:rsidR="004336A4">
        <w:rPr>
          <w:lang w:val="en-GB"/>
        </w:rPr>
        <w:t>: l</w:t>
      </w:r>
      <w:r w:rsidR="00A15B8C" w:rsidRPr="0024194D">
        <w:rPr>
          <w:lang w:val="en-GB"/>
        </w:rPr>
        <w:t>et’s suppos</w:t>
      </w:r>
      <w:r w:rsidR="004336A4">
        <w:rPr>
          <w:lang w:val="en-GB"/>
        </w:rPr>
        <w:t xml:space="preserve">e that there is </w:t>
      </w:r>
      <w:r w:rsidR="006642B4">
        <w:rPr>
          <w:lang w:val="en-GB"/>
        </w:rPr>
        <w:t xml:space="preserve">a database that after applying the elimination and ordering task of </w:t>
      </w:r>
      <w:r w:rsidR="002D2671">
        <w:rPr>
          <w:lang w:val="en-GB"/>
        </w:rPr>
        <w:t>FP-Growth</w:t>
      </w:r>
      <w:r w:rsidR="006642B4">
        <w:rPr>
          <w:lang w:val="en-GB"/>
        </w:rPr>
        <w:t xml:space="preserve"> presents</w:t>
      </w:r>
      <w:r w:rsidR="00E701C4">
        <w:rPr>
          <w:lang w:val="en-GB"/>
        </w:rPr>
        <w:t xml:space="preserve"> the following set of items </w:t>
      </w:r>
      <w:r w:rsidR="006B58BD">
        <w:rPr>
          <w:lang w:val="en-GB"/>
        </w:rPr>
        <w:fldChar w:fldCharType="begin"/>
      </w:r>
      <w:r w:rsidR="00E701C4">
        <w:rPr>
          <w:lang w:val="en-GB"/>
        </w:rPr>
        <w:instrText xml:space="preserve"> REF _Ref396058614 \h </w:instrText>
      </w:r>
      <w:r w:rsidR="006B58BD">
        <w:rPr>
          <w:lang w:val="en-GB"/>
        </w:rPr>
      </w:r>
      <w:r w:rsidR="006B58BD">
        <w:rPr>
          <w:lang w:val="en-GB"/>
        </w:rPr>
        <w:fldChar w:fldCharType="separate"/>
      </w:r>
      <w:r w:rsidR="005E223A">
        <w:rPr>
          <w:rFonts w:eastAsia="Calibri" w:cs="Times New Roman"/>
          <w:lang w:val="en-GB"/>
        </w:rPr>
        <w:t>(</w:t>
      </w:r>
      <w:r w:rsidR="005E223A">
        <w:rPr>
          <w:noProof/>
          <w:lang w:val="en-GB"/>
        </w:rPr>
        <w:t>3</w:t>
      </w:r>
      <w:r w:rsidR="005E223A">
        <w:rPr>
          <w:rFonts w:eastAsia="Calibri" w:cs="Times New Roman"/>
          <w:lang w:val="en-GB"/>
        </w:rPr>
        <w:t>)</w:t>
      </w:r>
      <w:r w:rsidR="006B58BD">
        <w:rPr>
          <w:lang w:val="en-GB"/>
        </w:rPr>
        <w:fldChar w:fldCharType="end"/>
      </w:r>
      <w:r w:rsidR="004336A4">
        <w:rPr>
          <w:lang w:val="en-GB"/>
        </w:rPr>
        <w:t xml:space="preserve">, and the previous </w:t>
      </w:r>
      <w:r w:rsidR="004336A4" w:rsidRPr="00CD1685">
        <w:rPr>
          <w:lang w:val="en-GB"/>
        </w:rPr>
        <w:t xml:space="preserve">transaction </w:t>
      </w:r>
      <w:r w:rsidR="00192BAD">
        <w:fldChar w:fldCharType="begin"/>
      </w:r>
      <w:r w:rsidR="00192BAD" w:rsidRPr="00192BAD">
        <w:rPr>
          <w:lang w:val="en-US"/>
        </w:rPr>
        <w:instrText xml:space="preserve"> REF _Ref392758766 \h  \* MERGEFORMAT </w:instrText>
      </w:r>
      <w:r w:rsidR="00192BAD">
        <w:fldChar w:fldCharType="separate"/>
      </w:r>
      <w:r w:rsidR="005E223A" w:rsidRPr="005E223A">
        <w:rPr>
          <w:lang w:val="en-GB"/>
        </w:rPr>
        <w:t xml:space="preserve">Table </w:t>
      </w:r>
      <w:r w:rsidR="005E223A" w:rsidRPr="005E223A">
        <w:rPr>
          <w:noProof/>
          <w:lang w:val="en-GB"/>
        </w:rPr>
        <w:t>3</w:t>
      </w:r>
      <w:r w:rsidR="005E223A" w:rsidRPr="005E223A">
        <w:rPr>
          <w:noProof/>
          <w:lang w:val="en-GB"/>
        </w:rPr>
        <w:noBreakHyphen/>
        <w:t>1</w:t>
      </w:r>
      <w:r w:rsidR="00192BAD">
        <w:fldChar w:fldCharType="end"/>
      </w:r>
      <w:r w:rsidR="004336A4" w:rsidRPr="00CD1685">
        <w:rPr>
          <w:lang w:val="en-GB"/>
        </w:rPr>
        <w:t xml:space="preserve"> with all 10 transactions of this database scan: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E701C4" w:rsidTr="00E701C4">
        <w:tc>
          <w:tcPr>
            <w:tcW w:w="675" w:type="dxa"/>
            <w:vAlign w:val="center"/>
          </w:tcPr>
          <w:p w:rsidR="00E701C4" w:rsidRDefault="00E701C4" w:rsidP="00E701C4">
            <w:pPr>
              <w:spacing w:before="240" w:line="360" w:lineRule="auto"/>
              <w:jc w:val="center"/>
              <w:rPr>
                <w:rFonts w:eastAsia="Calibri" w:cs="Times New Roman"/>
                <w:lang w:val="en-GB"/>
              </w:rPr>
            </w:pPr>
          </w:p>
        </w:tc>
        <w:tc>
          <w:tcPr>
            <w:tcW w:w="7371" w:type="dxa"/>
            <w:vAlign w:val="center"/>
          </w:tcPr>
          <w:p w:rsidR="00E701C4" w:rsidRDefault="00E701C4" w:rsidP="00E701C4">
            <w:pPr>
              <w:spacing w:before="240" w:line="360" w:lineRule="auto"/>
              <w:jc w:val="center"/>
              <w:rPr>
                <w:rFonts w:eastAsia="Calibri" w:cs="Times New Roman"/>
                <w:lang w:val="en-GB"/>
              </w:rPr>
            </w:pPr>
            <m:oMathPara>
              <m:oMath>
                <m:r>
                  <w:rPr>
                    <w:rFonts w:ascii="Cambria Math" w:hAnsi="Cambria Math"/>
                    <w:lang w:val="en-GB"/>
                  </w:rPr>
                  <m:t>S=</m:t>
                </m:r>
                <m:d>
                  <m:dPr>
                    <m:begChr m:val="{"/>
                    <m:endChr m:val="}"/>
                    <m:ctrlPr>
                      <w:rPr>
                        <w:rFonts w:ascii="Cambria Math" w:hAnsi="Cambria Math"/>
                        <w:i/>
                        <w:lang w:val="en-GB"/>
                      </w:rPr>
                    </m:ctrlPr>
                  </m:dPr>
                  <m:e>
                    <m:r>
                      <w:rPr>
                        <w:rFonts w:ascii="Cambria Math" w:hAnsi="Cambria Math"/>
                        <w:lang w:val="en-GB"/>
                      </w:rPr>
                      <m:t>architect,designer,engineer,analyst, professor</m:t>
                    </m:r>
                  </m:e>
                </m:d>
              </m:oMath>
            </m:oMathPara>
          </w:p>
        </w:tc>
        <w:tc>
          <w:tcPr>
            <w:tcW w:w="598" w:type="dxa"/>
            <w:vAlign w:val="center"/>
          </w:tcPr>
          <w:p w:rsidR="00E701C4" w:rsidRDefault="00E701C4" w:rsidP="00E701C4">
            <w:pPr>
              <w:keepNext/>
              <w:spacing w:before="240" w:line="360" w:lineRule="auto"/>
              <w:jc w:val="center"/>
              <w:rPr>
                <w:rFonts w:eastAsia="Calibri" w:cs="Times New Roman"/>
                <w:lang w:val="en-GB"/>
              </w:rPr>
            </w:pPr>
            <w:bookmarkStart w:id="160" w:name="_Ref396058614"/>
            <w:r>
              <w:rPr>
                <w:rFonts w:eastAsia="Calibri" w:cs="Times New Roman"/>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3</w:t>
            </w:r>
            <w:r w:rsidR="006B58BD">
              <w:rPr>
                <w:lang w:val="en-GB"/>
              </w:rPr>
              <w:fldChar w:fldCharType="end"/>
            </w:r>
            <w:r>
              <w:rPr>
                <w:rFonts w:eastAsia="Calibri" w:cs="Times New Roman"/>
                <w:lang w:val="en-GB"/>
              </w:rPr>
              <w:t>)</w:t>
            </w:r>
            <w:bookmarkEnd w:id="160"/>
          </w:p>
        </w:tc>
      </w:tr>
    </w:tbl>
    <w:p w:rsidR="000D77DD" w:rsidRPr="000D77DD" w:rsidRDefault="000D77DD" w:rsidP="009C446F">
      <w:pPr>
        <w:spacing w:before="240"/>
        <w:rPr>
          <w:b/>
          <w:lang w:val="en-GB"/>
        </w:rPr>
      </w:pPr>
      <w:r w:rsidRPr="000D77DD">
        <w:rPr>
          <w:b/>
          <w:lang w:val="en-GB"/>
        </w:rPr>
        <w:t>Building the FP-Tree</w:t>
      </w:r>
    </w:p>
    <w:p w:rsidR="009F6251" w:rsidRDefault="004336A4" w:rsidP="00881E8E">
      <w:pPr>
        <w:rPr>
          <w:lang w:val="en-GB"/>
        </w:rPr>
      </w:pPr>
      <w:r>
        <w:rPr>
          <w:lang w:val="en-GB"/>
        </w:rPr>
        <w:t xml:space="preserve">The algorithm to build the </w:t>
      </w:r>
      <w:r w:rsidR="006642B4">
        <w:rPr>
          <w:lang w:val="en-GB"/>
        </w:rPr>
        <w:t>FP</w:t>
      </w:r>
      <w:r>
        <w:rPr>
          <w:lang w:val="en-GB"/>
        </w:rPr>
        <w:t xml:space="preserve">-tree will have to deal with each of the transactions, one at a time. </w:t>
      </w:r>
      <w:r w:rsidR="006642B4">
        <w:rPr>
          <w:lang w:val="en-GB"/>
        </w:rPr>
        <w:t xml:space="preserve">First it should be created a node to represent a root with the value of </w:t>
      </w:r>
      <w:r w:rsidR="006642B4" w:rsidRPr="006642B4">
        <w:rPr>
          <w:i/>
          <w:lang w:val="en-GB"/>
        </w:rPr>
        <w:t>null</w:t>
      </w:r>
      <w:r w:rsidR="006642B4">
        <w:rPr>
          <w:lang w:val="en-GB"/>
        </w:rPr>
        <w:t xml:space="preserve">. </w:t>
      </w:r>
      <w:r>
        <w:rPr>
          <w:lang w:val="en-GB"/>
        </w:rPr>
        <w:t xml:space="preserve">For the </w:t>
      </w:r>
      <w:r w:rsidR="006642B4">
        <w:rPr>
          <w:lang w:val="en-GB"/>
        </w:rPr>
        <w:t xml:space="preserve">first </w:t>
      </w:r>
      <w:r>
        <w:rPr>
          <w:lang w:val="en-GB"/>
        </w:rPr>
        <w:t>transaction TID1</w:t>
      </w:r>
      <w:r w:rsidR="006642B4">
        <w:rPr>
          <w:lang w:val="en-GB"/>
        </w:rPr>
        <w:t xml:space="preserve">, the first item is </w:t>
      </w:r>
      <w:r w:rsidR="006642B4" w:rsidRPr="006642B4">
        <w:rPr>
          <w:i/>
          <w:lang w:val="en-GB"/>
        </w:rPr>
        <w:t>architect</w:t>
      </w:r>
      <w:r w:rsidR="006642B4">
        <w:rPr>
          <w:lang w:val="en-GB"/>
        </w:rPr>
        <w:t xml:space="preserve">. This item will create a new node in the tree with the value of </w:t>
      </w:r>
      <w:r w:rsidR="006642B4">
        <w:rPr>
          <w:i/>
          <w:lang w:val="en-GB"/>
        </w:rPr>
        <w:t>architect</w:t>
      </w:r>
      <w:r w:rsidR="006642B4">
        <w:rPr>
          <w:lang w:val="en-GB"/>
        </w:rPr>
        <w:t xml:space="preserve"> and a counter associated to it with the initial value of 1. The second item in the TID1 is </w:t>
      </w:r>
      <w:r w:rsidR="007A53BD">
        <w:rPr>
          <w:i/>
          <w:lang w:val="en-GB"/>
        </w:rPr>
        <w:t>designer</w:t>
      </w:r>
      <w:r w:rsidR="007A53BD">
        <w:rPr>
          <w:lang w:val="en-GB"/>
        </w:rPr>
        <w:t xml:space="preserve">, as this is also a new one, a node should be created in the next level of </w:t>
      </w:r>
      <w:r w:rsidR="007A53BD">
        <w:rPr>
          <w:i/>
          <w:lang w:val="en-GB"/>
        </w:rPr>
        <w:t>architect</w:t>
      </w:r>
      <w:r w:rsidR="007A53BD">
        <w:rPr>
          <w:lang w:val="en-GB"/>
        </w:rPr>
        <w:t xml:space="preserve"> node with counter equal to 1. </w:t>
      </w:r>
      <w:r w:rsidR="006B58BD">
        <w:rPr>
          <w:lang w:val="en-GB"/>
        </w:rPr>
        <w:fldChar w:fldCharType="begin"/>
      </w:r>
      <w:r w:rsidR="00234E63">
        <w:rPr>
          <w:lang w:val="en-GB"/>
        </w:rPr>
        <w:instrText xml:space="preserve"> REF _Ref392774720 \h </w:instrText>
      </w:r>
      <w:r w:rsidR="006B58BD">
        <w:rPr>
          <w:lang w:val="en-GB"/>
        </w:rPr>
      </w:r>
      <w:r w:rsidR="006B58BD">
        <w:rPr>
          <w:lang w:val="en-GB"/>
        </w:rPr>
        <w:fldChar w:fldCharType="separate"/>
      </w:r>
      <w:r w:rsidR="005E223A" w:rsidRPr="00E452D9">
        <w:rPr>
          <w:sz w:val="20"/>
          <w:lang w:val="en-US"/>
        </w:rPr>
        <w:t xml:space="preserve">Figure </w:t>
      </w:r>
      <w:r w:rsidR="005E223A">
        <w:rPr>
          <w:noProof/>
          <w:sz w:val="20"/>
          <w:lang w:val="en-US"/>
        </w:rPr>
        <w:t>3</w:t>
      </w:r>
      <w:r w:rsidR="005E223A">
        <w:rPr>
          <w:sz w:val="20"/>
          <w:lang w:val="en-US"/>
        </w:rPr>
        <w:t>.</w:t>
      </w:r>
      <w:r w:rsidR="005E223A">
        <w:rPr>
          <w:noProof/>
          <w:sz w:val="20"/>
          <w:lang w:val="en-US"/>
        </w:rPr>
        <w:t>2</w:t>
      </w:r>
      <w:r w:rsidR="006B58BD">
        <w:rPr>
          <w:lang w:val="en-GB"/>
        </w:rPr>
        <w:fldChar w:fldCharType="end"/>
      </w:r>
      <w:r w:rsidR="00234E63">
        <w:rPr>
          <w:lang w:val="en-GB"/>
        </w:rPr>
        <w:t xml:space="preserve">a) </w:t>
      </w:r>
      <w:r w:rsidR="007A53BD">
        <w:rPr>
          <w:lang w:val="en-GB"/>
        </w:rPr>
        <w:t xml:space="preserve">represents the situation after TID1 where one can see the FP-tree constructed until this moment. </w:t>
      </w:r>
    </w:p>
    <w:p w:rsidR="009F6251" w:rsidRDefault="009F6251" w:rsidP="00881E8E">
      <w:pPr>
        <w:rPr>
          <w:lang w:val="en-GB"/>
        </w:rPr>
      </w:pPr>
      <w:r>
        <w:rPr>
          <w:lang w:val="en-GB"/>
        </w:rPr>
        <w:tab/>
      </w:r>
      <w:r w:rsidR="007A53BD">
        <w:rPr>
          <w:lang w:val="en-GB"/>
        </w:rPr>
        <w:t xml:space="preserve">For TID2 the items </w:t>
      </w:r>
      <w:r w:rsidR="007A53BD">
        <w:rPr>
          <w:i/>
          <w:lang w:val="en-GB"/>
        </w:rPr>
        <w:t>designer, engineer</w:t>
      </w:r>
      <w:r w:rsidR="00CD1685">
        <w:rPr>
          <w:i/>
          <w:lang w:val="en-GB"/>
        </w:rPr>
        <w:t xml:space="preserve"> and</w:t>
      </w:r>
      <w:r w:rsidR="007A53BD">
        <w:rPr>
          <w:i/>
          <w:lang w:val="en-GB"/>
        </w:rPr>
        <w:t xml:space="preserve"> </w:t>
      </w:r>
      <w:r w:rsidR="00CD1685">
        <w:rPr>
          <w:i/>
          <w:lang w:val="en-GB"/>
        </w:rPr>
        <w:t>analyst</w:t>
      </w:r>
      <w:r w:rsidR="00CD1685">
        <w:rPr>
          <w:lang w:val="en-GB"/>
        </w:rPr>
        <w:t xml:space="preserve"> are</w:t>
      </w:r>
      <w:r w:rsidR="007A53BD">
        <w:rPr>
          <w:lang w:val="en-GB"/>
        </w:rPr>
        <w:t xml:space="preserve"> the ones to consider. As the first one is </w:t>
      </w:r>
      <w:r w:rsidR="007A53BD" w:rsidRPr="007A53BD">
        <w:rPr>
          <w:i/>
          <w:lang w:val="en-GB"/>
        </w:rPr>
        <w:t>designer</w:t>
      </w:r>
      <w:r w:rsidR="007A53BD">
        <w:rPr>
          <w:lang w:val="en-GB"/>
        </w:rPr>
        <w:t xml:space="preserve"> and in the current tree there is no first level node with such designation, a new node should be created a connected to </w:t>
      </w:r>
      <w:r w:rsidR="007A53BD" w:rsidRPr="007A53BD">
        <w:rPr>
          <w:i/>
          <w:lang w:val="en-GB"/>
        </w:rPr>
        <w:t>null</w:t>
      </w:r>
      <w:r w:rsidR="007A53BD">
        <w:rPr>
          <w:lang w:val="en-GB"/>
        </w:rPr>
        <w:t xml:space="preserve"> node for the item </w:t>
      </w:r>
      <w:r w:rsidR="007A53BD" w:rsidRPr="007A53BD">
        <w:rPr>
          <w:i/>
          <w:lang w:val="en-GB"/>
        </w:rPr>
        <w:t>designer</w:t>
      </w:r>
      <w:r w:rsidR="007A53BD">
        <w:rPr>
          <w:lang w:val="en-GB"/>
        </w:rPr>
        <w:t>. As this is a new node its counter is set to 1.</w:t>
      </w:r>
      <w:r w:rsidR="001A35A7">
        <w:rPr>
          <w:lang w:val="en-GB"/>
        </w:rPr>
        <w:t xml:space="preserve"> Then the node for engineer must be created and connected to designer with the counter at 1. </w:t>
      </w:r>
    </w:p>
    <w:p w:rsidR="0077136B" w:rsidRDefault="009F6251" w:rsidP="00881E8E">
      <w:pPr>
        <w:rPr>
          <w:lang w:val="en-GB"/>
        </w:rPr>
      </w:pPr>
      <w:r>
        <w:rPr>
          <w:lang w:val="en-GB"/>
        </w:rPr>
        <w:tab/>
      </w:r>
      <w:r w:rsidR="001A35A7">
        <w:rPr>
          <w:lang w:val="en-GB"/>
        </w:rPr>
        <w:t xml:space="preserve">The next item on the transaction is </w:t>
      </w:r>
      <w:r w:rsidR="001A35A7" w:rsidRPr="001A35A7">
        <w:rPr>
          <w:i/>
          <w:lang w:val="en-GB"/>
        </w:rPr>
        <w:t>analyst</w:t>
      </w:r>
      <w:r w:rsidR="001A35A7">
        <w:rPr>
          <w:lang w:val="en-GB"/>
        </w:rPr>
        <w:t xml:space="preserve"> that it</w:t>
      </w:r>
      <w:r w:rsidR="00595F05">
        <w:rPr>
          <w:lang w:val="en-GB"/>
        </w:rPr>
        <w:t xml:space="preserve"> i</w:t>
      </w:r>
      <w:r w:rsidR="001A35A7">
        <w:rPr>
          <w:lang w:val="en-GB"/>
        </w:rPr>
        <w:t xml:space="preserve">s also a new one in the path, so a node must be created with </w:t>
      </w:r>
      <w:r w:rsidR="00A87331">
        <w:rPr>
          <w:lang w:val="en-GB"/>
        </w:rPr>
        <w:t>its</w:t>
      </w:r>
      <w:r w:rsidR="001A35A7">
        <w:rPr>
          <w:lang w:val="en-GB"/>
        </w:rPr>
        <w:t xml:space="preserve"> name and the counter equal to 1. The moment at the end of this transaction TID2 is represented in </w:t>
      </w:r>
      <w:r w:rsidR="001A35A7" w:rsidRPr="00CD1685">
        <w:rPr>
          <w:lang w:val="en-GB"/>
        </w:rPr>
        <w:t xml:space="preserve">the </w:t>
      </w:r>
      <w:r w:rsidR="00192BAD">
        <w:fldChar w:fldCharType="begin"/>
      </w:r>
      <w:r w:rsidR="00192BAD" w:rsidRPr="00192BAD">
        <w:rPr>
          <w:lang w:val="en-US"/>
        </w:rPr>
        <w:instrText xml:space="preserve"> REF _Ref392774720 \h  \* MERGEFORMAT </w:instrText>
      </w:r>
      <w:r w:rsidR="00192BAD">
        <w:fldChar w:fldCharType="separate"/>
      </w:r>
      <w:r w:rsidR="00A71B2C" w:rsidRPr="00A71B2C">
        <w:rPr>
          <w:lang w:val="en-US"/>
        </w:rPr>
        <w:t xml:space="preserve">Figure </w:t>
      </w:r>
      <w:r w:rsidR="00A71B2C" w:rsidRPr="00A71B2C">
        <w:rPr>
          <w:noProof/>
          <w:lang w:val="en-US"/>
        </w:rPr>
        <w:t>3.2</w:t>
      </w:r>
      <w:r w:rsidR="00192BAD">
        <w:fldChar w:fldCharType="end"/>
      </w:r>
      <w:r w:rsidR="001A35A7" w:rsidRPr="00CD1685">
        <w:rPr>
          <w:lang w:val="en-GB"/>
        </w:rPr>
        <w:t>b).</w:t>
      </w:r>
      <w:r w:rsidR="001A35A7">
        <w:rPr>
          <w:lang w:val="en-GB"/>
        </w:rPr>
        <w:t xml:space="preserve"> One can see that there </w:t>
      </w:r>
      <w:proofErr w:type="gramStart"/>
      <w:r w:rsidR="001A35A7">
        <w:rPr>
          <w:lang w:val="en-GB"/>
        </w:rPr>
        <w:t>is</w:t>
      </w:r>
      <w:proofErr w:type="gramEnd"/>
      <w:r w:rsidR="001A35A7">
        <w:rPr>
          <w:lang w:val="en-GB"/>
        </w:rPr>
        <w:t xml:space="preserve"> two individual paths for the transactions, both sharing a node with the same item: </w:t>
      </w:r>
      <w:r w:rsidR="001A35A7" w:rsidRPr="001A35A7">
        <w:rPr>
          <w:i/>
          <w:lang w:val="en-GB"/>
        </w:rPr>
        <w:t>designer</w:t>
      </w:r>
      <w:r w:rsidR="001A35A7">
        <w:rPr>
          <w:lang w:val="en-GB"/>
        </w:rPr>
        <w:t xml:space="preserve">. In this case both should be linked to recognize this situation and further evaluation. </w:t>
      </w:r>
    </w:p>
    <w:p w:rsidR="00A15B8C" w:rsidRDefault="0077136B" w:rsidP="0077136B">
      <w:pPr>
        <w:spacing w:after="240"/>
        <w:rPr>
          <w:lang w:val="en-GB"/>
        </w:rPr>
      </w:pPr>
      <w:r>
        <w:rPr>
          <w:lang w:val="en-GB"/>
        </w:rPr>
        <w:tab/>
      </w:r>
      <w:r w:rsidR="001A35A7">
        <w:rPr>
          <w:lang w:val="en-GB"/>
        </w:rPr>
        <w:t xml:space="preserve">The dotted line represents this linkage. TID3 includes items </w:t>
      </w:r>
      <w:r w:rsidR="001A35A7">
        <w:rPr>
          <w:i/>
          <w:lang w:val="en-GB"/>
        </w:rPr>
        <w:t>architect, engineer, analyst</w:t>
      </w:r>
      <w:r w:rsidR="00CD1685">
        <w:rPr>
          <w:i/>
          <w:lang w:val="en-GB"/>
        </w:rPr>
        <w:t xml:space="preserve"> and </w:t>
      </w:r>
      <w:r w:rsidR="001A35A7">
        <w:rPr>
          <w:i/>
          <w:lang w:val="en-GB"/>
        </w:rPr>
        <w:t>professor</w:t>
      </w:r>
      <w:r w:rsidR="001A35A7">
        <w:rPr>
          <w:lang w:val="en-GB"/>
        </w:rPr>
        <w:t xml:space="preserve">. One can easily see that the first item of this transaction already is connected to the </w:t>
      </w:r>
      <w:r w:rsidR="001A35A7" w:rsidRPr="001A35A7">
        <w:rPr>
          <w:i/>
          <w:lang w:val="en-GB"/>
        </w:rPr>
        <w:t>null</w:t>
      </w:r>
      <w:r w:rsidR="001A35A7">
        <w:rPr>
          <w:lang w:val="en-GB"/>
        </w:rPr>
        <w:t xml:space="preserve"> node. In this case, there is no need to create a new </w:t>
      </w:r>
      <w:r w:rsidR="00BE19C9">
        <w:rPr>
          <w:lang w:val="en-GB"/>
        </w:rPr>
        <w:t>node that</w:t>
      </w:r>
      <w:r w:rsidR="001A35A7">
        <w:rPr>
          <w:lang w:val="en-GB"/>
        </w:rPr>
        <w:t xml:space="preserve"> would be </w:t>
      </w:r>
      <w:proofErr w:type="gramStart"/>
      <w:r w:rsidR="001A35A7">
        <w:rPr>
          <w:lang w:val="en-GB"/>
        </w:rPr>
        <w:t>repeated,</w:t>
      </w:r>
      <w:proofErr w:type="gramEnd"/>
      <w:r w:rsidR="001A35A7">
        <w:rPr>
          <w:lang w:val="en-GB"/>
        </w:rPr>
        <w:t xml:space="preserve"> instead the respective counter should be incremented by 1, totalling now 2, that represents the two paths that starts with </w:t>
      </w:r>
      <w:r w:rsidR="001A35A7" w:rsidRPr="001A35A7">
        <w:rPr>
          <w:i/>
          <w:lang w:val="en-GB"/>
        </w:rPr>
        <w:t>architect</w:t>
      </w:r>
      <w:r w:rsidR="001A35A7">
        <w:rPr>
          <w:lang w:val="en-GB"/>
        </w:rPr>
        <w:t xml:space="preserve">. For </w:t>
      </w:r>
      <w:r w:rsidR="001A35A7" w:rsidRPr="001A35A7">
        <w:rPr>
          <w:i/>
          <w:lang w:val="en-GB"/>
        </w:rPr>
        <w:t>engineer</w:t>
      </w:r>
      <w:r w:rsidR="001A35A7">
        <w:rPr>
          <w:lang w:val="en-GB"/>
        </w:rPr>
        <w:t xml:space="preserve">, </w:t>
      </w:r>
      <w:r w:rsidR="001A35A7" w:rsidRPr="001A35A7">
        <w:rPr>
          <w:i/>
          <w:lang w:val="en-GB"/>
        </w:rPr>
        <w:t>analyst</w:t>
      </w:r>
      <w:r w:rsidR="001A35A7">
        <w:rPr>
          <w:lang w:val="en-GB"/>
        </w:rPr>
        <w:t xml:space="preserve"> and </w:t>
      </w:r>
      <w:r w:rsidR="001A35A7" w:rsidRPr="001A35A7">
        <w:rPr>
          <w:i/>
          <w:lang w:val="en-GB"/>
        </w:rPr>
        <w:t>professor</w:t>
      </w:r>
      <w:r w:rsidR="001A35A7">
        <w:rPr>
          <w:lang w:val="en-GB"/>
        </w:rPr>
        <w:t xml:space="preserve">, the procedure should be </w:t>
      </w:r>
      <w:r w:rsidR="00BE19C9">
        <w:rPr>
          <w:lang w:val="en-GB"/>
        </w:rPr>
        <w:t>similar</w:t>
      </w:r>
      <w:r w:rsidR="001A35A7">
        <w:rPr>
          <w:lang w:val="en-GB"/>
        </w:rPr>
        <w:t xml:space="preserve"> for new nodes in the same path.</w:t>
      </w:r>
      <w:r w:rsidR="00A87331">
        <w:rPr>
          <w:lang w:val="en-GB"/>
        </w:rPr>
        <w:t xml:space="preserve"> As </w:t>
      </w:r>
      <w:r w:rsidR="00A87331" w:rsidRPr="00A87331">
        <w:rPr>
          <w:i/>
          <w:lang w:val="en-GB"/>
        </w:rPr>
        <w:t>engineer</w:t>
      </w:r>
      <w:r w:rsidR="00A87331">
        <w:rPr>
          <w:lang w:val="en-GB"/>
        </w:rPr>
        <w:t xml:space="preserve"> and </w:t>
      </w:r>
      <w:r w:rsidR="00A87331" w:rsidRPr="00A87331">
        <w:rPr>
          <w:i/>
          <w:lang w:val="en-GB"/>
        </w:rPr>
        <w:t>analyst</w:t>
      </w:r>
      <w:r w:rsidR="00A87331">
        <w:rPr>
          <w:lang w:val="en-GB"/>
        </w:rPr>
        <w:t xml:space="preserve"> already exist in the tree, they should be linked with its equals also in the same way </w:t>
      </w:r>
      <w:r w:rsidR="00A87331" w:rsidRPr="00A87331">
        <w:rPr>
          <w:i/>
          <w:lang w:val="en-GB"/>
        </w:rPr>
        <w:t>designer</w:t>
      </w:r>
      <w:r w:rsidR="00A87331">
        <w:rPr>
          <w:lang w:val="en-GB"/>
        </w:rPr>
        <w:t xml:space="preserve"> was above.</w:t>
      </w:r>
      <w:r w:rsidR="00C510AC">
        <w:rPr>
          <w:lang w:val="en-GB"/>
        </w:rPr>
        <w:t xml:space="preserve"> </w:t>
      </w:r>
      <w:r w:rsidR="00BE19C9">
        <w:rPr>
          <w:lang w:val="en-GB"/>
        </w:rPr>
        <w:t xml:space="preserve">An illustration of this </w:t>
      </w:r>
      <w:r w:rsidR="00BE19C9">
        <w:rPr>
          <w:lang w:val="en-GB"/>
        </w:rPr>
        <w:lastRenderedPageBreak/>
        <w:t xml:space="preserve">transaction is </w:t>
      </w:r>
      <w:r w:rsidR="006B58BD">
        <w:rPr>
          <w:lang w:val="en-GB"/>
        </w:rPr>
        <w:fldChar w:fldCharType="begin"/>
      </w:r>
      <w:r w:rsidR="00BE19C9">
        <w:rPr>
          <w:lang w:val="en-GB"/>
        </w:rPr>
        <w:instrText xml:space="preserve"> REF _Ref392774720 \h </w:instrText>
      </w:r>
      <w:r w:rsidR="006B58BD">
        <w:rPr>
          <w:lang w:val="en-GB"/>
        </w:rPr>
      </w:r>
      <w:r w:rsidR="006B58BD">
        <w:rPr>
          <w:lang w:val="en-GB"/>
        </w:rPr>
        <w:fldChar w:fldCharType="separate"/>
      </w:r>
      <w:r w:rsidR="005E223A" w:rsidRPr="00E452D9">
        <w:rPr>
          <w:sz w:val="20"/>
          <w:lang w:val="en-US"/>
        </w:rPr>
        <w:t xml:space="preserve">Figure </w:t>
      </w:r>
      <w:r w:rsidR="005E223A">
        <w:rPr>
          <w:noProof/>
          <w:sz w:val="20"/>
          <w:lang w:val="en-US"/>
        </w:rPr>
        <w:t>3</w:t>
      </w:r>
      <w:r w:rsidR="005E223A">
        <w:rPr>
          <w:sz w:val="20"/>
          <w:lang w:val="en-US"/>
        </w:rPr>
        <w:t>.</w:t>
      </w:r>
      <w:r w:rsidR="005E223A">
        <w:rPr>
          <w:noProof/>
          <w:sz w:val="20"/>
          <w:lang w:val="en-US"/>
        </w:rPr>
        <w:t>2</w:t>
      </w:r>
      <w:r w:rsidR="006B58BD">
        <w:rPr>
          <w:lang w:val="en-GB"/>
        </w:rPr>
        <w:fldChar w:fldCharType="end"/>
      </w:r>
      <w:r w:rsidR="00BE19C9">
        <w:rPr>
          <w:lang w:val="en-GB"/>
        </w:rPr>
        <w:t xml:space="preserve">c). One can see that three different paths </w:t>
      </w:r>
      <w:r w:rsidR="00AB732F">
        <w:rPr>
          <w:lang w:val="en-GB"/>
        </w:rPr>
        <w:t xml:space="preserve">exists </w:t>
      </w:r>
      <w:r w:rsidR="00BE19C9">
        <w:rPr>
          <w:lang w:val="en-GB"/>
        </w:rPr>
        <w:t xml:space="preserve">if counting the last leaves of the branches or if totalling the sum of the nodes and counters connected to </w:t>
      </w:r>
      <w:r w:rsidR="00BE19C9" w:rsidRPr="00BE19C9">
        <w:rPr>
          <w:i/>
          <w:lang w:val="en-GB"/>
        </w:rPr>
        <w:t>null</w:t>
      </w:r>
      <w:r w:rsidR="00BE19C9">
        <w:rPr>
          <w:lang w:val="en-GB"/>
        </w:rPr>
        <w:t xml:space="preserve"> node.</w:t>
      </w:r>
    </w:p>
    <w:p w:rsidR="00234E63" w:rsidRPr="00234E63" w:rsidRDefault="000179A0" w:rsidP="00234E63">
      <w:pPr>
        <w:jc w:val="center"/>
        <w:rPr>
          <w:lang w:val="en-GB"/>
        </w:rPr>
      </w:pPr>
      <w:r>
        <w:rPr>
          <w:noProof/>
          <w:lang w:eastAsia="pt-PT"/>
        </w:rPr>
        <mc:AlternateContent>
          <mc:Choice Requires="wps">
            <w:drawing>
              <wp:anchor distT="0" distB="0" distL="114300" distR="114300" simplePos="0" relativeHeight="251665408" behindDoc="0" locked="0" layoutInCell="1" allowOverlap="1">
                <wp:simplePos x="0" y="0"/>
                <wp:positionH relativeFrom="column">
                  <wp:posOffset>431800</wp:posOffset>
                </wp:positionH>
                <wp:positionV relativeFrom="paragraph">
                  <wp:posOffset>1760855</wp:posOffset>
                </wp:positionV>
                <wp:extent cx="4515485" cy="252095"/>
                <wp:effectExtent l="3175" t="0" r="0" b="0"/>
                <wp:wrapNone/>
                <wp:docPr id="1720"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5485"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E452D9" w:rsidRDefault="00192BAD" w:rsidP="00E41571">
                            <w:pPr>
                              <w:pStyle w:val="Caption"/>
                              <w:spacing w:line="360" w:lineRule="auto"/>
                              <w:rPr>
                                <w:sz w:val="20"/>
                                <w:lang w:val="en-GB"/>
                              </w:rPr>
                            </w:pPr>
                            <w:bookmarkStart w:id="161" w:name="_Ref392774720"/>
                            <w:bookmarkStart w:id="162" w:name="_Toc395638190"/>
                            <w:bookmarkStart w:id="163" w:name="_Toc395638365"/>
                            <w:bookmarkStart w:id="164" w:name="_Toc397995115"/>
                            <w:proofErr w:type="gramStart"/>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proofErr w:type="gramEnd"/>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161"/>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162"/>
                            <w:bookmarkEnd w:id="163"/>
                            <w:bookmarkEnd w:id="16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5" o:spid="_x0000_s1075" type="#_x0000_t202" style="position:absolute;left:0;text-align:left;margin-left:34pt;margin-top:138.65pt;width:355.55pt;height:1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" stroked="f">
                <v:textbox inset="0,0,0,0">
                  <w:txbxContent>
                    <w:p w:rsidR="00192BAD" w:rsidRPr="00E452D9" w:rsidRDefault="00192BAD" w:rsidP="00E41571">
                      <w:pPr>
                        <w:pStyle w:val="Caption"/>
                        <w:spacing w:line="360" w:lineRule="auto"/>
                        <w:rPr>
                          <w:sz w:val="20"/>
                          <w:lang w:val="en-GB"/>
                        </w:rPr>
                      </w:pPr>
                      <w:bookmarkStart w:id="165" w:name="_Ref392774720"/>
                      <w:bookmarkStart w:id="166" w:name="_Toc395638190"/>
                      <w:bookmarkStart w:id="167" w:name="_Toc395638365"/>
                      <w:bookmarkStart w:id="168" w:name="_Toc397995115"/>
                      <w:proofErr w:type="gramStart"/>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proofErr w:type="gramEnd"/>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165"/>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166"/>
                      <w:bookmarkEnd w:id="167"/>
                      <w:bookmarkEnd w:id="168"/>
                    </w:p>
                  </w:txbxContent>
                </v:textbox>
              </v:shape>
            </w:pict>
          </mc:Fallback>
        </mc:AlternateContent>
      </w:r>
      <w:r>
        <w:rPr>
          <w:noProof/>
          <w:lang w:eastAsia="pt-PT"/>
        </w:rPr>
        <mc:AlternateContent>
          <mc:Choice Requires="wpg">
            <w:drawing>
              <wp:anchor distT="0" distB="0" distL="114300" distR="114300" simplePos="0" relativeHeight="4" behindDoc="0" locked="0" layoutInCell="1" allowOverlap="1">
                <wp:simplePos x="0" y="0"/>
                <wp:positionH relativeFrom="character">
                  <wp:posOffset>0</wp:posOffset>
                </wp:positionH>
                <wp:positionV relativeFrom="line">
                  <wp:posOffset>0</wp:posOffset>
                </wp:positionV>
                <wp:extent cx="4515485" cy="1696720"/>
                <wp:effectExtent l="9525" t="9525" r="27940" b="27305"/>
                <wp:wrapThrough wrapText="bothSides">
                  <wp:wrapPolygon edited="0">
                    <wp:start x="683" y="0"/>
                    <wp:lineTo x="0" y="485"/>
                    <wp:lineTo x="-46" y="1455"/>
                    <wp:lineTo x="0" y="2061"/>
                    <wp:lineTo x="1139" y="3880"/>
                    <wp:lineTo x="137" y="5828"/>
                    <wp:lineTo x="-46" y="6435"/>
                    <wp:lineTo x="-46" y="7041"/>
                    <wp:lineTo x="182" y="7769"/>
                    <wp:lineTo x="1185" y="9709"/>
                    <wp:lineTo x="547" y="10557"/>
                    <wp:lineTo x="-46" y="11528"/>
                    <wp:lineTo x="-46" y="12376"/>
                    <wp:lineTo x="365" y="13589"/>
                    <wp:lineTo x="592" y="13831"/>
                    <wp:lineTo x="8247" y="15529"/>
                    <wp:lineTo x="9067" y="15529"/>
                    <wp:lineTo x="9067" y="16386"/>
                    <wp:lineTo x="12029" y="17477"/>
                    <wp:lineTo x="14128" y="17477"/>
                    <wp:lineTo x="46" y="19175"/>
                    <wp:lineTo x="46" y="21600"/>
                    <wp:lineTo x="14082" y="21843"/>
                    <wp:lineTo x="14583" y="21843"/>
                    <wp:lineTo x="19276" y="21600"/>
                    <wp:lineTo x="19322" y="19296"/>
                    <wp:lineTo x="14310" y="17477"/>
                    <wp:lineTo x="17955" y="17477"/>
                    <wp:lineTo x="21737" y="16499"/>
                    <wp:lineTo x="21737" y="14801"/>
                    <wp:lineTo x="21281" y="13831"/>
                    <wp:lineTo x="20917" y="13589"/>
                    <wp:lineTo x="21463" y="11649"/>
                    <wp:lineTo x="21737" y="10921"/>
                    <wp:lineTo x="21737" y="10557"/>
                    <wp:lineTo x="21554" y="9709"/>
                    <wp:lineTo x="20279" y="7769"/>
                    <wp:lineTo x="20598" y="7769"/>
                    <wp:lineTo x="21554" y="6313"/>
                    <wp:lineTo x="21600" y="5101"/>
                    <wp:lineTo x="20643" y="4001"/>
                    <wp:lineTo x="19869" y="3880"/>
                    <wp:lineTo x="19322" y="1940"/>
                    <wp:lineTo x="19367" y="1455"/>
                    <wp:lineTo x="18866" y="243"/>
                    <wp:lineTo x="18456" y="0"/>
                    <wp:lineTo x="683" y="0"/>
                  </wp:wrapPolygon>
                </wp:wrapThrough>
                <wp:docPr id="1676"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5485" cy="1696720"/>
                          <a:chOff x="3843" y="6255"/>
                          <a:chExt cx="7111" cy="2672"/>
                        </a:xfrm>
                      </wpg:grpSpPr>
                      <wpg:grpSp>
                        <wpg:cNvPr id="1677" name="Group 312"/>
                        <wpg:cNvGrpSpPr>
                          <a:grpSpLocks/>
                        </wpg:cNvGrpSpPr>
                        <wpg:grpSpPr bwMode="auto">
                          <a:xfrm>
                            <a:off x="3843" y="6255"/>
                            <a:ext cx="852" cy="1676"/>
                            <a:chOff x="3843" y="6697"/>
                            <a:chExt cx="852" cy="1676"/>
                          </a:xfrm>
                        </wpg:grpSpPr>
                        <wps:wsp>
                          <wps:cNvPr id="1678" name="Oval 313"/>
                          <wps:cNvSpPr>
                            <a:spLocks noChangeArrowheads="1"/>
                          </wps:cNvSpPr>
                          <wps:spPr bwMode="auto">
                            <a:xfrm>
                              <a:off x="3843" y="735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architect:1</w:t>
                                </w:r>
                              </w:p>
                              <w:p w:rsidR="00192BAD" w:rsidRPr="00BD2D9B" w:rsidRDefault="00192BAD" w:rsidP="00234E63"/>
                            </w:txbxContent>
                          </wps:txbx>
                          <wps:bodyPr rot="0" vert="horz" wrap="square" lIns="0" tIns="45720" rIns="0" bIns="45720" anchor="ctr" anchorCtr="0" upright="1">
                            <a:noAutofit/>
                          </wps:bodyPr>
                        </wps:wsp>
                        <wps:wsp>
                          <wps:cNvPr id="1679" name="Oval 314"/>
                          <wps:cNvSpPr>
                            <a:spLocks noChangeArrowheads="1"/>
                          </wps:cNvSpPr>
                          <wps:spPr bwMode="auto">
                            <a:xfrm>
                              <a:off x="3843" y="6697"/>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null</w:t>
                                </w:r>
                              </w:p>
                              <w:p w:rsidR="00192BAD" w:rsidRPr="00BD2D9B" w:rsidRDefault="00192BAD" w:rsidP="00234E63"/>
                            </w:txbxContent>
                          </wps:txbx>
                          <wps:bodyPr rot="0" vert="horz" wrap="square" lIns="0" tIns="45720" rIns="0" bIns="45720" anchor="ctr" anchorCtr="0" upright="1">
                            <a:noAutofit/>
                          </wps:bodyPr>
                        </wps:wsp>
                        <wps:wsp>
                          <wps:cNvPr id="1680" name="Oval 315"/>
                          <wps:cNvSpPr>
                            <a:spLocks noChangeArrowheads="1"/>
                          </wps:cNvSpPr>
                          <wps:spPr bwMode="auto">
                            <a:xfrm>
                              <a:off x="3843" y="801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designer:1</w:t>
                                </w:r>
                              </w:p>
                              <w:p w:rsidR="00192BAD" w:rsidRPr="00BD2D9B" w:rsidRDefault="00192BAD" w:rsidP="00234E63"/>
                            </w:txbxContent>
                          </wps:txbx>
                          <wps:bodyPr rot="0" vert="horz" wrap="square" lIns="0" tIns="45720" rIns="0" bIns="45720" anchor="ctr" anchorCtr="0" upright="1">
                            <a:noAutofit/>
                          </wps:bodyPr>
                        </wps:wsp>
                        <wps:wsp>
                          <wps:cNvPr id="1681" name="AutoShape 316"/>
                          <wps:cNvCnPr>
                            <a:cxnSpLocks noChangeShapeType="1"/>
                          </wps:cNvCnPr>
                          <wps:spPr bwMode="auto">
                            <a:xfrm flipV="1">
                              <a:off x="4291" y="7060"/>
                              <a:ext cx="0" cy="29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82" name="AutoShape 317"/>
                          <wps:cNvCnPr>
                            <a:cxnSpLocks noChangeShapeType="1"/>
                          </wps:cNvCnPr>
                          <wps:spPr bwMode="auto">
                            <a:xfrm flipV="1">
                              <a:off x="4291" y="7720"/>
                              <a:ext cx="0" cy="290"/>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g:grpSp>
                      <wpg:grpSp>
                        <wpg:cNvPr id="1683" name="Group 318"/>
                        <wpg:cNvGrpSpPr>
                          <a:grpSpLocks/>
                        </wpg:cNvGrpSpPr>
                        <wpg:grpSpPr bwMode="auto">
                          <a:xfrm>
                            <a:off x="5413" y="6255"/>
                            <a:ext cx="2275" cy="2046"/>
                            <a:chOff x="6678" y="6767"/>
                            <a:chExt cx="2275" cy="2046"/>
                          </a:xfrm>
                        </wpg:grpSpPr>
                        <wps:wsp>
                          <wps:cNvPr id="1684" name="Oval 319"/>
                          <wps:cNvSpPr>
                            <a:spLocks noChangeArrowheads="1"/>
                          </wps:cNvSpPr>
                          <wps:spPr bwMode="auto">
                            <a:xfrm>
                              <a:off x="6678" y="727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architect:1</w:t>
                                </w:r>
                              </w:p>
                              <w:p w:rsidR="00192BAD" w:rsidRPr="00BD2D9B" w:rsidRDefault="00192BAD" w:rsidP="00234E63"/>
                            </w:txbxContent>
                          </wps:txbx>
                          <wps:bodyPr rot="0" vert="horz" wrap="square" lIns="0" tIns="45720" rIns="0" bIns="45720" anchor="ctr" anchorCtr="0" upright="1">
                            <a:noAutofit/>
                          </wps:bodyPr>
                        </wps:wsp>
                        <wps:wsp>
                          <wps:cNvPr id="1685" name="Oval 320"/>
                          <wps:cNvSpPr>
                            <a:spLocks noChangeArrowheads="1"/>
                          </wps:cNvSpPr>
                          <wps:spPr bwMode="auto">
                            <a:xfrm>
                              <a:off x="7309" y="6767"/>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null</w:t>
                                </w:r>
                              </w:p>
                              <w:p w:rsidR="00192BAD" w:rsidRPr="00BD2D9B" w:rsidRDefault="00192BAD" w:rsidP="00234E63"/>
                            </w:txbxContent>
                          </wps:txbx>
                          <wps:bodyPr rot="0" vert="horz" wrap="square" lIns="0" tIns="45720" rIns="0" bIns="45720" anchor="ctr" anchorCtr="0" upright="1">
                            <a:noAutofit/>
                          </wps:bodyPr>
                        </wps:wsp>
                        <wps:wsp>
                          <wps:cNvPr id="1686" name="Oval 321"/>
                          <wps:cNvSpPr>
                            <a:spLocks noChangeArrowheads="1"/>
                          </wps:cNvSpPr>
                          <wps:spPr bwMode="auto">
                            <a:xfrm>
                              <a:off x="6678" y="793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designer:1</w:t>
                                </w:r>
                              </w:p>
                              <w:p w:rsidR="00192BAD" w:rsidRPr="00BD2D9B" w:rsidRDefault="00192BAD" w:rsidP="00234E63"/>
                            </w:txbxContent>
                          </wps:txbx>
                          <wps:bodyPr rot="0" vert="horz" wrap="square" lIns="0" tIns="45720" rIns="0" bIns="45720" anchor="ctr" anchorCtr="0" upright="1">
                            <a:noAutofit/>
                          </wps:bodyPr>
                        </wps:wsp>
                        <wps:wsp>
                          <wps:cNvPr id="1687" name="AutoShape 322"/>
                          <wps:cNvCnPr>
                            <a:cxnSpLocks noChangeShapeType="1"/>
                          </wps:cNvCnPr>
                          <wps:spPr bwMode="auto">
                            <a:xfrm flipV="1">
                              <a:off x="7196" y="7130"/>
                              <a:ext cx="493" cy="14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88" name="AutoShape 323"/>
                          <wps:cNvCnPr>
                            <a:cxnSpLocks noChangeShapeType="1"/>
                          </wps:cNvCnPr>
                          <wps:spPr bwMode="auto">
                            <a:xfrm flipV="1">
                              <a:off x="7130" y="7640"/>
                              <a:ext cx="0" cy="290"/>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89" name="Oval 324"/>
                          <wps:cNvSpPr>
                            <a:spLocks noChangeArrowheads="1"/>
                          </wps:cNvSpPr>
                          <wps:spPr bwMode="auto">
                            <a:xfrm>
                              <a:off x="8024" y="727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designer:1</w:t>
                                </w:r>
                              </w:p>
                              <w:p w:rsidR="00192BAD" w:rsidRPr="00BD2D9B" w:rsidRDefault="00192BAD" w:rsidP="00234E63"/>
                            </w:txbxContent>
                          </wps:txbx>
                          <wps:bodyPr rot="0" vert="horz" wrap="square" lIns="0" tIns="45720" rIns="0" bIns="45720" anchor="ctr" anchorCtr="0" upright="1">
                            <a:noAutofit/>
                          </wps:bodyPr>
                        </wps:wsp>
                        <wps:wsp>
                          <wps:cNvPr id="1690" name="Oval 325"/>
                          <wps:cNvSpPr>
                            <a:spLocks noChangeArrowheads="1"/>
                          </wps:cNvSpPr>
                          <wps:spPr bwMode="auto">
                            <a:xfrm>
                              <a:off x="8101" y="788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engineer:1</w:t>
                                </w:r>
                              </w:p>
                              <w:p w:rsidR="00192BAD" w:rsidRPr="00BD2D9B" w:rsidRDefault="00192BAD" w:rsidP="00234E63"/>
                            </w:txbxContent>
                          </wps:txbx>
                          <wps:bodyPr rot="0" vert="horz" wrap="square" lIns="0" tIns="45720" rIns="0" bIns="45720" anchor="ctr" anchorCtr="0" upright="1">
                            <a:noAutofit/>
                          </wps:bodyPr>
                        </wps:wsp>
                        <wps:wsp>
                          <wps:cNvPr id="1691" name="Oval 326"/>
                          <wps:cNvSpPr>
                            <a:spLocks noChangeArrowheads="1"/>
                          </wps:cNvSpPr>
                          <wps:spPr bwMode="auto">
                            <a:xfrm>
                              <a:off x="8101" y="845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analyst:1</w:t>
                                </w:r>
                              </w:p>
                              <w:p w:rsidR="00192BAD" w:rsidRPr="00BD2D9B" w:rsidRDefault="00192BAD" w:rsidP="00234E63"/>
                            </w:txbxContent>
                          </wps:txbx>
                          <wps:bodyPr rot="0" vert="horz" wrap="square" lIns="0" tIns="45720" rIns="0" bIns="45720" anchor="ctr" anchorCtr="0" upright="1">
                            <a:noAutofit/>
                          </wps:bodyPr>
                        </wps:wsp>
                        <wps:wsp>
                          <wps:cNvPr id="1692" name="AutoShape 327"/>
                          <wps:cNvCnPr>
                            <a:cxnSpLocks noChangeShapeType="1"/>
                          </wps:cNvCnPr>
                          <wps:spPr bwMode="auto">
                            <a:xfrm>
                              <a:off x="7890" y="7130"/>
                              <a:ext cx="516" cy="14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93" name="AutoShape 328"/>
                          <wps:cNvCnPr>
                            <a:cxnSpLocks noChangeShapeType="1"/>
                          </wps:cNvCnPr>
                          <wps:spPr bwMode="auto">
                            <a:xfrm>
                              <a:off x="8490" y="7640"/>
                              <a:ext cx="0" cy="240"/>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94" name="AutoShape 329"/>
                          <wps:cNvCnPr>
                            <a:cxnSpLocks noChangeShapeType="1"/>
                          </wps:cNvCnPr>
                          <wps:spPr bwMode="auto">
                            <a:xfrm>
                              <a:off x="8490" y="8243"/>
                              <a:ext cx="0" cy="20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95" name="AutoShape 330"/>
                          <wps:cNvCnPr>
                            <a:cxnSpLocks noChangeShapeType="1"/>
                          </wps:cNvCnPr>
                          <wps:spPr bwMode="auto">
                            <a:xfrm flipV="1">
                              <a:off x="7433" y="7570"/>
                              <a:ext cx="668" cy="409"/>
                            </a:xfrm>
                            <a:prstGeom prst="straightConnector1">
                              <a:avLst/>
                            </a:prstGeom>
                            <a:noFill/>
                            <a:ln w="3175">
                              <a:solidFill>
                                <a:srgbClr val="000000"/>
                              </a:solidFill>
                              <a:prstDash val="dash"/>
                              <a:round/>
                              <a:headEnd/>
                              <a:tailEnd type="none" w="sm" len="med"/>
                            </a:ln>
                            <a:extLst>
                              <a:ext uri="{909E8E84-426E-40DD-AFC4-6F175D3DCCD1}">
                                <a14:hiddenFill xmlns:a14="http://schemas.microsoft.com/office/drawing/2010/main">
                                  <a:noFill/>
                                </a14:hiddenFill>
                              </a:ext>
                            </a:extLst>
                          </wps:spPr>
                          <wps:bodyPr/>
                        </wps:wsp>
                      </wpg:grpSp>
                      <wpg:grpSp>
                        <wpg:cNvPr id="1696" name="Group 331"/>
                        <wpg:cNvGrpSpPr>
                          <a:grpSpLocks/>
                        </wpg:cNvGrpSpPr>
                        <wpg:grpSpPr bwMode="auto">
                          <a:xfrm>
                            <a:off x="8101" y="6255"/>
                            <a:ext cx="2853" cy="2672"/>
                            <a:chOff x="2288" y="9768"/>
                            <a:chExt cx="2853" cy="2672"/>
                          </a:xfrm>
                        </wpg:grpSpPr>
                        <wps:wsp>
                          <wps:cNvPr id="1697" name="Oval 332"/>
                          <wps:cNvSpPr>
                            <a:spLocks noChangeArrowheads="1"/>
                          </wps:cNvSpPr>
                          <wps:spPr bwMode="auto">
                            <a:xfrm>
                              <a:off x="2866" y="10278"/>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architect:2</w:t>
                                </w:r>
                              </w:p>
                              <w:p w:rsidR="00192BAD" w:rsidRPr="00BD2D9B" w:rsidRDefault="00192BAD" w:rsidP="00234E63"/>
                            </w:txbxContent>
                          </wps:txbx>
                          <wps:bodyPr rot="0" vert="horz" wrap="square" lIns="0" tIns="45720" rIns="0" bIns="45720" anchor="ctr" anchorCtr="0" upright="1">
                            <a:noAutofit/>
                          </wps:bodyPr>
                        </wps:wsp>
                        <wps:wsp>
                          <wps:cNvPr id="1698" name="Oval 333"/>
                          <wps:cNvSpPr>
                            <a:spLocks noChangeArrowheads="1"/>
                          </wps:cNvSpPr>
                          <wps:spPr bwMode="auto">
                            <a:xfrm>
                              <a:off x="3497" y="9768"/>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null</w:t>
                                </w:r>
                              </w:p>
                              <w:p w:rsidR="00192BAD" w:rsidRPr="00BD2D9B" w:rsidRDefault="00192BAD" w:rsidP="00234E63"/>
                            </w:txbxContent>
                          </wps:txbx>
                          <wps:bodyPr rot="0" vert="horz" wrap="square" lIns="0" tIns="45720" rIns="0" bIns="45720" anchor="ctr" anchorCtr="0" upright="1">
                            <a:noAutofit/>
                          </wps:bodyPr>
                        </wps:wsp>
                        <wps:wsp>
                          <wps:cNvPr id="1699" name="AutoShape 334"/>
                          <wps:cNvCnPr>
                            <a:cxnSpLocks noChangeShapeType="1"/>
                          </wps:cNvCnPr>
                          <wps:spPr bwMode="auto">
                            <a:xfrm flipV="1">
                              <a:off x="3384" y="10131"/>
                              <a:ext cx="493" cy="14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00" name="AutoShape 335"/>
                          <wps:cNvCnPr>
                            <a:cxnSpLocks noChangeShapeType="1"/>
                          </wps:cNvCnPr>
                          <wps:spPr bwMode="auto">
                            <a:xfrm flipH="1" flipV="1">
                              <a:off x="3319" y="10641"/>
                              <a:ext cx="399" cy="65"/>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01" name="Oval 336"/>
                          <wps:cNvSpPr>
                            <a:spLocks noChangeArrowheads="1"/>
                          </wps:cNvSpPr>
                          <wps:spPr bwMode="auto">
                            <a:xfrm>
                              <a:off x="4212" y="10278"/>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designer:1</w:t>
                                </w:r>
                              </w:p>
                              <w:p w:rsidR="00192BAD" w:rsidRPr="00BD2D9B" w:rsidRDefault="00192BAD" w:rsidP="00234E63"/>
                            </w:txbxContent>
                          </wps:txbx>
                          <wps:bodyPr rot="0" vert="horz" wrap="square" lIns="0" tIns="45720" rIns="0" bIns="45720" anchor="ctr" anchorCtr="0" upright="1">
                            <a:noAutofit/>
                          </wps:bodyPr>
                        </wps:wsp>
                        <wps:wsp>
                          <wps:cNvPr id="1702" name="Oval 337"/>
                          <wps:cNvSpPr>
                            <a:spLocks noChangeArrowheads="1"/>
                          </wps:cNvSpPr>
                          <wps:spPr bwMode="auto">
                            <a:xfrm>
                              <a:off x="4289" y="10881"/>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engineer:1</w:t>
                                </w:r>
                              </w:p>
                              <w:p w:rsidR="00192BAD" w:rsidRPr="00BD2D9B" w:rsidRDefault="00192BAD" w:rsidP="00234E63"/>
                            </w:txbxContent>
                          </wps:txbx>
                          <wps:bodyPr rot="0" vert="horz" wrap="square" lIns="0" tIns="45720" rIns="0" bIns="45720" anchor="ctr" anchorCtr="0" upright="1">
                            <a:noAutofit/>
                          </wps:bodyPr>
                        </wps:wsp>
                        <wps:wsp>
                          <wps:cNvPr id="1703" name="Oval 338"/>
                          <wps:cNvSpPr>
                            <a:spLocks noChangeArrowheads="1"/>
                          </wps:cNvSpPr>
                          <wps:spPr bwMode="auto">
                            <a:xfrm>
                              <a:off x="4289" y="11451"/>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analyst:1</w:t>
                                </w:r>
                              </w:p>
                              <w:p w:rsidR="00192BAD" w:rsidRPr="00BD2D9B" w:rsidRDefault="00192BAD" w:rsidP="00234E63"/>
                            </w:txbxContent>
                          </wps:txbx>
                          <wps:bodyPr rot="0" vert="horz" wrap="square" lIns="0" tIns="45720" rIns="0" bIns="45720" anchor="ctr" anchorCtr="0" upright="1">
                            <a:noAutofit/>
                          </wps:bodyPr>
                        </wps:wsp>
                        <wps:wsp>
                          <wps:cNvPr id="1704" name="AutoShape 339"/>
                          <wps:cNvCnPr>
                            <a:cxnSpLocks noChangeShapeType="1"/>
                          </wps:cNvCnPr>
                          <wps:spPr bwMode="auto">
                            <a:xfrm>
                              <a:off x="4078" y="10131"/>
                              <a:ext cx="516" cy="14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05" name="AutoShape 340"/>
                          <wps:cNvCnPr>
                            <a:cxnSpLocks noChangeShapeType="1"/>
                          </wps:cNvCnPr>
                          <wps:spPr bwMode="auto">
                            <a:xfrm>
                              <a:off x="4678" y="10641"/>
                              <a:ext cx="17" cy="240"/>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06" name="AutoShape 341"/>
                          <wps:cNvCnPr>
                            <a:cxnSpLocks noChangeShapeType="1"/>
                          </wps:cNvCnPr>
                          <wps:spPr bwMode="auto">
                            <a:xfrm>
                              <a:off x="4695" y="11244"/>
                              <a:ext cx="0" cy="20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07" name="AutoShape 342"/>
                          <wps:cNvCnPr>
                            <a:cxnSpLocks noChangeShapeType="1"/>
                          </wps:cNvCnPr>
                          <wps:spPr bwMode="auto">
                            <a:xfrm flipV="1">
                              <a:off x="3987" y="10521"/>
                              <a:ext cx="236" cy="185"/>
                            </a:xfrm>
                            <a:prstGeom prst="straightConnector1">
                              <a:avLst/>
                            </a:prstGeom>
                            <a:noFill/>
                            <a:ln w="3175">
                              <a:solidFill>
                                <a:srgbClr val="000000"/>
                              </a:solidFill>
                              <a:prstDash val="dash"/>
                              <a:round/>
                              <a:headEnd/>
                              <a:tailEnd type="none" w="sm" len="med"/>
                            </a:ln>
                            <a:extLst>
                              <a:ext uri="{909E8E84-426E-40DD-AFC4-6F175D3DCCD1}">
                                <a14:hiddenFill xmlns:a14="http://schemas.microsoft.com/office/drawing/2010/main">
                                  <a:noFill/>
                                </a14:hiddenFill>
                              </a:ext>
                            </a:extLst>
                          </wps:spPr>
                          <wps:bodyPr/>
                        </wps:wsp>
                        <wps:wsp>
                          <wps:cNvPr id="1708" name="Oval 343"/>
                          <wps:cNvSpPr>
                            <a:spLocks noChangeArrowheads="1"/>
                          </wps:cNvSpPr>
                          <wps:spPr bwMode="auto">
                            <a:xfrm>
                              <a:off x="2288" y="10931"/>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engineer:1</w:t>
                                </w:r>
                              </w:p>
                              <w:p w:rsidR="00192BAD" w:rsidRPr="00BD2D9B" w:rsidRDefault="00192BAD" w:rsidP="00234E63"/>
                            </w:txbxContent>
                          </wps:txbx>
                          <wps:bodyPr rot="0" vert="horz" wrap="square" lIns="0" tIns="45720" rIns="0" bIns="45720" anchor="ctr" anchorCtr="0" upright="1">
                            <a:noAutofit/>
                          </wps:bodyPr>
                        </wps:wsp>
                        <wps:wsp>
                          <wps:cNvPr id="1709" name="Oval 344"/>
                          <wps:cNvSpPr>
                            <a:spLocks noChangeArrowheads="1"/>
                          </wps:cNvSpPr>
                          <wps:spPr bwMode="auto">
                            <a:xfrm>
                              <a:off x="2288" y="11501"/>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analyst:1</w:t>
                                </w:r>
                              </w:p>
                              <w:p w:rsidR="00192BAD" w:rsidRPr="00BD2D9B" w:rsidRDefault="00192BAD" w:rsidP="00234E63"/>
                            </w:txbxContent>
                          </wps:txbx>
                          <wps:bodyPr rot="0" vert="horz" wrap="square" lIns="0" tIns="45720" rIns="0" bIns="45720" anchor="ctr" anchorCtr="0" upright="1">
                            <a:noAutofit/>
                          </wps:bodyPr>
                        </wps:wsp>
                        <wps:wsp>
                          <wps:cNvPr id="1710" name="AutoShape 345"/>
                          <wps:cNvCnPr>
                            <a:cxnSpLocks noChangeShapeType="1"/>
                          </wps:cNvCnPr>
                          <wps:spPr bwMode="auto">
                            <a:xfrm>
                              <a:off x="2719" y="11294"/>
                              <a:ext cx="0" cy="20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11" name="Oval 346"/>
                          <wps:cNvSpPr>
                            <a:spLocks noChangeArrowheads="1"/>
                          </wps:cNvSpPr>
                          <wps:spPr bwMode="auto">
                            <a:xfrm>
                              <a:off x="2288" y="1207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professor:1</w:t>
                                </w:r>
                              </w:p>
                              <w:p w:rsidR="00192BAD" w:rsidRPr="00BD2D9B" w:rsidRDefault="00192BAD" w:rsidP="00234E63"/>
                            </w:txbxContent>
                          </wps:txbx>
                          <wps:bodyPr rot="0" vert="horz" wrap="square" lIns="0" tIns="45720" rIns="0" bIns="45720" anchor="ctr" anchorCtr="0" upright="1">
                            <a:noAutofit/>
                          </wps:bodyPr>
                        </wps:wsp>
                        <wps:wsp>
                          <wps:cNvPr id="1712" name="AutoShape 347"/>
                          <wps:cNvCnPr>
                            <a:cxnSpLocks noChangeShapeType="1"/>
                          </wps:cNvCnPr>
                          <wps:spPr bwMode="auto">
                            <a:xfrm flipV="1">
                              <a:off x="2863" y="10641"/>
                              <a:ext cx="352" cy="290"/>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13" name="Oval 348"/>
                          <wps:cNvSpPr>
                            <a:spLocks noChangeArrowheads="1"/>
                          </wps:cNvSpPr>
                          <wps:spPr bwMode="auto">
                            <a:xfrm>
                              <a:off x="3411" y="10706"/>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234E63">
                                <w:pPr>
                                  <w:spacing w:line="240" w:lineRule="auto"/>
                                  <w:jc w:val="center"/>
                                  <w:rPr>
                                    <w:b/>
                                    <w:sz w:val="10"/>
                                    <w:szCs w:val="14"/>
                                  </w:rPr>
                                </w:pPr>
                                <w:r>
                                  <w:rPr>
                                    <w:b/>
                                    <w:sz w:val="12"/>
                                    <w:szCs w:val="14"/>
                                  </w:rPr>
                                  <w:t>designer:1</w:t>
                                </w:r>
                              </w:p>
                              <w:p w:rsidR="00192BAD" w:rsidRPr="00BD2D9B" w:rsidRDefault="00192BAD" w:rsidP="00234E63"/>
                            </w:txbxContent>
                          </wps:txbx>
                          <wps:bodyPr rot="0" vert="horz" wrap="square" lIns="0" tIns="45720" rIns="0" bIns="45720" anchor="ctr" anchorCtr="0" upright="1">
                            <a:noAutofit/>
                          </wps:bodyPr>
                        </wps:wsp>
                        <wps:wsp>
                          <wps:cNvPr id="1714" name="AutoShape 349"/>
                          <wps:cNvCnPr>
                            <a:cxnSpLocks noChangeShapeType="1"/>
                          </wps:cNvCnPr>
                          <wps:spPr bwMode="auto">
                            <a:xfrm>
                              <a:off x="3140" y="11116"/>
                              <a:ext cx="1151" cy="0"/>
                            </a:xfrm>
                            <a:prstGeom prst="straightConnector1">
                              <a:avLst/>
                            </a:prstGeom>
                            <a:noFill/>
                            <a:ln w="3175">
                              <a:solidFill>
                                <a:srgbClr val="000000"/>
                              </a:solidFill>
                              <a:prstDash val="dash"/>
                              <a:round/>
                              <a:headEnd/>
                              <a:tailEnd type="none" w="sm" len="med"/>
                            </a:ln>
                            <a:extLst>
                              <a:ext uri="{909E8E84-426E-40DD-AFC4-6F175D3DCCD1}">
                                <a14:hiddenFill xmlns:a14="http://schemas.microsoft.com/office/drawing/2010/main">
                                  <a:noFill/>
                                </a14:hiddenFill>
                              </a:ext>
                            </a:extLst>
                          </wps:spPr>
                          <wps:bodyPr/>
                        </wps:wsp>
                        <wps:wsp>
                          <wps:cNvPr id="1715" name="AutoShape 350"/>
                          <wps:cNvCnPr>
                            <a:cxnSpLocks noChangeShapeType="1"/>
                          </wps:cNvCnPr>
                          <wps:spPr bwMode="auto">
                            <a:xfrm flipV="1">
                              <a:off x="3152" y="11636"/>
                              <a:ext cx="1111" cy="34"/>
                            </a:xfrm>
                            <a:prstGeom prst="straightConnector1">
                              <a:avLst/>
                            </a:prstGeom>
                            <a:noFill/>
                            <a:ln w="3175">
                              <a:solidFill>
                                <a:srgbClr val="000000"/>
                              </a:solidFill>
                              <a:prstDash val="dash"/>
                              <a:round/>
                              <a:headEnd/>
                              <a:tailEnd type="none" w="sm" len="med"/>
                            </a:ln>
                            <a:extLst>
                              <a:ext uri="{909E8E84-426E-40DD-AFC4-6F175D3DCCD1}">
                                <a14:hiddenFill xmlns:a14="http://schemas.microsoft.com/office/drawing/2010/main">
                                  <a:noFill/>
                                </a14:hiddenFill>
                              </a:ext>
                            </a:extLst>
                          </wps:spPr>
                          <wps:bodyPr/>
                        </wps:wsp>
                        <wps:wsp>
                          <wps:cNvPr id="1716" name="AutoShape 351"/>
                          <wps:cNvCnPr>
                            <a:cxnSpLocks noChangeShapeType="1"/>
                          </wps:cNvCnPr>
                          <wps:spPr bwMode="auto">
                            <a:xfrm>
                              <a:off x="2719" y="11870"/>
                              <a:ext cx="0" cy="20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g:grpSp>
                      <wps:wsp>
                        <wps:cNvPr id="1717" name="Text Box 352"/>
                        <wps:cNvSpPr txBox="1">
                          <a:spLocks noChangeArrowheads="1"/>
                        </wps:cNvSpPr>
                        <wps:spPr bwMode="auto">
                          <a:xfrm>
                            <a:off x="3888" y="8644"/>
                            <a:ext cx="850"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E2067B" w:rsidRDefault="00192BAD" w:rsidP="00234E63">
                              <w:pPr>
                                <w:spacing w:line="240" w:lineRule="auto"/>
                                <w:rPr>
                                  <w:b/>
                                  <w:sz w:val="12"/>
                                </w:rPr>
                              </w:pPr>
                              <w:r w:rsidRPr="00E2067B">
                                <w:rPr>
                                  <w:b/>
                                  <w:sz w:val="12"/>
                                </w:rPr>
                                <w:t>a) TID = 1</w:t>
                              </w:r>
                            </w:p>
                          </w:txbxContent>
                        </wps:txbx>
                        <wps:bodyPr rot="0" vert="horz" wrap="square" lIns="91440" tIns="45720" rIns="91440" bIns="45720" anchor="t" anchorCtr="0" upright="1">
                          <a:noAutofit/>
                        </wps:bodyPr>
                      </wps:wsp>
                      <wps:wsp>
                        <wps:cNvPr id="1718" name="Text Box 353"/>
                        <wps:cNvSpPr txBox="1">
                          <a:spLocks noChangeArrowheads="1"/>
                        </wps:cNvSpPr>
                        <wps:spPr bwMode="auto">
                          <a:xfrm>
                            <a:off x="5991" y="8644"/>
                            <a:ext cx="850"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2F57E1" w:rsidRDefault="00192BAD" w:rsidP="00234E63">
                              <w:pPr>
                                <w:spacing w:line="240" w:lineRule="auto"/>
                                <w:rPr>
                                  <w:b/>
                                  <w:sz w:val="12"/>
                                </w:rPr>
                              </w:pPr>
                              <w:r>
                                <w:rPr>
                                  <w:b/>
                                  <w:sz w:val="12"/>
                                </w:rPr>
                                <w:t xml:space="preserve">b) </w:t>
                              </w:r>
                              <w:r w:rsidRPr="002F57E1">
                                <w:rPr>
                                  <w:b/>
                                  <w:sz w:val="12"/>
                                </w:rPr>
                                <w:t>TID = 2</w:t>
                              </w:r>
                            </w:p>
                          </w:txbxContent>
                        </wps:txbx>
                        <wps:bodyPr rot="0" vert="horz" wrap="square" lIns="91440" tIns="45720" rIns="91440" bIns="45720" anchor="t" anchorCtr="0" upright="1">
                          <a:noAutofit/>
                        </wps:bodyPr>
                      </wps:wsp>
                      <wps:wsp>
                        <wps:cNvPr id="1719" name="Text Box 354"/>
                        <wps:cNvSpPr txBox="1">
                          <a:spLocks noChangeArrowheads="1"/>
                        </wps:cNvSpPr>
                        <wps:spPr bwMode="auto">
                          <a:xfrm>
                            <a:off x="9310" y="8644"/>
                            <a:ext cx="850"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2F57E1" w:rsidRDefault="00192BAD" w:rsidP="00234E63">
                              <w:pPr>
                                <w:spacing w:line="240" w:lineRule="auto"/>
                                <w:rPr>
                                  <w:b/>
                                  <w:sz w:val="12"/>
                                </w:rPr>
                              </w:pPr>
                              <w:r>
                                <w:rPr>
                                  <w:b/>
                                  <w:sz w:val="12"/>
                                </w:rPr>
                                <w:t xml:space="preserve">c) </w:t>
                              </w:r>
                              <w:r w:rsidRPr="002F57E1">
                                <w:rPr>
                                  <w:b/>
                                  <w:sz w:val="12"/>
                                </w:rPr>
                                <w:t>TID = 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1" o:spid="_x0000_s1076" style="position:absolute;margin-left:0;margin-top:0;width:355.55pt;height:133.6pt;z-index:4;mso-position-horizontal-relative:char;mso-position-vertical-relative:line" coordorigin="3843,6255" coordsize="7111,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">
                <v:group id="Group 312" o:spid="_x0000_s1077" style="position:absolute;left:3843;top:6255;width:852;height:1676" coordorigin="3843,6697" coordsize="852,16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5AksUAAADdAAAADwAAAGRycy9kb3ducmV2LnhtbERPS2vCQBC+F/wPywi9&#10;1U2UqkRXEamlh1BoIpTehuyYBLOzIbvN4993C4Xe5uN7zv44mkb01LnasoJ4EYEgLqyuuVRwzS9P&#10;WxDOI2tsLJOCiRwcD7OHPSbaDvxBfeZLEULYJaig8r5NpHRFRQbdwrbEgbvZzqAPsCul7nAI4aaR&#10;yyhaS4M1h4YKWzpXVNyzb6PgdcDhtIpf+vR+O09f+fP7ZxqTUo/z8bQD4Wn0/+I/95sO89ebD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4+QJLFAAAA3QAA&#10;AA8AAAAAAAAAAAAAAAAAqgIAAGRycy9kb3ducmV2LnhtbFBLBQYAAAAABAAEAPoAAACcAwAAAAA=&#10;">
                  <v:oval id="Oval 313" o:spid="_x0000_s1078" style="position:absolute;left:3843;top:735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xdXMYA&#10;AADdAAAADwAAAGRycy9kb3ducmV2LnhtbESPQW/CMAyF70j7D5En7QbpdmDQEdCENmm3iUIRR6vx&#10;2m6NEyUByr+fD5N2s/We3/u82oxuUBeKqfds4HFWgCJuvO25NXDYv08XoFJGtjh4JgM3SrBZ301W&#10;WFp/5R1dqtwqCeFUooEu51BqnZqOHKaZD8SiffnoMMsaW20jXiXcDfqpKObaYc/S0GGgbUfNT3V2&#10;Bra76lzvl5+nW31chO8Y3tDVB2Me7sfXF1CZxvxv/rv+sII/fxZc+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xdXMYAAADdAAAADwAAAAAAAAAAAAAAAACYAgAAZHJz&#10;L2Rvd25yZXYueG1sUEsFBgAAAAAEAAQA9QAAAIsDAAAAAA==&#10;">
                    <v:shadow on="t" opacity=".5"/>
                    <v:textbox inset="0,,0">
                      <w:txbxContent>
                        <w:p w:rsidR="00192BAD" w:rsidRPr="00BD2D9B" w:rsidRDefault="00192BAD" w:rsidP="00234E63">
                          <w:pPr>
                            <w:spacing w:line="240" w:lineRule="auto"/>
                            <w:jc w:val="center"/>
                            <w:rPr>
                              <w:b/>
                              <w:sz w:val="10"/>
                              <w:szCs w:val="14"/>
                            </w:rPr>
                          </w:pPr>
                          <w:r>
                            <w:rPr>
                              <w:b/>
                              <w:sz w:val="12"/>
                              <w:szCs w:val="14"/>
                            </w:rPr>
                            <w:t>architect:1</w:t>
                          </w:r>
                        </w:p>
                        <w:p w:rsidR="00192BAD" w:rsidRPr="00BD2D9B" w:rsidRDefault="00192BAD" w:rsidP="00234E63"/>
                      </w:txbxContent>
                    </v:textbox>
                  </v:oval>
                  <v:oval id="Oval 314" o:spid="_x0000_s1079" style="position:absolute;left:3843;top:6697;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D4x8IA&#10;AADdAAAADwAAAGRycy9kb3ducmV2LnhtbERPTWsCMRC9C/6HMAVvmm0PVrdGKWLBW3F1pcdhM+6u&#10;3UxCEnX9901B8DaP9zmLVW86cSUfWssKXicZCOLK6pZrBYf913gGIkRkjZ1lUnCnAKvlcLDAXNsb&#10;7+haxFqkEA45KmhidLmUoWrIYJhYR5y4k/UGY4K+ltrjLYWbTr5l2VQabDk1NOho3VD1W1yMgvWu&#10;uJT7+ffPvTzO3Nm7DZryoNTopf/8ABGpj0/xw73Vaf70fQ7/36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4PjHwgAAAN0AAAAPAAAAAAAAAAAAAAAAAJgCAABkcnMvZG93&#10;bnJldi54bWxQSwUGAAAAAAQABAD1AAAAhwMAAAAA&#10;">
                    <v:shadow on="t" opacity=".5"/>
                    <v:textbox inset="0,,0">
                      <w:txbxContent>
                        <w:p w:rsidR="00192BAD" w:rsidRPr="00BD2D9B" w:rsidRDefault="00192BAD" w:rsidP="00234E63">
                          <w:pPr>
                            <w:spacing w:line="240" w:lineRule="auto"/>
                            <w:jc w:val="center"/>
                            <w:rPr>
                              <w:b/>
                              <w:sz w:val="10"/>
                              <w:szCs w:val="14"/>
                            </w:rPr>
                          </w:pPr>
                          <w:r>
                            <w:rPr>
                              <w:b/>
                              <w:sz w:val="12"/>
                              <w:szCs w:val="14"/>
                            </w:rPr>
                            <w:t>null</w:t>
                          </w:r>
                        </w:p>
                        <w:p w:rsidR="00192BAD" w:rsidRPr="00BD2D9B" w:rsidRDefault="00192BAD" w:rsidP="00234E63"/>
                      </w:txbxContent>
                    </v:textbox>
                  </v:oval>
                  <v:oval id="Oval 315" o:spid="_x0000_s1080" style="position:absolute;left:3843;top:801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8hfcUA&#10;AADdAAAADwAAAGRycy9kb3ducmV2LnhtbESPQU/DMAyF70j8h8hI3FjKDlMpyyY0bdJuaN2KOFqN&#10;aQuNEyXZ1v17fEDiZus9v/d5uZ7cqC4U0+DZwPOsAEXcejtwZ+B03D2VoFJGtjh6JgM3SrBe3d8t&#10;sbL+yge61LlTEsKpQgN9zqHSOrU9OUwzH4hF+/LRYZY1dtpGvEq4G/W8KBba4cDS0GOgTU/tT312&#10;BjaH+twcX94/b81HGb5j2KJrTsY8Pkxvr6AyTfnf/He9t4K/KIVfvpER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DyF9xQAAAN0AAAAPAAAAAAAAAAAAAAAAAJgCAABkcnMv&#10;ZG93bnJldi54bWxQSwUGAAAAAAQABAD1AAAAigMAAAAA&#10;">
                    <v:shadow on="t" opacity=".5"/>
                    <v:textbox inset="0,,0">
                      <w:txbxContent>
                        <w:p w:rsidR="00192BAD" w:rsidRPr="00BD2D9B" w:rsidRDefault="00192BAD" w:rsidP="00234E63">
                          <w:pPr>
                            <w:spacing w:line="240" w:lineRule="auto"/>
                            <w:jc w:val="center"/>
                            <w:rPr>
                              <w:b/>
                              <w:sz w:val="10"/>
                              <w:szCs w:val="14"/>
                            </w:rPr>
                          </w:pPr>
                          <w:r>
                            <w:rPr>
                              <w:b/>
                              <w:sz w:val="12"/>
                              <w:szCs w:val="14"/>
                            </w:rPr>
                            <w:t>designer:1</w:t>
                          </w:r>
                        </w:p>
                        <w:p w:rsidR="00192BAD" w:rsidRPr="00BD2D9B" w:rsidRDefault="00192BAD" w:rsidP="00234E63"/>
                      </w:txbxContent>
                    </v:textbox>
                  </v:oval>
                  <v:shape id="AutoShape 316" o:spid="_x0000_s1081" type="#_x0000_t32" style="position:absolute;left:4291;top:7060;width:0;height:2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qB68MAAADdAAAADwAAAGRycy9kb3ducmV2LnhtbERPTWvCQBC9F/oflin0UnSjiEjqGoJW&#10;ao8mIh6H7DQJZmfD7lbjv3cLgrd5vM9ZZoPpxIWcby0rmIwTEMSV1S3XCg7ldrQA4QOyxs4yKbiR&#10;h2z1+rLEVNsr7+lShFrEEPYpKmhC6FMpfdWQQT+2PXHkfq0zGCJ0tdQOrzHcdHKaJHNpsOXY0GBP&#10;64aqc/FnFOx1mbhZfjgfv/rb9+yn+zhtWlLq/W3IP0EEGsJT/HDvdJw/X0zg/5t4gl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KgevDAAAA3QAAAA8AAAAAAAAAAAAA&#10;AAAAoQIAAGRycy9kb3ducmV2LnhtbFBLBQYAAAAABAAEAPkAAACRAwAAAAA=&#10;" strokeweight=".25pt">
                    <v:stroke endarrowwidth="narrow"/>
                  </v:shape>
                  <v:shape id="AutoShape 317" o:spid="_x0000_s1082" type="#_x0000_t32" style="position:absolute;left:4291;top:7720;width:0;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gfnMMAAADdAAAADwAAAGRycy9kb3ducmV2LnhtbERPS2vCQBC+F/oflil4KbqpiEjqGoJW&#10;tEcfiMchO02C2dmwu5rk37uFQm/z8T1nmfWmEQ9yvras4GOSgCAurK65VHA+bccLED4ga2wsk4KB&#10;PGSr15clptp2fKDHMZQihrBPUUEVQptK6YuKDPqJbYkj92OdwRChK6V22MVw08hpksylwZpjQ4Ut&#10;rSsqbse7UXDQp8TN8vPt8tUOu9l3837d1KTU6K3PP0EE6sO/+M+913H+fDGF32/iCX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H5zDAAAA3QAAAA8AAAAAAAAAAAAA&#10;AAAAoQIAAGRycy9kb3ducmV2LnhtbFBLBQYAAAAABAAEAPkAAACRAwAAAAA=&#10;" strokeweight=".25pt">
                    <v:stroke endarrowwidth="narrow"/>
                  </v:shape>
                </v:group>
                <v:group id="Group 318" o:spid="_x0000_s1083" style="position:absolute;left:5413;top:6255;width:2275;height:2046" coordorigin="6678,6767" coordsize="2275,2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NA2tsQAAADdAAAA&#10;DwAAAAAAAAAAAAAAAACqAgAAZHJzL2Rvd25yZXYueG1sUEsFBgAAAAAEAAQA+gAAAJsDAAAAAA==&#10;">
                  <v:oval id="Oval 319" o:spid="_x0000_s1084" style="position:absolute;left:6678;top:727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nfsMA&#10;AADdAAAADwAAAGRycy9kb3ducmV2LnhtbERP32vCMBB+F/Y/hBvsTdPJkNoZZciEvQ1rK3s8mrOt&#10;ay4hiVr/+2Uw2Nt9fD9vtRnNIK7kQ29ZwfMsA0HcWN1zq6A67KY5iBCRNQ6WScGdAmzWD5MVFtre&#10;eE/XMrYihXAoUEEXoyukDE1HBsPMOuLEnaw3GBP0rdQebyncDHKeZQtpsOfU0KGjbUfNd3kxCrb7&#10;8lIflp9f9/qYu7N372jqSqmnx/HtFUSkMf6L/9wfOs1f5C/w+00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QnfsMAAADdAAAADwAAAAAAAAAAAAAAAACYAgAAZHJzL2Rv&#10;d25yZXYueG1sUEsFBgAAAAAEAAQA9QAAAIgDAAAAAA==&#10;">
                    <v:shadow on="t" opacity=".5"/>
                    <v:textbox inset="0,,0">
                      <w:txbxContent>
                        <w:p w:rsidR="00192BAD" w:rsidRPr="00BD2D9B" w:rsidRDefault="00192BAD" w:rsidP="00234E63">
                          <w:pPr>
                            <w:spacing w:line="240" w:lineRule="auto"/>
                            <w:jc w:val="center"/>
                            <w:rPr>
                              <w:b/>
                              <w:sz w:val="10"/>
                              <w:szCs w:val="14"/>
                            </w:rPr>
                          </w:pPr>
                          <w:r>
                            <w:rPr>
                              <w:b/>
                              <w:sz w:val="12"/>
                              <w:szCs w:val="14"/>
                            </w:rPr>
                            <w:t>architect:1</w:t>
                          </w:r>
                        </w:p>
                        <w:p w:rsidR="00192BAD" w:rsidRPr="00BD2D9B" w:rsidRDefault="00192BAD" w:rsidP="00234E63"/>
                      </w:txbxContent>
                    </v:textbox>
                  </v:oval>
                  <v:oval id="Oval 320" o:spid="_x0000_s1085" style="position:absolute;left:7309;top:6767;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iC5cMA&#10;AADdAAAADwAAAGRycy9kb3ducmV2LnhtbERP32vCMBB+F/Y/hBvsTdMJk9oZZciEvQ1rK3s8mrOt&#10;ay4hiVr/+2Uw2Nt9fD9vtRnNIK7kQ29ZwfMsA0HcWN1zq6A67KY5iBCRNQ6WScGdAmzWD5MVFtre&#10;eE/XMrYihXAoUEEXoyukDE1HBsPMOuLEnaw3GBP0rdQebyncDHKeZQtpsOfU0KGjbUfNd3kxCrb7&#10;8lIflp9f9/qYu7N372jqSqmnx/HtFUSkMf6L/9wfOs1f5C/w+00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iC5cMAAADdAAAADwAAAAAAAAAAAAAAAACYAgAAZHJzL2Rv&#10;d25yZXYueG1sUEsFBgAAAAAEAAQA9QAAAIgDAAAAAA==&#10;">
                    <v:shadow on="t" opacity=".5"/>
                    <v:textbox inset="0,,0">
                      <w:txbxContent>
                        <w:p w:rsidR="00192BAD" w:rsidRPr="00BD2D9B" w:rsidRDefault="00192BAD" w:rsidP="00234E63">
                          <w:pPr>
                            <w:spacing w:line="240" w:lineRule="auto"/>
                            <w:jc w:val="center"/>
                            <w:rPr>
                              <w:b/>
                              <w:sz w:val="10"/>
                              <w:szCs w:val="14"/>
                            </w:rPr>
                          </w:pPr>
                          <w:r>
                            <w:rPr>
                              <w:b/>
                              <w:sz w:val="12"/>
                              <w:szCs w:val="14"/>
                            </w:rPr>
                            <w:t>null</w:t>
                          </w:r>
                        </w:p>
                        <w:p w:rsidR="00192BAD" w:rsidRPr="00BD2D9B" w:rsidRDefault="00192BAD" w:rsidP="00234E63"/>
                      </w:txbxContent>
                    </v:textbox>
                  </v:oval>
                  <v:oval id="Oval 321" o:spid="_x0000_s1086" style="position:absolute;left:6678;top:793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ocksMA&#10;AADdAAAADwAAAGRycy9kb3ducmV2LnhtbERPTWvCQBC9C/0PyxS86aY9hJi6SpEWvInRSI9Ddpqk&#10;zc4uu6vGf+8WCt7m8T5nuR7NIC7kQ29Zwcs8A0HcWN1zq+B4+JwVIEJE1jhYJgU3CrBePU2WWGp7&#10;5T1dqtiKFMKhRAVdjK6UMjQdGQxz64gT9229wZigb6X2eE3hZpCvWZZLgz2nhg4dbTpqfquzUbDZ&#10;V+f6sNh93epT4X68+0BTH5WaPo/vbyAijfEh/ndvdZqfFzn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ocksMAAADdAAAADwAAAAAAAAAAAAAAAACYAgAAZHJzL2Rv&#10;d25yZXYueG1sUEsFBgAAAAAEAAQA9QAAAIgDAAAAAA==&#10;">
                    <v:shadow on="t" opacity=".5"/>
                    <v:textbox inset="0,,0">
                      <w:txbxContent>
                        <w:p w:rsidR="00192BAD" w:rsidRPr="00BD2D9B" w:rsidRDefault="00192BAD" w:rsidP="00234E63">
                          <w:pPr>
                            <w:spacing w:line="240" w:lineRule="auto"/>
                            <w:jc w:val="center"/>
                            <w:rPr>
                              <w:b/>
                              <w:sz w:val="10"/>
                              <w:szCs w:val="14"/>
                            </w:rPr>
                          </w:pPr>
                          <w:r>
                            <w:rPr>
                              <w:b/>
                              <w:sz w:val="12"/>
                              <w:szCs w:val="14"/>
                            </w:rPr>
                            <w:t>designer:1</w:t>
                          </w:r>
                        </w:p>
                        <w:p w:rsidR="00192BAD" w:rsidRPr="00BD2D9B" w:rsidRDefault="00192BAD" w:rsidP="00234E63"/>
                      </w:txbxContent>
                    </v:textbox>
                  </v:oval>
                  <v:shape id="AutoShape 322" o:spid="_x0000_s1087" type="#_x0000_t32" style="position:absolute;left:7196;top:7130;width:493;height:1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BMIAAADdAAAADwAAAGRycy9kb3ducmV2LnhtbERPTYvCMBC9C/sfwix4EU1dRKUaRdwV&#10;9WiVZY9DM7bFZlKSrNZ/bwTB2zze58yXranFlZyvLCsYDhIQxLnVFRcKTsdNfwrCB2SNtWVScCcP&#10;y8VHZ46ptjc+0DULhYgh7FNUUIbQpFL6vCSDfmAb4sidrTMYInSF1A5vMdzU8itJxtJgxbGhxIbW&#10;JeWX7N8oOOhj4kar0+X3p7lvR/u69/ddkVLdz3Y1AxGoDW/xy73Tcf54OoHnN/EE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8BMIAAADdAAAADwAAAAAAAAAAAAAA&#10;AAChAgAAZHJzL2Rvd25yZXYueG1sUEsFBgAAAAAEAAQA+QAAAJADAAAAAA==&#10;" strokeweight=".25pt">
                    <v:stroke endarrowwidth="narrow"/>
                  </v:shape>
                  <v:shape id="AutoShape 323" o:spid="_x0000_s1088" type="#_x0000_t32" style="position:absolute;left:7130;top:7640;width:0;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AodsUAAADdAAAADwAAAGRycy9kb3ducmV2LnhtbESPT2sCQQzF70K/w5BCL6KzLSKydRTR&#10;SvXoH8Rj2El3F3cyy8yo67dvDoK3hPfy3i/TeecadaMQa88GPocZKOLC25pLA8fDejABFROyxcYz&#10;GXhQhPnsrTfF3Po77+i2T6WSEI45GqhSanOtY1GRwzj0LbFofz44TLKGUtuAdwl3jf7KsrF2WLM0&#10;VNjSsqLisr86Azt7yMJocbycftrH72jb9M+rmoz5eO8W36ASdellfl5vrOCPJ4Ir38gIev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AodsUAAADdAAAADwAAAAAAAAAA&#10;AAAAAAChAgAAZHJzL2Rvd25yZXYueG1sUEsFBgAAAAAEAAQA+QAAAJMDAAAAAA==&#10;" strokeweight=".25pt">
                    <v:stroke endarrowwidth="narrow"/>
                  </v:shape>
                  <v:oval id="Oval 324" o:spid="_x0000_s1089" style="position:absolute;left:8024;top:727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WI4MIA&#10;AADdAAAADwAAAGRycy9kb3ducmV2LnhtbERPTWsCMRC9F/wPYQRvNWsPsm6NItJCb+Lqlh6HzXR3&#10;dTMJSdT13zcFwds83ucs14PpxZV86CwrmE0zEMS11R03Co6Hz9ccRIjIGnvLpOBOAdar0csSC21v&#10;vKdrGRuRQjgUqKCN0RVShrolg2FqHXHifq03GBP0jdQebync9PIty+bSYMepoUVH25bqc3kxCrb7&#10;8lIdFrufe/Wdu5N3H2iqo1KT8bB5BxFpiE/xw/2l0/x5voD/b9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NYjgwgAAAN0AAAAPAAAAAAAAAAAAAAAAAJgCAABkcnMvZG93&#10;bnJldi54bWxQSwUGAAAAAAQABAD1AAAAhwMAAAAA&#10;">
                    <v:shadow on="t" opacity=".5"/>
                    <v:textbox inset="0,,0">
                      <w:txbxContent>
                        <w:p w:rsidR="00192BAD" w:rsidRPr="00BD2D9B" w:rsidRDefault="00192BAD" w:rsidP="00234E63">
                          <w:pPr>
                            <w:spacing w:line="240" w:lineRule="auto"/>
                            <w:jc w:val="center"/>
                            <w:rPr>
                              <w:b/>
                              <w:sz w:val="10"/>
                              <w:szCs w:val="14"/>
                            </w:rPr>
                          </w:pPr>
                          <w:r>
                            <w:rPr>
                              <w:b/>
                              <w:sz w:val="12"/>
                              <w:szCs w:val="14"/>
                            </w:rPr>
                            <w:t>designer:1</w:t>
                          </w:r>
                        </w:p>
                        <w:p w:rsidR="00192BAD" w:rsidRPr="00BD2D9B" w:rsidRDefault="00192BAD" w:rsidP="00234E63"/>
                      </w:txbxContent>
                    </v:textbox>
                  </v:oval>
                  <v:oval id="Oval 325" o:spid="_x0000_s1090" style="position:absolute;left:8101;top:788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3oMUA&#10;AADdAAAADwAAAGRycy9kb3ducmV2LnhtbESPQW/CMAyF75P4D5En7TbS7YCgENCEmLTbRKGIo9V4&#10;bbfGiZIA5d/Ph0m72XrP731ebUY3qCvF1Hs28DItQBE33vbcGjge3p/noFJGtjh4JgN3SrBZTx5W&#10;WFp/4z1dq9wqCeFUooEu51BqnZqOHKapD8SiffnoMMsaW20j3iTcDfq1KGbaYc/S0GGgbUfNT3Vx&#10;Brb76lIfFp/ne32ah+8YdujqozFPj+PbElSmMf+b/64/rODPFsIv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regxQAAAN0AAAAPAAAAAAAAAAAAAAAAAJgCAABkcnMv&#10;ZG93bnJldi54bWxQSwUGAAAAAAQABAD1AAAAigMAAAAA&#10;">
                    <v:shadow on="t" opacity=".5"/>
                    <v:textbox inset="0,,0">
                      <w:txbxContent>
                        <w:p w:rsidR="00192BAD" w:rsidRPr="00BD2D9B" w:rsidRDefault="00192BAD" w:rsidP="00234E63">
                          <w:pPr>
                            <w:spacing w:line="240" w:lineRule="auto"/>
                            <w:jc w:val="center"/>
                            <w:rPr>
                              <w:b/>
                              <w:sz w:val="10"/>
                              <w:szCs w:val="14"/>
                            </w:rPr>
                          </w:pPr>
                          <w:r>
                            <w:rPr>
                              <w:b/>
                              <w:sz w:val="12"/>
                              <w:szCs w:val="14"/>
                            </w:rPr>
                            <w:t>engineer:1</w:t>
                          </w:r>
                        </w:p>
                        <w:p w:rsidR="00192BAD" w:rsidRPr="00BD2D9B" w:rsidRDefault="00192BAD" w:rsidP="00234E63"/>
                      </w:txbxContent>
                    </v:textbox>
                  </v:oval>
                  <v:oval id="Oval 326" o:spid="_x0000_s1091" style="position:absolute;left:8101;top:845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SO8IA&#10;AADdAAAADwAAAGRycy9kb3ducmV2LnhtbERPTYvCMBC9L+x/CLPgbU31IFqNssgueBOrFY9DM9t2&#10;t5mEJGr990YQvM3jfc5i1ZtOXMiH1rKC0TADQVxZ3XKt4LD/+ZyCCBFZY2eZFNwowGr5/rbAXNsr&#10;7+hSxFqkEA45KmhidLmUoWrIYBhaR5y4X+sNxgR9LbXHawo3nRxn2UQabDk1NOho3VD1X5yNgvWu&#10;OJf72fZ0K49T9+fdN5ryoNTgo/+ag4jUx5f46d7oNH8yG8Hjm3SC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mhI7wgAAAN0AAAAPAAAAAAAAAAAAAAAAAJgCAABkcnMvZG93&#10;bnJldi54bWxQSwUGAAAAAAQABAD1AAAAhwMAAAAA&#10;">
                    <v:shadow on="t" opacity=".5"/>
                    <v:textbox inset="0,,0">
                      <w:txbxContent>
                        <w:p w:rsidR="00192BAD" w:rsidRPr="00BD2D9B" w:rsidRDefault="00192BAD" w:rsidP="00234E63">
                          <w:pPr>
                            <w:spacing w:line="240" w:lineRule="auto"/>
                            <w:jc w:val="center"/>
                            <w:rPr>
                              <w:b/>
                              <w:sz w:val="10"/>
                              <w:szCs w:val="14"/>
                            </w:rPr>
                          </w:pPr>
                          <w:r>
                            <w:rPr>
                              <w:b/>
                              <w:sz w:val="12"/>
                              <w:szCs w:val="14"/>
                            </w:rPr>
                            <w:t>analyst:1</w:t>
                          </w:r>
                        </w:p>
                        <w:p w:rsidR="00192BAD" w:rsidRPr="00BD2D9B" w:rsidRDefault="00192BAD" w:rsidP="00234E63"/>
                      </w:txbxContent>
                    </v:textbox>
                  </v:oval>
                  <v:shape id="AutoShape 327" o:spid="_x0000_s1092" type="#_x0000_t32" style="position:absolute;left:7890;top:7130;width:516;height:1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6+eMQAAADdAAAADwAAAGRycy9kb3ducmV2LnhtbERPS2sCMRC+F/wPYQq9FM1WrNjVKFIQ&#10;eqnUR9vrsBmzSzeTJUk1+utNoeBtPr7nzBbJtuJIPjSOFTwNChDEldMNGwX73ao/AREissbWMSk4&#10;U4DFvHc3w1K7E2/ouI1G5BAOJSqoY+xKKUNVk8UwcB1x5g7OW4wZeiO1x1MOt60cFsVYWmw4N9TY&#10;0WtN1c/21yrwo4t+n3x8fqcvtzbJP7vVoxkp9XCfllMQkVK8if/dbzrPH78M4e+bfIKc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7r54xAAAAN0AAAAPAAAAAAAAAAAA&#10;AAAAAKECAABkcnMvZG93bnJldi54bWxQSwUGAAAAAAQABAD5AAAAkgMAAAAA&#10;" strokeweight=".25pt">
                    <v:stroke endarrowwidth="narrow"/>
                  </v:shape>
                  <v:shape id="AutoShape 328" o:spid="_x0000_s1093" type="#_x0000_t32" style="position:absolute;left:8490;top:7640;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Ib48QAAADdAAAADwAAAGRycy9kb3ducmV2LnhtbERPS2sCMRC+C/6HMEIvUrOtVuzWKKUg&#10;eKlY+7oOmzG7uJksSappf30jCN7m43vOfJlsK47kQ+NYwd2oAEFcOd2wUfDxvrqdgQgRWWPrmBT8&#10;UoDlot+bY6ndid/ouItG5BAOJSqoY+xKKUNVk8Uwch1x5vbOW4wZeiO1x1MOt628L4qptNhwbqix&#10;o5eaqsPuxyrwkz/9Ott+fqcvtzHJP7jV0EyUuhmk5ycQkVK8ii/utc7zp49jOH+TT5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ohvjxAAAAN0AAAAPAAAAAAAAAAAA&#10;AAAAAKECAABkcnMvZG93bnJldi54bWxQSwUGAAAAAAQABAD5AAAAkgMAAAAA&#10;" strokeweight=".25pt">
                    <v:stroke endarrowwidth="narrow"/>
                  </v:shape>
                  <v:shape id="AutoShape 329" o:spid="_x0000_s1094" type="#_x0000_t32" style="position:absolute;left:8490;top:8243;width:0;height: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uDl8QAAADdAAAADwAAAGRycy9kb3ducmV2LnhtbERPTWsCMRC9F/wPYYReSs1WVrFboxRB&#10;8KK0atvrsJlml24mS5Jq2l9vCkJv83ifM18m24kT+dA6VvAwKkAQ1063bBQcD+v7GYgQkTV2jknB&#10;DwVYLgY3c6y0O/MrnfbRiBzCoUIFTYx9JWWoG7IYRq4nztyn8xZjht5I7fGcw20nx0UxlRZbzg0N&#10;9rRqqP7af1sFvvzV29nL20d6dzuT/MSt70yp1O0wPT+BiJTiv/jq3ug8f/pYwt83+QS5u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S4OXxAAAAN0AAAAPAAAAAAAAAAAA&#10;AAAAAKECAABkcnMvZG93bnJldi54bWxQSwUGAAAAAAQABAD5AAAAkgMAAAAA&#10;" strokeweight=".25pt">
                    <v:stroke endarrowwidth="narrow"/>
                  </v:shape>
                  <v:shape id="AutoShape 330" o:spid="_x0000_s1095" type="#_x0000_t32" style="position:absolute;left:7433;top:7570;width:668;height:4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Cb78MAAADdAAAADwAAAGRycy9kb3ducmV2LnhtbERPTWvCQBC9F/wPywje6q6BSo2uIgGl&#10;3tq0B49Ddkyi2dmQXU3y791Cobd5vM/Z7AbbiAd1vnasYTFXIIgLZ2ouNfx8H17fQfiAbLBxTBpG&#10;8rDbTl42mBrX8xc98lCKGMI+RQ1VCG0qpS8qsujnriWO3MV1FkOEXSlNh30Mt41MlFpKizXHhgpb&#10;yioqbvndajgfVVKeCjue9ovP4+Cu2Vndc61n02G/BhFoCP/iP/eHifOXqzf4/SaeIL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Am+/DAAAA3QAAAA8AAAAAAAAAAAAA&#10;AAAAoQIAAGRycy9kb3ducmV2LnhtbFBLBQYAAAAABAAEAPkAAACRAwAAAAA=&#10;" strokeweight=".25pt">
                    <v:stroke dashstyle="dash" endarrowwidth="narrow"/>
                  </v:shape>
                </v:group>
                <v:group id="Group 331" o:spid="_x0000_s1096" style="position:absolute;left:8101;top:6255;width:2853;height:2672" coordorigin="2288,9768" coordsize="2853,2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X4D88QAAADdAAAADwAAAGRycy9kb3ducmV2LnhtbERPS2vCQBC+F/wPywi9&#10;1U0sDRpdRUTFgxR8gHgbsmMSzM6G7JrEf98tFHqbj+8582VvKtFS40rLCuJRBII4s7rkXMHlvP2Y&#10;gHAeWWNlmRS8yMFyMXibY6ptx0dqTz4XIYRdigoK7+tUSpcVZNCNbE0cuLttDPoAm1zqBrsQbio5&#10;jqJEGiw5NBRY07qg7HF6GgW7DrvVZ7xpD4/7+nU7f31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X4D88QAAADdAAAA&#10;DwAAAAAAAAAAAAAAAACqAgAAZHJzL2Rvd25yZXYueG1sUEsFBgAAAAAEAAQA+gAAAJsDAAAAAA==&#10;">
                  <v:oval id="Oval 332" o:spid="_x0000_s1097" style="position:absolute;left:2866;top:10278;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8v1MIA&#10;AADdAAAADwAAAGRycy9kb3ducmV2LnhtbERPTWsCMRC9C/6HMAVvmm0PVrdGKWLBW3F1pcdhM+6u&#10;3UxCEnX9901B8DaP9zmLVW86cSUfWssKXicZCOLK6pZrBYf913gGIkRkjZ1lUnCnAKvlcLDAXNsb&#10;7+haxFqkEA45KmhidLmUoWrIYJhYR5y4k/UGY4K+ltrjLYWbTr5l2VQabDk1NOho3VD1W1yMgvWu&#10;uJT7+ffPvTzO3Nm7DZryoNTopf/8ABGpj0/xw73Vaf50/g7/36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Py/UwgAAAN0AAAAPAAAAAAAAAAAAAAAAAJgCAABkcnMvZG93&#10;bnJldi54bWxQSwUGAAAAAAQABAD1AAAAhwMAAAAA&#10;">
                    <v:shadow on="t" opacity=".5"/>
                    <v:textbox inset="0,,0">
                      <w:txbxContent>
                        <w:p w:rsidR="00192BAD" w:rsidRPr="00BD2D9B" w:rsidRDefault="00192BAD" w:rsidP="00234E63">
                          <w:pPr>
                            <w:spacing w:line="240" w:lineRule="auto"/>
                            <w:jc w:val="center"/>
                            <w:rPr>
                              <w:b/>
                              <w:sz w:val="10"/>
                              <w:szCs w:val="14"/>
                            </w:rPr>
                          </w:pPr>
                          <w:r>
                            <w:rPr>
                              <w:b/>
                              <w:sz w:val="12"/>
                              <w:szCs w:val="14"/>
                            </w:rPr>
                            <w:t>architect:2</w:t>
                          </w:r>
                        </w:p>
                        <w:p w:rsidR="00192BAD" w:rsidRPr="00BD2D9B" w:rsidRDefault="00192BAD" w:rsidP="00234E63"/>
                      </w:txbxContent>
                    </v:textbox>
                  </v:oval>
                  <v:oval id="Oval 333" o:spid="_x0000_s1098" style="position:absolute;left:3497;top:9768;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C7psUA&#10;AADdAAAADwAAAGRycy9kb3ducmV2LnhtbESPQW/CMAyF75P4D5En7TbS7YCgENCEmLTbRKGIo9V4&#10;bbfGiZIA5d/Ph0m72XrP731ebUY3qCvF1Hs28DItQBE33vbcGjge3p/noFJGtjh4JgN3SrBZTx5W&#10;WFp/4z1dq9wqCeFUooEu51BqnZqOHKapD8SiffnoMMsaW20j3iTcDfq1KGbaYc/S0GGgbUfNT3Vx&#10;Brb76lIfFp/ne32ah+8YdujqozFPj+PbElSmMf+b/64/rODPFoIr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oLumxQAAAN0AAAAPAAAAAAAAAAAAAAAAAJgCAABkcnMv&#10;ZG93bnJldi54bWxQSwUGAAAAAAQABAD1AAAAigMAAAAA&#10;">
                    <v:shadow on="t" opacity=".5"/>
                    <v:textbox inset="0,,0">
                      <w:txbxContent>
                        <w:p w:rsidR="00192BAD" w:rsidRPr="00BD2D9B" w:rsidRDefault="00192BAD" w:rsidP="00234E63">
                          <w:pPr>
                            <w:spacing w:line="240" w:lineRule="auto"/>
                            <w:jc w:val="center"/>
                            <w:rPr>
                              <w:b/>
                              <w:sz w:val="10"/>
                              <w:szCs w:val="14"/>
                            </w:rPr>
                          </w:pPr>
                          <w:r>
                            <w:rPr>
                              <w:b/>
                              <w:sz w:val="12"/>
                              <w:szCs w:val="14"/>
                            </w:rPr>
                            <w:t>null</w:t>
                          </w:r>
                        </w:p>
                        <w:p w:rsidR="00192BAD" w:rsidRPr="00BD2D9B" w:rsidRDefault="00192BAD" w:rsidP="00234E63"/>
                      </w:txbxContent>
                    </v:textbox>
                  </v:oval>
                  <v:shape id="AutoShape 334" o:spid="_x0000_s1099" type="#_x0000_t32" style="position:absolute;left:3384;top:10131;width:493;height:1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UbMMIAAADdAAAADwAAAGRycy9kb3ducmV2LnhtbERPTYvCMBC9C/sfwix4EU1dRLQaRdwV&#10;9WiVZY9DM7bFZlKSrNZ/bwTB2zze58yXranFlZyvLCsYDhIQxLnVFRcKTsdNfwLCB2SNtWVScCcP&#10;y8VHZ46ptjc+0DULhYgh7FNUUIbQpFL6vCSDfmAb4sidrTMYInSF1A5vMdzU8itJxtJgxbGhxIbW&#10;JeWX7N8oOOhj4kar0+X3p7lvR/u69/ddkVLdz3Y1AxGoDW/xy73Tcf54OoXnN/EE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KUbMMIAAADdAAAADwAAAAAAAAAAAAAA&#10;AAChAgAAZHJzL2Rvd25yZXYueG1sUEsFBgAAAAAEAAQA+QAAAJADAAAAAA==&#10;" strokeweight=".25pt">
                    <v:stroke endarrowwidth="narrow"/>
                  </v:shape>
                  <v:shape id="AutoShape 335" o:spid="_x0000_s1100" type="#_x0000_t32" style="position:absolute;left:3319;top:10641;width:399;height: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bbMcAAADdAAAADwAAAGRycy9kb3ducmV2LnhtbESPQU/DMAyF70j8h8hI3Fg6Dmzrlk1o&#10;0wQCiWmFy25WY5pqjVMl2Vr+PT4gcbP1nt/7vNqMvlNXiqkNbGA6KUAR18G23Bj4+tw/zEGljGyx&#10;C0wGfijBZn17s8LShoGPdK1yoySEU4kGXM59qXWqHXlMk9ATi/Ydoscsa2y0jThIuO/0Y1E8aY8t&#10;S4PDnraO6nN18QaGt9PH5eU8O7jdfNG/V/s4rTkac383Pi9BZRrzv/nv+tUK/qwQfvlGRtD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SBtsxwAAAN0AAAAPAAAAAAAA&#10;AAAAAAAAAKECAABkcnMvZG93bnJldi54bWxQSwUGAAAAAAQABAD5AAAAlQMAAAAA&#10;" strokeweight=".25pt">
                    <v:stroke endarrowwidth="narrow"/>
                  </v:shape>
                  <v:oval id="Oval 336" o:spid="_x0000_s1101" style="position:absolute;left:4212;top:10278;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GIIcIA&#10;AADdAAAADwAAAGRycy9kb3ducmV2LnhtbERPTWsCMRC9F/wPYQRvNasHa1ejiFjorbi6xeOwme5u&#10;3UxCEnX9901B8DaP9znLdW86cSUfWssKJuMMBHFldcu1guPh43UOIkRkjZ1lUnCnAOvV4GWJubY3&#10;3tO1iLVIIRxyVNDE6HIpQ9WQwTC2jjhxP9YbjAn6WmqPtxRuOjnNspk02HJqaNDRtqHqXFyMgu2+&#10;uJSH96/Tvfyeu1/vdmjKo1KjYb9ZgIjUx6f44f7Uaf5bNoH/b9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YghwgAAAN0AAAAPAAAAAAAAAAAAAAAAAJgCAABkcnMvZG93&#10;bnJldi54bWxQSwUGAAAAAAQABAD1AAAAhwMAAAAA&#10;">
                    <v:shadow on="t" opacity=".5"/>
                    <v:textbox inset="0,,0">
                      <w:txbxContent>
                        <w:p w:rsidR="00192BAD" w:rsidRPr="00BD2D9B" w:rsidRDefault="00192BAD" w:rsidP="00234E63">
                          <w:pPr>
                            <w:spacing w:line="240" w:lineRule="auto"/>
                            <w:jc w:val="center"/>
                            <w:rPr>
                              <w:b/>
                              <w:sz w:val="10"/>
                              <w:szCs w:val="14"/>
                            </w:rPr>
                          </w:pPr>
                          <w:r>
                            <w:rPr>
                              <w:b/>
                              <w:sz w:val="12"/>
                              <w:szCs w:val="14"/>
                            </w:rPr>
                            <w:t>designer:1</w:t>
                          </w:r>
                        </w:p>
                        <w:p w:rsidR="00192BAD" w:rsidRPr="00BD2D9B" w:rsidRDefault="00192BAD" w:rsidP="00234E63"/>
                      </w:txbxContent>
                    </v:textbox>
                  </v:oval>
                  <v:oval id="Oval 337" o:spid="_x0000_s1102" style="position:absolute;left:4289;top:10881;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WVsIA&#10;AADdAAAADwAAAGRycy9kb3ducmV2LnhtbERPTWsCMRC9F/wPYQRvNasHa7dGEbHQm7i6pcdhM93d&#10;upmEJOr6701B8DaP9zmLVW86cSEfWssKJuMMBHFldcu1guPh83UOIkRkjZ1lUnCjAKvl4GWBubZX&#10;3tOliLVIIRxyVNDE6HIpQ9WQwTC2jjhxv9YbjAn6WmqP1xRuOjnNspk02HJqaNDRpqHqVJyNgs2+&#10;OJeH993Prfyeuz/vtmjKo1KjYb/+ABGpj0/xw/2l0/y3bAr/36QT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oxZWwgAAAN0AAAAPAAAAAAAAAAAAAAAAAJgCAABkcnMvZG93&#10;bnJldi54bWxQSwUGAAAAAAQABAD1AAAAhwMAAAAA&#10;">
                    <v:shadow on="t" opacity=".5"/>
                    <v:textbox inset="0,,0">
                      <w:txbxContent>
                        <w:p w:rsidR="00192BAD" w:rsidRPr="00BD2D9B" w:rsidRDefault="00192BAD" w:rsidP="00234E63">
                          <w:pPr>
                            <w:spacing w:line="240" w:lineRule="auto"/>
                            <w:jc w:val="center"/>
                            <w:rPr>
                              <w:b/>
                              <w:sz w:val="10"/>
                              <w:szCs w:val="14"/>
                            </w:rPr>
                          </w:pPr>
                          <w:r>
                            <w:rPr>
                              <w:b/>
                              <w:sz w:val="12"/>
                              <w:szCs w:val="14"/>
                            </w:rPr>
                            <w:t>engineer:1</w:t>
                          </w:r>
                        </w:p>
                        <w:p w:rsidR="00192BAD" w:rsidRPr="00BD2D9B" w:rsidRDefault="00192BAD" w:rsidP="00234E63"/>
                      </w:txbxContent>
                    </v:textbox>
                  </v:oval>
                  <v:oval id="Oval 338" o:spid="_x0000_s1103" style="position:absolute;left:4289;top:11451;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zcMA&#10;AADdAAAADwAAAGRycy9kb3ducmV2LnhtbERPTWsCMRC9F/wPYQRvNWsL1W6NItKCt+LqSo/DZrq7&#10;upmEJOr675uC4G0e73Pmy9504kI+tJYVTMYZCOLK6pZrBfvd1/MMRIjIGjvLpOBGAZaLwdMcc22v&#10;vKVLEWuRQjjkqKCJ0eVShqohg2FsHXHifq03GBP0tdQeryncdPIly96kwZZTQ4OO1g1Vp+JsFKy3&#10;xbncvX//3MrDzB29+0RT7pUaDfvVB4hIfXyI7+6NTvOn2Sv8f5NO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zcMAAADdAAAADwAAAAAAAAAAAAAAAACYAgAAZHJzL2Rv&#10;d25yZXYueG1sUEsFBgAAAAAEAAQA9QAAAIgDAAAAAA==&#10;">
                    <v:shadow on="t" opacity=".5"/>
                    <v:textbox inset="0,,0">
                      <w:txbxContent>
                        <w:p w:rsidR="00192BAD" w:rsidRPr="00BD2D9B" w:rsidRDefault="00192BAD" w:rsidP="00234E63">
                          <w:pPr>
                            <w:spacing w:line="240" w:lineRule="auto"/>
                            <w:jc w:val="center"/>
                            <w:rPr>
                              <w:b/>
                              <w:sz w:val="10"/>
                              <w:szCs w:val="14"/>
                            </w:rPr>
                          </w:pPr>
                          <w:r>
                            <w:rPr>
                              <w:b/>
                              <w:sz w:val="12"/>
                              <w:szCs w:val="14"/>
                            </w:rPr>
                            <w:t>analyst:1</w:t>
                          </w:r>
                        </w:p>
                        <w:p w:rsidR="00192BAD" w:rsidRPr="00BD2D9B" w:rsidRDefault="00192BAD" w:rsidP="00234E63"/>
                      </w:txbxContent>
                    </v:textbox>
                  </v:oval>
                  <v:shape id="AutoShape 339" o:spid="_x0000_s1104" type="#_x0000_t32" style="position:absolute;left:4078;top:10131;width:516;height:1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AZjcMAAADdAAAADwAAAGRycy9kb3ducmV2LnhtbERPS2sCMRC+F/wPYQQvpWYraytboxRB&#10;8GKp9nUdNmN2cTNZkqhpf31TEHqbj+8582WynTiTD61jBffjAgRx7XTLRsH72/puBiJEZI2dY1Lw&#10;TQGWi8HNHCvtLryj8z4akUM4VKigibGvpAx1QxbD2PXEmTs4bzFm6I3UHi853HZyUhQP0mLLuaHB&#10;nlYN1cf9ySrw5Y/ezl4/vtKnezHJT9361pRKjYbp+QlEpBT/xVf3Ruf5j0UJf9/kE+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gGY3DAAAA3QAAAA8AAAAAAAAAAAAA&#10;AAAAoQIAAGRycy9kb3ducmV2LnhtbFBLBQYAAAAABAAEAPkAAACRAwAAAAA=&#10;" strokeweight=".25pt">
                    <v:stroke endarrowwidth="narrow"/>
                  </v:shape>
                  <v:shape id="AutoShape 340" o:spid="_x0000_s1105" type="#_x0000_t32" style="position:absolute;left:4678;top:10641;width:17;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8FsQAAADdAAAADwAAAGRycy9kb3ducmV2LnhtbERPTWsCMRC9F/wPYQQvRbMVbWVrFCkI&#10;XirV1vY6bKbZxc1kSaKm/vqmUPA2j/c582WyrTiTD41jBQ+jAgRx5XTDRsHH+3o4AxEissbWMSn4&#10;oQDLRe9ujqV2F97ReR+NyCEcSlRQx9iVUoaqJoth5DrizH07bzFm6I3UHi853LZyXBSP0mLDuaHG&#10;jl5qqo77k1XgJ1f9Ons7fKVPtzXJT9363kyUGvTT6hlEpBRv4n/3Ruf5T8UU/r7JJ8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7LwWxAAAAN0AAAAPAAAAAAAAAAAA&#10;AAAAAKECAABkcnMvZG93bnJldi54bWxQSwUGAAAAAAQABAD5AAAAkgMAAAAA&#10;" strokeweight=".25pt">
                    <v:stroke endarrowwidth="narrow"/>
                  </v:shape>
                  <v:shape id="AutoShape 341" o:spid="_x0000_s1106" type="#_x0000_t32" style="position:absolute;left:4695;top:11244;width:0;height: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4iYcQAAADdAAAADwAAAGRycy9kb3ducmV2LnhtbERPS2sCMRC+F/ofwhS8FM1WrMrWKEUQ&#10;eqnUR9vrsBmzi5vJkkRN++tNoeBtPr7nzBbJtuJMPjSOFTwNChDEldMNGwX73ao/BREissbWMSn4&#10;oQCL+f3dDEvtLryh8zYakUM4lKigjrErpQxVTRbDwHXEmTs4bzFm6I3UHi853LZyWBRjabHh3FBj&#10;R8uaquP2ZBX40a9+n358fqcvtzbJP7vVoxkp1XtIry8gIqV4E/+733SePynG8PdNPkHO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iJhxAAAAN0AAAAPAAAAAAAAAAAA&#10;AAAAAKECAABkcnMvZG93bnJldi54bWxQSwUGAAAAAAQABAD5AAAAkgMAAAAA&#10;" strokeweight=".25pt">
                    <v:stroke endarrowwidth="narrow"/>
                  </v:shape>
                  <v:shape id="AutoShape 342" o:spid="_x0000_s1107" type="#_x0000_t32" style="position:absolute;left:3987;top:10521;width:236;height:1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6GcMAAADdAAAADwAAAGRycy9kb3ducmV2LnhtbERPO2vDMBDeC/0P4grZGikekuBGDiFQ&#10;02yNkyHjYV1tt9bJWPIj/74KFLrdx/e83X62rRip941jDaulAkFcOtNwpeF6eX/dgvAB2WDrmDTc&#10;ycM+e37aYWrcxGcai1CJGMI+RQ11CF0qpS9rsuiXriOO3JfrLYYI+0qaHqcYbluZKLWWFhuODTV2&#10;dKyp/CkGq+GWq6Q6lfZ+Oqw+89l9H29qKLRevMyHNxCB5vAv/nN/mDh/ozbw+CaeI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1OhnDAAAA3QAAAA8AAAAAAAAAAAAA&#10;AAAAoQIAAGRycy9kb3ducmV2LnhtbFBLBQYAAAAABAAEAPkAAACRAwAAAAA=&#10;" strokeweight=".25pt">
                    <v:stroke dashstyle="dash" endarrowwidth="narrow"/>
                  </v:shape>
                  <v:oval id="Oval 343" o:spid="_x0000_s1108" style="position:absolute;left:2288;top:10931;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shvMYA&#10;AADdAAAADwAAAGRycy9kb3ducmV2LnhtbESPQW/CMAyF75P4D5GRdhspO2ysI6AJMWm3iUKnHa3G&#10;tGWNEyUByr+fD5N2s/We3/u8XI9uUBeKqfdsYD4rQBE33vbcGjjs3x8WoFJGtjh4JgM3SrBeTe6W&#10;WFp/5R1dqtwqCeFUooEu51BqnZqOHKaZD8SiHX10mGWNrbYRrxLuBv1YFE/aYc/S0GGgTUfNT3V2&#10;Bja76lzvXz6/b/XXIpxi2KKrD8bcT8e3V1CZxvxv/rv+sIL/XAiufCMj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shvMYAAADdAAAADwAAAAAAAAAAAAAAAACYAgAAZHJz&#10;L2Rvd25yZXYueG1sUEsFBgAAAAAEAAQA9QAAAIsDAAAAAA==&#10;">
                    <v:shadow on="t" opacity=".5"/>
                    <v:textbox inset="0,,0">
                      <w:txbxContent>
                        <w:p w:rsidR="00192BAD" w:rsidRPr="00BD2D9B" w:rsidRDefault="00192BAD" w:rsidP="00234E63">
                          <w:pPr>
                            <w:spacing w:line="240" w:lineRule="auto"/>
                            <w:jc w:val="center"/>
                            <w:rPr>
                              <w:b/>
                              <w:sz w:val="10"/>
                              <w:szCs w:val="14"/>
                            </w:rPr>
                          </w:pPr>
                          <w:r>
                            <w:rPr>
                              <w:b/>
                              <w:sz w:val="12"/>
                              <w:szCs w:val="14"/>
                            </w:rPr>
                            <w:t>engineer:1</w:t>
                          </w:r>
                        </w:p>
                        <w:p w:rsidR="00192BAD" w:rsidRPr="00BD2D9B" w:rsidRDefault="00192BAD" w:rsidP="00234E63"/>
                      </w:txbxContent>
                    </v:textbox>
                  </v:oval>
                  <v:oval id="Oval 344" o:spid="_x0000_s1109" style="position:absolute;left:2288;top:11501;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eEJ8IA&#10;AADdAAAADwAAAGRycy9kb3ducmV2LnhtbERPTWsCMRC9C/6HMII3zerB6tYoIhZ6K65u6XHYTHe3&#10;3UxCEnX9901B8DaP9znrbW86cSUfWssKZtMMBHFldcu1gvPpbbIEESKyxs4yKbhTgO1mOFhjru2N&#10;j3QtYi1SCIccFTQxulzKUDVkMEytI07ct/UGY4K+ltrjLYWbTs6zbCENtpwaGnS0b6j6LS5Gwf5Y&#10;XMrT6uPrXn4u3Y93BzTlWanxqN+9gojUx6f44X7Xaf5LtoL/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B4QnwgAAAN0AAAAPAAAAAAAAAAAAAAAAAJgCAABkcnMvZG93&#10;bnJldi54bWxQSwUGAAAAAAQABAD1AAAAhwMAAAAA&#10;">
                    <v:shadow on="t" opacity=".5"/>
                    <v:textbox inset="0,,0">
                      <w:txbxContent>
                        <w:p w:rsidR="00192BAD" w:rsidRPr="00BD2D9B" w:rsidRDefault="00192BAD" w:rsidP="00234E63">
                          <w:pPr>
                            <w:spacing w:line="240" w:lineRule="auto"/>
                            <w:jc w:val="center"/>
                            <w:rPr>
                              <w:b/>
                              <w:sz w:val="10"/>
                              <w:szCs w:val="14"/>
                            </w:rPr>
                          </w:pPr>
                          <w:r>
                            <w:rPr>
                              <w:b/>
                              <w:sz w:val="12"/>
                              <w:szCs w:val="14"/>
                            </w:rPr>
                            <w:t>analyst:1</w:t>
                          </w:r>
                        </w:p>
                        <w:p w:rsidR="00192BAD" w:rsidRPr="00BD2D9B" w:rsidRDefault="00192BAD" w:rsidP="00234E63"/>
                      </w:txbxContent>
                    </v:textbox>
                  </v:oval>
                  <v:shape id="AutoShape 345" o:spid="_x0000_s1110" type="#_x0000_t32" style="position:absolute;left:2719;top:11294;width:0;height: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KJU8YAAADdAAAADwAAAGRycy9kb3ducmV2LnhtbESPQUsDMRCF74L/IYzgRdpspdayNi0i&#10;FLxYbGv1OmzG7OJmsiSxjf76zkHwNsN78943i1XxvTpSTF1gA5NxBYq4CbZjZ+Btvx7NQaWMbLEP&#10;TAZ+KMFqeXmxwNqGE2/puMtOSQinGg20OQ+11qlpyWMah4FYtM8QPWZZo9M24knCfa9vq2qmPXYs&#10;DS0O9NRS87X79gbi9Ne+zF8PH+U9bFyJd2F946bGXF+VxwdQmUr+N/9dP1vBv58Iv3wjI+jl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CiVPGAAAA3QAAAA8AAAAAAAAA&#10;AAAAAAAAoQIAAGRycy9kb3ducmV2LnhtbFBLBQYAAAAABAAEAPkAAACUAwAAAAA=&#10;" strokeweight=".25pt">
                    <v:stroke endarrowwidth="narrow"/>
                  </v:shape>
                  <v:oval id="Oval 346" o:spid="_x0000_s1111" style="position:absolute;left:2288;top:1207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e/MMA&#10;AADdAAAADwAAAGRycy9kb3ducmV2LnhtbERPTWsCMRC9F/wPYQRvNbs9WLs1ikgLvYmrW3ocNuPu&#10;6mYSkqjrvzeFQm/zeJ+zWA2mF1fyobOsIJ9mIIhrqztuFBz2n89zECEia+wtk4I7BVgtR08LLLS9&#10;8Y6uZWxECuFQoII2RldIGeqWDIapdcSJO1pvMCboG6k93lK46eVLls2kwY5TQ4uONi3V5/JiFGx2&#10;5aXav21/7tX33J28+0BTHZSajIf1O4hIQ/wX/7m/dJr/mufw+006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ge/MMAAADdAAAADwAAAAAAAAAAAAAAAACYAgAAZHJzL2Rv&#10;d25yZXYueG1sUEsFBgAAAAAEAAQA9QAAAIgDAAAAAA==&#10;">
                    <v:shadow on="t" opacity=".5"/>
                    <v:textbox inset="0,,0">
                      <w:txbxContent>
                        <w:p w:rsidR="00192BAD" w:rsidRPr="00BD2D9B" w:rsidRDefault="00192BAD" w:rsidP="00234E63">
                          <w:pPr>
                            <w:spacing w:line="240" w:lineRule="auto"/>
                            <w:jc w:val="center"/>
                            <w:rPr>
                              <w:b/>
                              <w:sz w:val="10"/>
                              <w:szCs w:val="14"/>
                            </w:rPr>
                          </w:pPr>
                          <w:r>
                            <w:rPr>
                              <w:b/>
                              <w:sz w:val="12"/>
                              <w:szCs w:val="14"/>
                            </w:rPr>
                            <w:t>professor:1</w:t>
                          </w:r>
                        </w:p>
                        <w:p w:rsidR="00192BAD" w:rsidRPr="00BD2D9B" w:rsidRDefault="00192BAD" w:rsidP="00234E63"/>
                      </w:txbxContent>
                    </v:textbox>
                  </v:oval>
                  <v:shape id="AutoShape 347" o:spid="_x0000_s1112" type="#_x0000_t32" style="position:absolute;left:2863;top:10641;width:352;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OFhsIAAADdAAAADwAAAGRycy9kb3ducmV2LnhtbERPS4vCMBC+C/6HMIIX0VQRlWoUcV12&#10;PfpAPA7N2BabSUmyWv/9RhC8zcf3nMWqMZW4k/OlZQXDQQKCOLO65FzB6fjdn4HwAVljZZkUPMnD&#10;atluLTDV9sF7uh9CLmII+xQVFCHUqZQ+K8igH9iaOHJX6wyGCF0utcNHDDeVHCXJRBosOTYUWNOm&#10;oOx2+DMK9vqYuPH6dDtv6+fPeFf1Ll8lKdXtNOs5iEBN+Ijf7l8d50+HI3h9E0+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TOFhsIAAADdAAAADwAAAAAAAAAAAAAA&#10;AAChAgAAZHJzL2Rvd25yZXYueG1sUEsFBgAAAAAEAAQA+QAAAJADAAAAAA==&#10;" strokeweight=".25pt">
                    <v:stroke endarrowwidth="narrow"/>
                  </v:shape>
                  <v:oval id="Oval 348" o:spid="_x0000_s1113" style="position:absolute;left:3411;top:10706;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lEMMA&#10;AADdAAAADwAAAGRycy9kb3ducmV2LnhtbERPTWsCMRC9C/0PYQq9adYK1W6NUqRCb8XVLT0Om3F3&#10;7WYSkqjrvzeC4G0e73Pmy9504kQ+tJYVjEcZCOLK6pZrBbvtejgDESKyxs4yKbhQgOXiaTDHXNsz&#10;b+hUxFqkEA45KmhidLmUoWrIYBhZR5y4vfUGY4K+ltrjOYWbTr5m2Zs02HJqaNDRqqHqvzgaBatN&#10;cSy37z9/l/J35g7efaEpd0q9PPefHyAi9fEhvru/dZo/HU/g9k06QS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lEMMAAADdAAAADwAAAAAAAAAAAAAAAACYAgAAZHJzL2Rv&#10;d25yZXYueG1sUEsFBgAAAAAEAAQA9QAAAIgDAAAAAA==&#10;">
                    <v:shadow on="t" opacity=".5"/>
                    <v:textbox inset="0,,0">
                      <w:txbxContent>
                        <w:p w:rsidR="00192BAD" w:rsidRPr="00BD2D9B" w:rsidRDefault="00192BAD" w:rsidP="00234E63">
                          <w:pPr>
                            <w:spacing w:line="240" w:lineRule="auto"/>
                            <w:jc w:val="center"/>
                            <w:rPr>
                              <w:b/>
                              <w:sz w:val="10"/>
                              <w:szCs w:val="14"/>
                            </w:rPr>
                          </w:pPr>
                          <w:r>
                            <w:rPr>
                              <w:b/>
                              <w:sz w:val="12"/>
                              <w:szCs w:val="14"/>
                            </w:rPr>
                            <w:t>designer:1</w:t>
                          </w:r>
                        </w:p>
                        <w:p w:rsidR="00192BAD" w:rsidRPr="00BD2D9B" w:rsidRDefault="00192BAD" w:rsidP="00234E63"/>
                      </w:txbxContent>
                    </v:textbox>
                  </v:oval>
                  <v:shape id="AutoShape 349" o:spid="_x0000_s1114" type="#_x0000_t32" style="position:absolute;left:3140;top:11116;width:11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fPNMcAAADdAAAADwAAAGRycy9kb3ducmV2LnhtbESPQWsCMRCF7wX/Qxiht5pVSltWo5QF&#10;obRF0BbU27AZN0s3kzVJ3d1/b4RCbzO8N+97s1j1thEX8qF2rGA6yUAQl07XXCn4/lo/vIAIEVlj&#10;45gUDBRgtRzdLTDXruMtXXaxEimEQ44KTIxtLmUoDVkME9cSJ+3kvMWYVl9J7bFL4baRsyx7khZr&#10;TgSDLRWGyp/dr03coTz04f3oN/vz8FGsT91nYSql7sf96xxEpD7+m/+u33Sq/zx9hNs3aQS5v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h880xwAAAN0AAAAPAAAAAAAA&#10;AAAAAAAAAKECAABkcnMvZG93bnJldi54bWxQSwUGAAAAAAQABAD5AAAAlQMAAAAA&#10;" strokeweight=".25pt">
                    <v:stroke dashstyle="dash" endarrowwidth="narrow"/>
                  </v:shape>
                  <v:shape id="AutoShape 350" o:spid="_x0000_s1115" type="#_x0000_t32" style="position:absolute;left:3152;top:11636;width:1111;height: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KXKMMAAADdAAAADwAAAGRycy9kb3ducmV2LnhtbERPTWvCQBC9F/wPywi91d0E2krqKhJQ&#10;9GajB49Ddpqkzc6G7GqSf+8WCr3N433OajPaVtyp941jDclCgSAunWm40nA5716WIHxANtg6Jg0T&#10;edisZ08rzIwb+JPuRahEDGGfoYY6hC6T0pc1WfQL1xFH7sv1FkOEfSVNj0MMt61MlXqTFhuODTV2&#10;lNdU/hQ3q+G6V2l1LO103Can/ei+86u6FVo/z8ftB4hAY/gX/7kPJs5/T17h95t4gl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ylyjDAAAA3QAAAA8AAAAAAAAAAAAA&#10;AAAAoQIAAGRycy9kb3ducmV2LnhtbFBLBQYAAAAABAAEAPkAAACRAwAAAAA=&#10;" strokeweight=".25pt">
                    <v:stroke dashstyle="dash" endarrowwidth="narrow"/>
                  </v:shape>
                  <v:shape id="AutoShape 351" o:spid="_x0000_s1116" type="#_x0000_t32" style="position:absolute;left:2719;top:11870;width:0;height: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e0vMQAAADdAAAADwAAAGRycy9kb3ducmV2LnhtbERPS2sCMRC+C/6HMIVepGYtupXVKFIQ&#10;vFiqfV2HzZhdupksSappf31TEHqbj+85y3WynTiTD61jBZNxAYK4drplo+D1ZXs3BxEissbOMSn4&#10;pgDr1XCwxEq7Cx/ofIxG5BAOFSpoYuwrKUPdkMUwdj1x5k7OW4wZeiO1x0sOt528L4pSWmw5NzTY&#10;02ND9efxyyrw0x+9nz+/faR392SSn7ntyEyVur1JmwWISCn+i6/unc7zHyYl/H2TT5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7S8xAAAAN0AAAAPAAAAAAAAAAAA&#10;AAAAAKECAABkcnMvZG93bnJldi54bWxQSwUGAAAAAAQABAD5AAAAkgMAAAAA&#10;" strokeweight=".25pt">
                    <v:stroke endarrowwidth="narrow"/>
                  </v:shape>
                </v:group>
                <v:shape id="Text Box 352" o:spid="_x0000_s1117" type="#_x0000_t202" style="position:absolute;left:3888;top:8644;width:85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GKqMIA&#10;AADdAAAADwAAAGRycy9kb3ducmV2LnhtbERPzWrCQBC+C32HZQq9SN0o1rSpm6AFJVetDzBmxyQ0&#10;Oxuyq0ne3hWE3ubj+511NphG3KhztWUF81kEgriwuuZSwel39/4JwnlkjY1lUjCSgyx9mawx0bbn&#10;A92OvhQhhF2CCirv20RKV1Rk0M1sSxy4i+0M+gC7UuoO+xBuGrmIopU0WHNoqLCln4qKv+PVKLjk&#10;/fTjqz/v/Sk+LFdbrOOzHZV6ex023yA8Df5f/HTnOsyP5zE8vgknyPQ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YqowgAAAN0AAAAPAAAAAAAAAAAAAAAAAJgCAABkcnMvZG93&#10;bnJldi54bWxQSwUGAAAAAAQABAD1AAAAhwMAAAAA&#10;" stroked="f">
                  <v:textbox>
                    <w:txbxContent>
                      <w:p w:rsidR="00192BAD" w:rsidRPr="00E2067B" w:rsidRDefault="00192BAD" w:rsidP="00234E63">
                        <w:pPr>
                          <w:spacing w:line="240" w:lineRule="auto"/>
                          <w:rPr>
                            <w:b/>
                            <w:sz w:val="12"/>
                          </w:rPr>
                        </w:pPr>
                        <w:r w:rsidRPr="00E2067B">
                          <w:rPr>
                            <w:b/>
                            <w:sz w:val="12"/>
                          </w:rPr>
                          <w:t>a) TID = 1</w:t>
                        </w:r>
                      </w:p>
                    </w:txbxContent>
                  </v:textbox>
                </v:shape>
                <v:shape id="Text Box 353" o:spid="_x0000_s1118" type="#_x0000_t202" style="position:absolute;left:5991;top:8644;width:85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4e2sUA&#10;AADdAAAADwAAAGRycy9kb3ducmV2LnhtbESPzW7CQAyE75V4h5WRuFSwAbUEAguiSK248vMAJmuS&#10;iKw3ym5JeHt8qNSbrRnPfF5ve1erB7Wh8mxgOklAEefeVlwYuJy/xwtQISJbrD2TgScF2G4Gb2vM&#10;rO/4SI9TLJSEcMjQQBljk2kd8pIcholviEW7+dZhlLUttG2xk3BX61mSzLXDiqWhxIb2JeX3068z&#10;cDt075/L7voTL+nxY/6FVXr1T2NGw363AhWpj//mv+uDFfx0KrjyjYygN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h7axQAAAN0AAAAPAAAAAAAAAAAAAAAAAJgCAABkcnMv&#10;ZG93bnJldi54bWxQSwUGAAAAAAQABAD1AAAAigMAAAAA&#10;" stroked="f">
                  <v:textbox>
                    <w:txbxContent>
                      <w:p w:rsidR="00192BAD" w:rsidRPr="002F57E1" w:rsidRDefault="00192BAD" w:rsidP="00234E63">
                        <w:pPr>
                          <w:spacing w:line="240" w:lineRule="auto"/>
                          <w:rPr>
                            <w:b/>
                            <w:sz w:val="12"/>
                          </w:rPr>
                        </w:pPr>
                        <w:r>
                          <w:rPr>
                            <w:b/>
                            <w:sz w:val="12"/>
                          </w:rPr>
                          <w:t xml:space="preserve">b) </w:t>
                        </w:r>
                        <w:r w:rsidRPr="002F57E1">
                          <w:rPr>
                            <w:b/>
                            <w:sz w:val="12"/>
                          </w:rPr>
                          <w:t>TID = 2</w:t>
                        </w:r>
                      </w:p>
                    </w:txbxContent>
                  </v:textbox>
                </v:shape>
                <v:shape id="Text Box 354" o:spid="_x0000_s1119" type="#_x0000_t202" style="position:absolute;left:9310;top:8644;width:85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QcEA&#10;AADdAAAADwAAAGRycy9kb3ducmV2LnhtbERPy6rCMBDdX/AfwghuLpoqXqvVKCoobn18wNiMbbGZ&#10;lCba+vdGEO5uDuc5i1VrSvGk2hWWFQwHEQji1OqCMwWX864/BeE8ssbSMil4kYPVsvOzwETbho/0&#10;PPlMhBB2CSrIva8SKV2ak0E3sBVx4G62NugDrDOpa2xCuCnlKIom0mDBoSHHirY5pffTwyi4HZrf&#10;v1lz3ftLfBxPNljEV/tSqtdt13MQnlr/L/66DzrMj4cz+HwTTp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Cu0HBAAAA3QAAAA8AAAAAAAAAAAAAAAAAmAIAAGRycy9kb3du&#10;cmV2LnhtbFBLBQYAAAAABAAEAPUAAACGAwAAAAA=&#10;" stroked="f">
                  <v:textbox>
                    <w:txbxContent>
                      <w:p w:rsidR="00192BAD" w:rsidRPr="002F57E1" w:rsidRDefault="00192BAD" w:rsidP="00234E63">
                        <w:pPr>
                          <w:spacing w:line="240" w:lineRule="auto"/>
                          <w:rPr>
                            <w:b/>
                            <w:sz w:val="12"/>
                          </w:rPr>
                        </w:pPr>
                        <w:r>
                          <w:rPr>
                            <w:b/>
                            <w:sz w:val="12"/>
                          </w:rPr>
                          <w:t xml:space="preserve">c) </w:t>
                        </w:r>
                        <w:r w:rsidRPr="002F57E1">
                          <w:rPr>
                            <w:b/>
                            <w:sz w:val="12"/>
                          </w:rPr>
                          <w:t>TID = 3</w:t>
                        </w:r>
                      </w:p>
                    </w:txbxContent>
                  </v:textbox>
                </v:shape>
                <w10:wrap type="through" anchory="line"/>
              </v:group>
            </w:pict>
          </mc:Fallback>
        </mc:AlternateContent>
      </w:r>
      <w:r>
        <w:rPr>
          <w:noProof/>
          <w:lang w:eastAsia="pt-PT"/>
        </w:rPr>
        <mc:AlternateContent>
          <mc:Choice Requires="wps">
            <w:drawing>
              <wp:inline distT="0" distB="0" distL="0" distR="0">
                <wp:extent cx="4531995" cy="1693545"/>
                <wp:effectExtent l="0" t="0" r="0" b="0"/>
                <wp:docPr id="21"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31995" cy="1693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style="width:356.85pt;height:13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" filled="f" stroked="f">
                <o:lock v:ext="edit" aspectratio="t"/>
                <w10:anchorlock/>
              </v:rect>
            </w:pict>
          </mc:Fallback>
        </mc:AlternateContent>
      </w:r>
    </w:p>
    <w:p w:rsidR="00234E63" w:rsidRDefault="00234E63" w:rsidP="00881E8E">
      <w:pPr>
        <w:rPr>
          <w:i/>
          <w:lang w:val="en-GB"/>
        </w:rPr>
      </w:pPr>
    </w:p>
    <w:p w:rsidR="00265DE6" w:rsidRDefault="009C446F" w:rsidP="009C446F">
      <w:pPr>
        <w:spacing w:before="240"/>
        <w:rPr>
          <w:lang w:val="en-GB"/>
        </w:rPr>
      </w:pPr>
      <w:r>
        <w:rPr>
          <w:lang w:val="en-GB"/>
        </w:rPr>
        <w:tab/>
      </w:r>
      <w:r w:rsidR="00E452D9">
        <w:rPr>
          <w:lang w:val="en-GB"/>
        </w:rPr>
        <w:t>This process shall con</w:t>
      </w:r>
      <w:r w:rsidR="00265988">
        <w:rPr>
          <w:lang w:val="en-GB"/>
        </w:rPr>
        <w:t>tinue through all transactions until all transactions table lines be evaluated for the actual process. For this example the table has 10</w:t>
      </w:r>
      <w:r w:rsidR="00CD1685">
        <w:rPr>
          <w:lang w:val="en-GB"/>
        </w:rPr>
        <w:t xml:space="preserve"> </w:t>
      </w:r>
      <w:r w:rsidR="00265988">
        <w:rPr>
          <w:lang w:val="en-GB"/>
        </w:rPr>
        <w:t xml:space="preserve">transactions, which are all represented </w:t>
      </w:r>
      <w:r w:rsidR="00265988" w:rsidRPr="00CD1685">
        <w:rPr>
          <w:lang w:val="en-GB"/>
        </w:rPr>
        <w:t xml:space="preserve">in </w:t>
      </w:r>
      <w:r w:rsidR="00192BAD">
        <w:fldChar w:fldCharType="begin"/>
      </w:r>
      <w:r w:rsidR="00192BAD" w:rsidRPr="00192BAD">
        <w:rPr>
          <w:lang w:val="en-US"/>
          <w:rPrChange w:id="169" w:author="Ruben" w:date="2014-09-09T11:36:00Z">
            <w:rPr/>
          </w:rPrChange>
        </w:rPr>
        <w:instrText xml:space="preserve"> REF _Ref392866076 \h  \* MERGEFORMAT </w:instrText>
      </w:r>
      <w:r w:rsidR="00192BAD">
        <w:fldChar w:fldCharType="separate"/>
      </w:r>
      <w:r w:rsidR="005E223A" w:rsidRPr="005E223A">
        <w:rPr>
          <w:lang w:val="en-GB"/>
        </w:rPr>
        <w:t xml:space="preserve">Figure </w:t>
      </w:r>
      <w:r w:rsidR="005E223A" w:rsidRPr="005E223A">
        <w:rPr>
          <w:noProof/>
          <w:lang w:val="en-GB"/>
        </w:rPr>
        <w:t>3.1</w:t>
      </w:r>
      <w:r w:rsidR="00192BAD">
        <w:fldChar w:fldCharType="end"/>
      </w:r>
      <w:r w:rsidR="00265988">
        <w:rPr>
          <w:lang w:val="en-GB"/>
        </w:rPr>
        <w:t xml:space="preserve"> above. From this figure it </w:t>
      </w:r>
      <w:r w:rsidR="00AB732F">
        <w:rPr>
          <w:lang w:val="en-GB"/>
        </w:rPr>
        <w:t xml:space="preserve">can be seen all the paths from the transaction table. To be noted that node </w:t>
      </w:r>
      <w:r w:rsidR="00AB732F" w:rsidRPr="00AB732F">
        <w:rPr>
          <w:i/>
          <w:lang w:val="en-GB"/>
        </w:rPr>
        <w:t>architect</w:t>
      </w:r>
      <w:r w:rsidR="00AB732F">
        <w:rPr>
          <w:lang w:val="en-GB"/>
        </w:rPr>
        <w:t xml:space="preserve"> is the one that starts most of the paths of the </w:t>
      </w:r>
      <w:proofErr w:type="spellStart"/>
      <w:r w:rsidR="00AB732F">
        <w:rPr>
          <w:lang w:val="en-GB"/>
        </w:rPr>
        <w:t>itemsets</w:t>
      </w:r>
      <w:proofErr w:type="spellEnd"/>
      <w:r w:rsidR="00AB732F">
        <w:rPr>
          <w:lang w:val="en-GB"/>
        </w:rPr>
        <w:t xml:space="preserve">, exactly 8, making him the most frequent item in the database. As we can also infer from the figure, is that </w:t>
      </w:r>
      <w:r w:rsidR="00AB732F" w:rsidRPr="00AB732F">
        <w:rPr>
          <w:i/>
          <w:lang w:val="en-GB"/>
        </w:rPr>
        <w:t>designer</w:t>
      </w:r>
      <w:r w:rsidR="00AB732F">
        <w:rPr>
          <w:lang w:val="en-GB"/>
        </w:rPr>
        <w:t xml:space="preserve"> is the second most frequent, but it alternates in its position in the paths, five in the first position and 5 in the second position. It can also be noted in the tree that all items nodes with the same designation in the different paths are linked to </w:t>
      </w:r>
      <w:proofErr w:type="spellStart"/>
      <w:r w:rsidR="00AB732F">
        <w:rPr>
          <w:lang w:val="en-GB"/>
        </w:rPr>
        <w:t>each others</w:t>
      </w:r>
      <w:proofErr w:type="spellEnd"/>
      <w:r w:rsidR="00AB732F">
        <w:rPr>
          <w:lang w:val="en-GB"/>
        </w:rPr>
        <w:t>.</w:t>
      </w:r>
    </w:p>
    <w:p w:rsidR="009051F4" w:rsidRDefault="004B45A5" w:rsidP="00881E8E">
      <w:pPr>
        <w:rPr>
          <w:lang w:val="en-GB"/>
        </w:rPr>
      </w:pPr>
      <w:r>
        <w:rPr>
          <w:lang w:val="en-GB"/>
        </w:rPr>
        <w:tab/>
      </w:r>
      <w:r w:rsidR="009051F4">
        <w:rPr>
          <w:lang w:val="en-GB"/>
        </w:rPr>
        <w:t xml:space="preserve">The main purpose of this step is a filtering and organizing step with the objective to facilitate the search of frequent items. With this kind of structure the speed of search will decrease significantly. </w:t>
      </w:r>
    </w:p>
    <w:p w:rsidR="000D77DD" w:rsidRPr="000D77DD" w:rsidRDefault="000179A0" w:rsidP="009C446F">
      <w:pPr>
        <w:spacing w:before="240"/>
        <w:rPr>
          <w:b/>
          <w:lang w:val="en-GB"/>
        </w:rPr>
      </w:pPr>
      <w:r>
        <w:rPr>
          <w:noProof/>
          <w:lang w:eastAsia="pt-PT"/>
        </w:rPr>
        <mc:AlternateContent>
          <mc:Choice Requires="wps">
            <w:drawing>
              <wp:anchor distT="0" distB="0" distL="114300" distR="114300" simplePos="0" relativeHeight="251671552" behindDoc="0" locked="0" layoutInCell="1" allowOverlap="1">
                <wp:simplePos x="0" y="0"/>
                <wp:positionH relativeFrom="column">
                  <wp:posOffset>802640</wp:posOffset>
                </wp:positionH>
                <wp:positionV relativeFrom="paragraph">
                  <wp:posOffset>6865620</wp:posOffset>
                </wp:positionV>
                <wp:extent cx="3827780" cy="298450"/>
                <wp:effectExtent l="2540" t="0" r="0" b="0"/>
                <wp:wrapNone/>
                <wp:docPr id="1675" name="Text Box 7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778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88055A" w:rsidRDefault="00192BAD" w:rsidP="002E2633">
                            <w:pPr>
                              <w:pStyle w:val="Caption"/>
                              <w:rPr>
                                <w:sz w:val="20"/>
                                <w:lang w:val="en-GB"/>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95" o:spid="_x0000_s1120" type="#_x0000_t202" style="position:absolute;left:0;text-align:left;margin-left:63.2pt;margin-top:540.6pt;width:301.4pt;height: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" stroked="f">
                <v:textbox style="mso-fit-shape-to-text:t" inset="0,0,0,0">
                  <w:txbxContent>
                    <w:p w:rsidR="00192BAD" w:rsidRPr="0088055A" w:rsidRDefault="00192BAD" w:rsidP="002E2633">
                      <w:pPr>
                        <w:pStyle w:val="Caption"/>
                        <w:rPr>
                          <w:sz w:val="20"/>
                          <w:lang w:val="en-GB"/>
                        </w:rPr>
                      </w:pPr>
                    </w:p>
                  </w:txbxContent>
                </v:textbox>
              </v:shape>
            </w:pict>
          </mc:Fallback>
        </mc:AlternateContent>
      </w:r>
      <w:r w:rsidR="000D77DD">
        <w:rPr>
          <w:b/>
          <w:lang w:val="en-GB"/>
        </w:rPr>
        <w:t xml:space="preserve">Step 2 – Frequent </w:t>
      </w:r>
      <w:proofErr w:type="spellStart"/>
      <w:r w:rsidR="000D77DD">
        <w:rPr>
          <w:b/>
          <w:lang w:val="en-GB"/>
        </w:rPr>
        <w:t>Itemset</w:t>
      </w:r>
      <w:proofErr w:type="spellEnd"/>
      <w:r w:rsidR="000D77DD">
        <w:rPr>
          <w:b/>
          <w:lang w:val="en-GB"/>
        </w:rPr>
        <w:t xml:space="preserve"> Generation</w:t>
      </w:r>
    </w:p>
    <w:p w:rsidR="002E2633" w:rsidRDefault="00AB732F" w:rsidP="00CD1E2D">
      <w:pPr>
        <w:rPr>
          <w:lang w:val="en-GB"/>
        </w:rPr>
      </w:pPr>
      <w:r>
        <w:rPr>
          <w:lang w:val="en-GB"/>
        </w:rPr>
        <w:t>The next step in FP-Gro</w:t>
      </w:r>
      <w:r w:rsidR="009051F4">
        <w:rPr>
          <w:lang w:val="en-GB"/>
        </w:rPr>
        <w:t>w</w:t>
      </w:r>
      <w:r>
        <w:rPr>
          <w:lang w:val="en-GB"/>
        </w:rPr>
        <w:t>th algorithm, as noted, is the evaluation and recognition of the most frequent items.</w:t>
      </w:r>
      <w:r w:rsidR="009051F4">
        <w:rPr>
          <w:lang w:val="en-GB"/>
        </w:rPr>
        <w:t xml:space="preserve"> It is an extraction process that is called </w:t>
      </w:r>
      <w:r w:rsidR="009051F4" w:rsidRPr="006D550F">
        <w:rPr>
          <w:b/>
          <w:lang w:val="en-GB"/>
        </w:rPr>
        <w:t xml:space="preserve">Frequent </w:t>
      </w:r>
      <w:proofErr w:type="spellStart"/>
      <w:r w:rsidR="009051F4" w:rsidRPr="006D550F">
        <w:rPr>
          <w:b/>
          <w:lang w:val="en-GB"/>
        </w:rPr>
        <w:t>Itemset</w:t>
      </w:r>
      <w:proofErr w:type="spellEnd"/>
      <w:r w:rsidR="009051F4" w:rsidRPr="006D550F">
        <w:rPr>
          <w:b/>
          <w:lang w:val="en-GB"/>
        </w:rPr>
        <w:t xml:space="preserve"> Generation</w:t>
      </w:r>
      <w:r w:rsidR="009051F4">
        <w:rPr>
          <w:lang w:val="en-GB"/>
        </w:rPr>
        <w:t xml:space="preserve">. The main idea of this technique is to extract frequent items from the earlier built FP-tree. From a Bottom up perspective, the technique </w:t>
      </w:r>
      <w:r w:rsidR="003D72E9">
        <w:rPr>
          <w:lang w:val="en-GB"/>
        </w:rPr>
        <w:t xml:space="preserve">will individually process each ending bottom </w:t>
      </w:r>
      <w:r w:rsidR="009051F4">
        <w:rPr>
          <w:lang w:val="en-GB"/>
        </w:rPr>
        <w:t xml:space="preserve">node </w:t>
      </w:r>
      <w:r w:rsidR="003D72E9">
        <w:rPr>
          <w:lang w:val="en-GB"/>
        </w:rPr>
        <w:t>and separates in an exclusively separate tree</w:t>
      </w:r>
      <w:r w:rsidR="006D550F">
        <w:rPr>
          <w:lang w:val="en-GB"/>
        </w:rPr>
        <w:t xml:space="preserve"> which is called </w:t>
      </w:r>
      <w:r w:rsidR="006D550F" w:rsidRPr="006D550F">
        <w:rPr>
          <w:b/>
          <w:lang w:val="en-GB"/>
        </w:rPr>
        <w:t>prefix path sub-tree</w:t>
      </w:r>
      <w:r w:rsidR="006D550F">
        <w:rPr>
          <w:lang w:val="en-GB"/>
        </w:rPr>
        <w:t xml:space="preserve">. </w:t>
      </w:r>
    </w:p>
    <w:p w:rsidR="00CD1E2D" w:rsidRDefault="002B2796" w:rsidP="0077136B">
      <w:pPr>
        <w:spacing w:after="240"/>
        <w:rPr>
          <w:lang w:val="en-GB"/>
        </w:rPr>
      </w:pPr>
      <w:r>
        <w:rPr>
          <w:lang w:val="en-GB"/>
        </w:rPr>
        <w:tab/>
      </w:r>
      <w:r w:rsidR="00CD1E2D">
        <w:rPr>
          <w:lang w:val="en-GB"/>
        </w:rPr>
        <w:t xml:space="preserve">Find an example of </w:t>
      </w:r>
      <w:r w:rsidR="00CD1E2D" w:rsidRPr="00EA2047">
        <w:rPr>
          <w:lang w:val="en-GB"/>
        </w:rPr>
        <w:t xml:space="preserve">this </w:t>
      </w:r>
      <w:r w:rsidR="00CD1E2D" w:rsidRPr="00E41571">
        <w:rPr>
          <w:lang w:val="en-GB"/>
        </w:rPr>
        <w:t xml:space="preserve">trees in </w:t>
      </w:r>
      <w:r w:rsidR="00192BAD">
        <w:fldChar w:fldCharType="begin"/>
      </w:r>
      <w:r w:rsidR="00192BAD" w:rsidRPr="00192BAD">
        <w:rPr>
          <w:lang w:val="en-US"/>
        </w:rPr>
        <w:instrText xml:space="preserve"> REF _Ref395638884 \h  \* MERGEFORMAT </w:instrText>
      </w:r>
      <w:r w:rsidR="00192BAD">
        <w:fldChar w:fldCharType="separate"/>
      </w:r>
      <w:r w:rsidR="005E223A" w:rsidRPr="005E223A">
        <w:rPr>
          <w:lang w:val="en-GB"/>
        </w:rPr>
        <w:t xml:space="preserve">Figure </w:t>
      </w:r>
      <w:r w:rsidR="005E223A" w:rsidRPr="005E223A">
        <w:rPr>
          <w:noProof/>
          <w:lang w:val="en-GB"/>
        </w:rPr>
        <w:t>3.3</w:t>
      </w:r>
      <w:r w:rsidR="00192BAD">
        <w:fldChar w:fldCharType="end"/>
      </w:r>
      <w:r w:rsidR="00CD1E2D" w:rsidRPr="00E41571">
        <w:rPr>
          <w:lang w:val="en-GB"/>
        </w:rPr>
        <w:t xml:space="preserve"> where </w:t>
      </w:r>
      <w:r w:rsidR="00CD1E2D">
        <w:rPr>
          <w:lang w:val="en-GB"/>
        </w:rPr>
        <w:t xml:space="preserve">each of the items in the database will have an exclusive prefix path sub-tree. It is the </w:t>
      </w:r>
      <w:r w:rsidR="00CD1E2D" w:rsidRPr="006D550F">
        <w:rPr>
          <w:i/>
          <w:lang w:val="en-GB"/>
        </w:rPr>
        <w:t xml:space="preserve">divide and </w:t>
      </w:r>
      <w:proofErr w:type="gramStart"/>
      <w:r w:rsidR="00CD1E2D" w:rsidRPr="006D550F">
        <w:rPr>
          <w:i/>
          <w:lang w:val="en-GB"/>
        </w:rPr>
        <w:t>conquer</w:t>
      </w:r>
      <w:proofErr w:type="gramEnd"/>
      <w:r w:rsidR="00CD1E2D">
        <w:rPr>
          <w:lang w:val="en-GB"/>
        </w:rPr>
        <w:t xml:space="preserve"> method, separating each sub-tree individually for faster performance of the main tree. The paths included in each sub-tree are the ones that have the respective item as a leave node (ending bottom node). Therefore, for a frequent item X and its ancestor Y and Z from an FP-tree, the resulting sub-tree will be used to extract </w:t>
      </w:r>
      <w:proofErr w:type="spellStart"/>
      <w:r w:rsidR="00CD1E2D">
        <w:rPr>
          <w:lang w:val="en-GB"/>
        </w:rPr>
        <w:t>itemsets</w:t>
      </w:r>
      <w:proofErr w:type="spellEnd"/>
      <w:r w:rsidR="00CD1E2D">
        <w:rPr>
          <w:lang w:val="en-GB"/>
        </w:rPr>
        <w:t xml:space="preserve"> ending in X, subsequently will extract the ones ending in YX, and after it the </w:t>
      </w:r>
      <w:r w:rsidR="00CD1E2D">
        <w:rPr>
          <w:lang w:val="en-GB"/>
        </w:rPr>
        <w:lastRenderedPageBreak/>
        <w:t xml:space="preserve">ones ZYX, continuing traversing through the path and being processed recursively until it analyses all paths and reaches the most top node, also called null node. </w:t>
      </w:r>
    </w:p>
    <w:p w:rsidR="0077136B" w:rsidRDefault="000179A0" w:rsidP="0077136B">
      <w:pPr>
        <w:rPr>
          <w:lang w:val="en-GB"/>
        </w:rPr>
      </w:pPr>
      <w:r>
        <w:rPr>
          <w:noProof/>
          <w:lang w:eastAsia="pt-PT"/>
        </w:rPr>
        <mc:AlternateContent>
          <mc:Choice Requires="wps">
            <w:drawing>
              <wp:anchor distT="0" distB="0" distL="114300" distR="114300" simplePos="0" relativeHeight="251687936" behindDoc="0" locked="0" layoutInCell="1" allowOverlap="1">
                <wp:simplePos x="0" y="0"/>
                <wp:positionH relativeFrom="column">
                  <wp:posOffset>5080</wp:posOffset>
                </wp:positionH>
                <wp:positionV relativeFrom="paragraph">
                  <wp:posOffset>5481320</wp:posOffset>
                </wp:positionV>
                <wp:extent cx="5262880" cy="257810"/>
                <wp:effectExtent l="0" t="4445" r="0" b="4445"/>
                <wp:wrapNone/>
                <wp:docPr id="1674" name="Text Box 1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257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324139" w:rsidRDefault="00192BAD" w:rsidP="0077136B">
                            <w:pPr>
                              <w:pStyle w:val="Caption"/>
                              <w:spacing w:line="360" w:lineRule="auto"/>
                              <w:rPr>
                                <w:sz w:val="20"/>
                                <w:szCs w:val="20"/>
                                <w:lang w:val="en-GB"/>
                              </w:rPr>
                            </w:pPr>
                            <w:bookmarkStart w:id="170" w:name="_Ref395638884"/>
                            <w:bookmarkStart w:id="171" w:name="_Toc397995116"/>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170"/>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17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3" o:spid="_x0000_s1121" type="#_x0000_t202" style="position:absolute;left:0;text-align:left;margin-left:.4pt;margin-top:431.6pt;width:414.4pt;height:2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" stroked="f">
                <v:textbox inset="0,0,0,0">
                  <w:txbxContent>
                    <w:p w:rsidR="00192BAD" w:rsidRPr="00324139" w:rsidRDefault="00192BAD" w:rsidP="0077136B">
                      <w:pPr>
                        <w:pStyle w:val="Caption"/>
                        <w:spacing w:line="360" w:lineRule="auto"/>
                        <w:rPr>
                          <w:sz w:val="20"/>
                          <w:szCs w:val="20"/>
                          <w:lang w:val="en-GB"/>
                        </w:rPr>
                      </w:pPr>
                      <w:bookmarkStart w:id="172" w:name="_Ref395638884"/>
                      <w:bookmarkStart w:id="173" w:name="_Toc397995116"/>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172"/>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173"/>
                    </w:p>
                  </w:txbxContent>
                </v:textbox>
              </v:shape>
            </w:pict>
          </mc:Fallback>
        </mc:AlternateContent>
      </w:r>
      <w:r>
        <w:rPr>
          <w:noProof/>
          <w:lang w:eastAsia="pt-PT"/>
        </w:rPr>
        <mc:AlternateContent>
          <mc:Choice Requires="wpg">
            <w:drawing>
              <wp:inline distT="0" distB="0" distL="0" distR="0">
                <wp:extent cx="5262880" cy="5419090"/>
                <wp:effectExtent l="9525" t="9525" r="33020" b="635"/>
                <wp:docPr id="1107" name="Group 1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880" cy="5419090"/>
                          <a:chOff x="1918" y="4109"/>
                          <a:chExt cx="8288" cy="8534"/>
                        </a:xfrm>
                      </wpg:grpSpPr>
                      <wps:wsp>
                        <wps:cNvPr id="1109" name="Oval 1278"/>
                        <wps:cNvSpPr>
                          <a:spLocks noChangeArrowheads="1"/>
                        </wps:cNvSpPr>
                        <wps:spPr bwMode="auto">
                          <a:xfrm>
                            <a:off x="2359" y="4619"/>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architect:8</w:t>
                              </w:r>
                            </w:p>
                            <w:p w:rsidR="00192BAD" w:rsidRPr="00BD2D9B" w:rsidRDefault="00192BAD" w:rsidP="0077136B"/>
                          </w:txbxContent>
                        </wps:txbx>
                        <wps:bodyPr rot="0" vert="horz" wrap="square" lIns="0" tIns="45720" rIns="0" bIns="45720" anchor="ctr" anchorCtr="0" upright="1">
                          <a:noAutofit/>
                        </wps:bodyPr>
                      </wps:wsp>
                      <wps:wsp>
                        <wps:cNvPr id="1110" name="Oval 1279"/>
                        <wps:cNvSpPr>
                          <a:spLocks noChangeArrowheads="1"/>
                        </wps:cNvSpPr>
                        <wps:spPr bwMode="auto">
                          <a:xfrm>
                            <a:off x="3568" y="4109"/>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null</w:t>
                              </w:r>
                            </w:p>
                            <w:p w:rsidR="00192BAD" w:rsidRPr="00BD2D9B" w:rsidRDefault="00192BAD" w:rsidP="0077136B"/>
                          </w:txbxContent>
                        </wps:txbx>
                        <wps:bodyPr rot="0" vert="horz" wrap="square" lIns="0" tIns="45720" rIns="0" bIns="45720" anchor="ctr" anchorCtr="0" upright="1">
                          <a:noAutofit/>
                        </wps:bodyPr>
                      </wps:wsp>
                      <wps:wsp>
                        <wps:cNvPr id="1111" name="AutoShape 1280"/>
                        <wps:cNvCnPr>
                          <a:cxnSpLocks noChangeShapeType="1"/>
                        </wps:cNvCnPr>
                        <wps:spPr bwMode="auto">
                          <a:xfrm flipV="1">
                            <a:off x="2861" y="4363"/>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112" name="Oval 1281"/>
                        <wps:cNvSpPr>
                          <a:spLocks noChangeArrowheads="1"/>
                        </wps:cNvSpPr>
                        <wps:spPr bwMode="auto">
                          <a:xfrm>
                            <a:off x="4283" y="4619"/>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designer:2</w:t>
                              </w:r>
                            </w:p>
                            <w:p w:rsidR="00192BAD" w:rsidRPr="00BD2D9B" w:rsidRDefault="00192BAD" w:rsidP="0077136B"/>
                          </w:txbxContent>
                        </wps:txbx>
                        <wps:bodyPr rot="0" vert="horz" wrap="square" lIns="0" tIns="45720" rIns="0" bIns="45720" anchor="ctr" anchorCtr="0" upright="1">
                          <a:noAutofit/>
                        </wps:bodyPr>
                      </wps:wsp>
                      <wps:wsp>
                        <wps:cNvPr id="1113" name="Oval 1282"/>
                        <wps:cNvSpPr>
                          <a:spLocks noChangeArrowheads="1"/>
                        </wps:cNvSpPr>
                        <wps:spPr bwMode="auto">
                          <a:xfrm>
                            <a:off x="4360" y="522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engineer:2</w:t>
                              </w:r>
                            </w:p>
                            <w:p w:rsidR="00192BAD" w:rsidRPr="00BD2D9B" w:rsidRDefault="00192BAD" w:rsidP="0077136B"/>
                          </w:txbxContent>
                        </wps:txbx>
                        <wps:bodyPr rot="0" vert="horz" wrap="square" lIns="0" tIns="45720" rIns="0" bIns="45720" anchor="ctr" anchorCtr="0" upright="1">
                          <a:noAutofit/>
                        </wps:bodyPr>
                      </wps:wsp>
                      <wps:wsp>
                        <wps:cNvPr id="1114" name="Oval 1283"/>
                        <wps:cNvSpPr>
                          <a:spLocks noChangeArrowheads="1"/>
                        </wps:cNvSpPr>
                        <wps:spPr bwMode="auto">
                          <a:xfrm>
                            <a:off x="2359" y="527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engineer:1</w:t>
                              </w:r>
                            </w:p>
                            <w:p w:rsidR="00192BAD" w:rsidRPr="00BD2D9B" w:rsidRDefault="00192BAD" w:rsidP="0077136B"/>
                          </w:txbxContent>
                        </wps:txbx>
                        <wps:bodyPr rot="0" vert="horz" wrap="square" lIns="0" tIns="45720" rIns="0" bIns="45720" anchor="ctr" anchorCtr="0" upright="1">
                          <a:noAutofit/>
                        </wps:bodyPr>
                      </wps:wsp>
                      <wps:wsp>
                        <wps:cNvPr id="1115" name="Oval 1284"/>
                        <wps:cNvSpPr>
                          <a:spLocks noChangeArrowheads="1"/>
                        </wps:cNvSpPr>
                        <wps:spPr bwMode="auto">
                          <a:xfrm>
                            <a:off x="2359" y="584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analyst:1</w:t>
                              </w:r>
                            </w:p>
                            <w:p w:rsidR="00192BAD" w:rsidRPr="00BD2D9B" w:rsidRDefault="00192BAD" w:rsidP="0077136B"/>
                          </w:txbxContent>
                        </wps:txbx>
                        <wps:bodyPr rot="0" vert="horz" wrap="square" lIns="0" tIns="45720" rIns="0" bIns="45720" anchor="ctr" anchorCtr="0" upright="1">
                          <a:noAutofit/>
                        </wps:bodyPr>
                      </wps:wsp>
                      <wps:wsp>
                        <wps:cNvPr id="1116" name="Oval 1285"/>
                        <wps:cNvSpPr>
                          <a:spLocks noChangeArrowheads="1"/>
                        </wps:cNvSpPr>
                        <wps:spPr bwMode="auto">
                          <a:xfrm>
                            <a:off x="2359" y="6418"/>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professor:1</w:t>
                              </w:r>
                            </w:p>
                            <w:p w:rsidR="00192BAD" w:rsidRPr="00BD2D9B" w:rsidRDefault="00192BAD" w:rsidP="0077136B"/>
                          </w:txbxContent>
                        </wps:txbx>
                        <wps:bodyPr rot="0" vert="horz" wrap="square" lIns="0" tIns="45720" rIns="0" bIns="45720" anchor="ctr" anchorCtr="0" upright="1">
                          <a:noAutofit/>
                        </wps:bodyPr>
                      </wps:wsp>
                      <wps:wsp>
                        <wps:cNvPr id="1117" name="Oval 1286"/>
                        <wps:cNvSpPr>
                          <a:spLocks noChangeArrowheads="1"/>
                        </wps:cNvSpPr>
                        <wps:spPr bwMode="auto">
                          <a:xfrm>
                            <a:off x="3337" y="5094"/>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analyst:1</w:t>
                              </w:r>
                            </w:p>
                            <w:p w:rsidR="00192BAD" w:rsidRPr="00BD2D9B" w:rsidRDefault="00192BAD" w:rsidP="0077136B"/>
                          </w:txbxContent>
                        </wps:txbx>
                        <wps:bodyPr rot="0" vert="horz" wrap="square" lIns="0" tIns="45720" rIns="0" bIns="45720" anchor="ctr" anchorCtr="0" upright="1">
                          <a:noAutofit/>
                        </wps:bodyPr>
                      </wps:wsp>
                      <wps:wsp>
                        <wps:cNvPr id="1118" name="AutoShape 1287"/>
                        <wps:cNvCnPr>
                          <a:cxnSpLocks noChangeShapeType="1"/>
                        </wps:cNvCnPr>
                        <wps:spPr bwMode="auto">
                          <a:xfrm flipV="1">
                            <a:off x="3223" y="5429"/>
                            <a:ext cx="277" cy="582"/>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119" name="Oval 1288"/>
                        <wps:cNvSpPr>
                          <a:spLocks noChangeArrowheads="1"/>
                        </wps:cNvSpPr>
                        <wps:spPr bwMode="auto">
                          <a:xfrm>
                            <a:off x="3559" y="6339"/>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professor:1</w:t>
                              </w:r>
                            </w:p>
                            <w:p w:rsidR="00192BAD" w:rsidRPr="00BD2D9B" w:rsidRDefault="00192BAD" w:rsidP="0077136B"/>
                          </w:txbxContent>
                        </wps:txbx>
                        <wps:bodyPr rot="0" vert="horz" wrap="square" lIns="0" tIns="45720" rIns="0" bIns="45720" anchor="ctr" anchorCtr="0" upright="1">
                          <a:noAutofit/>
                        </wps:bodyPr>
                      </wps:wsp>
                      <wps:wsp>
                        <wps:cNvPr id="1600" name="Oval 1289"/>
                        <wps:cNvSpPr>
                          <a:spLocks noChangeArrowheads="1"/>
                        </wps:cNvSpPr>
                        <wps:spPr bwMode="auto">
                          <a:xfrm>
                            <a:off x="4980" y="584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professor:1</w:t>
                              </w:r>
                            </w:p>
                            <w:p w:rsidR="00192BAD" w:rsidRPr="00BD2D9B" w:rsidRDefault="00192BAD" w:rsidP="0077136B"/>
                          </w:txbxContent>
                        </wps:txbx>
                        <wps:bodyPr rot="0" vert="horz" wrap="square" lIns="0" tIns="45720" rIns="0" bIns="45720" anchor="ctr" anchorCtr="0" upright="1">
                          <a:noAutofit/>
                        </wps:bodyPr>
                      </wps:wsp>
                      <wps:wsp>
                        <wps:cNvPr id="1601" name="Freeform 1290"/>
                        <wps:cNvSpPr>
                          <a:spLocks/>
                        </wps:cNvSpPr>
                        <wps:spPr bwMode="auto">
                          <a:xfrm>
                            <a:off x="3208" y="5393"/>
                            <a:ext cx="1149" cy="266"/>
                          </a:xfrm>
                          <a:custGeom>
                            <a:avLst/>
                            <a:gdLst>
                              <a:gd name="T0" fmla="*/ 0 w 1149"/>
                              <a:gd name="T1" fmla="*/ 64 h 266"/>
                              <a:gd name="T2" fmla="*/ 578 w 1149"/>
                              <a:gd name="T3" fmla="*/ 255 h 266"/>
                              <a:gd name="T4" fmla="*/ 1149 w 1149"/>
                              <a:gd name="T5" fmla="*/ 0 h 266"/>
                            </a:gdLst>
                            <a:ahLst/>
                            <a:cxnLst>
                              <a:cxn ang="0">
                                <a:pos x="T0" y="T1"/>
                              </a:cxn>
                              <a:cxn ang="0">
                                <a:pos x="T2" y="T3"/>
                              </a:cxn>
                              <a:cxn ang="0">
                                <a:pos x="T4" y="T5"/>
                              </a:cxn>
                            </a:cxnLst>
                            <a:rect l="0" t="0" r="r" b="b"/>
                            <a:pathLst>
                              <a:path w="1149" h="266">
                                <a:moveTo>
                                  <a:pt x="0" y="64"/>
                                </a:moveTo>
                                <a:cubicBezTo>
                                  <a:pt x="193" y="165"/>
                                  <a:pt x="386" y="266"/>
                                  <a:pt x="578" y="255"/>
                                </a:cubicBezTo>
                                <a:cubicBezTo>
                                  <a:pt x="770" y="244"/>
                                  <a:pt x="1045" y="32"/>
                                  <a:pt x="1149" y="0"/>
                                </a:cubicBezTo>
                              </a:path>
                            </a:pathLst>
                          </a:custGeom>
                          <a:noFill/>
                          <a:ln w="3175">
                            <a:solidFill>
                              <a:srgbClr val="000000"/>
                            </a:solidFill>
                            <a:prstDash val="dash"/>
                            <a:round/>
                            <a:headEnd/>
                            <a:tailEnd type="triangle" w="sm"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2" name="AutoShape 1291"/>
                        <wps:cNvCnPr>
                          <a:cxnSpLocks noChangeShapeType="1"/>
                        </wps:cNvCnPr>
                        <wps:spPr bwMode="auto">
                          <a:xfrm flipV="1">
                            <a:off x="2791" y="4982"/>
                            <a:ext cx="1" cy="29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3" name="AutoShape 1292"/>
                        <wps:cNvCnPr>
                          <a:cxnSpLocks noChangeShapeType="1"/>
                        </wps:cNvCnPr>
                        <wps:spPr bwMode="auto">
                          <a:xfrm flipV="1">
                            <a:off x="2790" y="5635"/>
                            <a:ext cx="1"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4" name="AutoShape 1293"/>
                        <wps:cNvCnPr>
                          <a:cxnSpLocks noChangeShapeType="1"/>
                        </wps:cNvCnPr>
                        <wps:spPr bwMode="auto">
                          <a:xfrm flipV="1">
                            <a:off x="2789" y="6205"/>
                            <a:ext cx="1"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5" name="AutoShape 1294"/>
                        <wps:cNvCnPr>
                          <a:cxnSpLocks noChangeShapeType="1"/>
                        </wps:cNvCnPr>
                        <wps:spPr bwMode="auto">
                          <a:xfrm flipH="1" flipV="1">
                            <a:off x="4352" y="4403"/>
                            <a:ext cx="34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6" name="AutoShape 1295"/>
                        <wps:cNvCnPr>
                          <a:cxnSpLocks noChangeShapeType="1"/>
                        </wps:cNvCnPr>
                        <wps:spPr bwMode="auto">
                          <a:xfrm flipH="1" flipV="1">
                            <a:off x="3182" y="4878"/>
                            <a:ext cx="55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7" name="AutoShape 1296"/>
                        <wps:cNvCnPr>
                          <a:cxnSpLocks noChangeShapeType="1"/>
                        </wps:cNvCnPr>
                        <wps:spPr bwMode="auto">
                          <a:xfrm flipV="1">
                            <a:off x="4766" y="4982"/>
                            <a:ext cx="0" cy="24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8" name="AutoShape 1297"/>
                        <wps:cNvCnPr>
                          <a:cxnSpLocks noChangeShapeType="1"/>
                        </wps:cNvCnPr>
                        <wps:spPr bwMode="auto">
                          <a:xfrm flipH="1" flipV="1">
                            <a:off x="4843" y="5585"/>
                            <a:ext cx="536" cy="25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9" name="AutoShape 1298"/>
                        <wps:cNvCnPr>
                          <a:cxnSpLocks noChangeShapeType="1"/>
                        </wps:cNvCnPr>
                        <wps:spPr bwMode="auto">
                          <a:xfrm flipH="1" flipV="1">
                            <a:off x="3739" y="5457"/>
                            <a:ext cx="110" cy="882"/>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10" name="AutoShape 1299"/>
                        <wps:cNvCnPr>
                          <a:cxnSpLocks noChangeShapeType="1"/>
                        </wps:cNvCnPr>
                        <wps:spPr bwMode="auto">
                          <a:xfrm flipV="1">
                            <a:off x="3206" y="6543"/>
                            <a:ext cx="353" cy="59"/>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11" name="AutoShape 1300"/>
                        <wps:cNvCnPr>
                          <a:cxnSpLocks noChangeShapeType="1"/>
                        </wps:cNvCnPr>
                        <wps:spPr bwMode="auto">
                          <a:xfrm flipV="1">
                            <a:off x="4429" y="6065"/>
                            <a:ext cx="551" cy="442"/>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12" name="Text Box 1301"/>
                        <wps:cNvSpPr txBox="1">
                          <a:spLocks noChangeArrowheads="1"/>
                        </wps:cNvSpPr>
                        <wps:spPr bwMode="auto">
                          <a:xfrm>
                            <a:off x="2465" y="6920"/>
                            <a:ext cx="2433"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E2067B" w:rsidRDefault="00192BAD"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wps:txbx>
                        <wps:bodyPr rot="0" vert="horz" wrap="square" lIns="0" tIns="45720" rIns="0" bIns="45720" anchor="t" anchorCtr="0" upright="1">
                          <a:noAutofit/>
                        </wps:bodyPr>
                      </wps:wsp>
                      <wps:wsp>
                        <wps:cNvPr id="1613" name="Oval 1302"/>
                        <wps:cNvSpPr>
                          <a:spLocks noChangeArrowheads="1"/>
                        </wps:cNvSpPr>
                        <wps:spPr bwMode="auto">
                          <a:xfrm>
                            <a:off x="5305" y="1026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architect:8</w:t>
                              </w:r>
                            </w:p>
                            <w:p w:rsidR="00192BAD" w:rsidRPr="00BD2D9B" w:rsidRDefault="00192BAD" w:rsidP="0077136B"/>
                          </w:txbxContent>
                        </wps:txbx>
                        <wps:bodyPr rot="0" vert="horz" wrap="square" lIns="0" tIns="45720" rIns="0" bIns="45720" anchor="ctr" anchorCtr="0" upright="1">
                          <a:noAutofit/>
                        </wps:bodyPr>
                      </wps:wsp>
                      <wps:wsp>
                        <wps:cNvPr id="1614" name="Oval 1303"/>
                        <wps:cNvSpPr>
                          <a:spLocks noChangeArrowheads="1"/>
                        </wps:cNvSpPr>
                        <wps:spPr bwMode="auto">
                          <a:xfrm>
                            <a:off x="6514" y="9757"/>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null</w:t>
                              </w:r>
                            </w:p>
                            <w:p w:rsidR="00192BAD" w:rsidRPr="00BD2D9B" w:rsidRDefault="00192BAD" w:rsidP="0077136B"/>
                          </w:txbxContent>
                        </wps:txbx>
                        <wps:bodyPr rot="0" vert="horz" wrap="square" lIns="0" tIns="45720" rIns="0" bIns="45720" anchor="ctr" anchorCtr="0" upright="1">
                          <a:noAutofit/>
                        </wps:bodyPr>
                      </wps:wsp>
                      <wps:wsp>
                        <wps:cNvPr id="1615" name="AutoShape 1304"/>
                        <wps:cNvCnPr>
                          <a:cxnSpLocks noChangeShapeType="1"/>
                        </wps:cNvCnPr>
                        <wps:spPr bwMode="auto">
                          <a:xfrm flipV="1">
                            <a:off x="5807" y="10011"/>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16" name="Oval 1305"/>
                        <wps:cNvSpPr>
                          <a:spLocks noChangeArrowheads="1"/>
                        </wps:cNvSpPr>
                        <wps:spPr bwMode="auto">
                          <a:xfrm>
                            <a:off x="7229" y="1026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designer:5</w:t>
                              </w:r>
                            </w:p>
                            <w:p w:rsidR="00192BAD" w:rsidRPr="00BD2D9B" w:rsidRDefault="00192BAD" w:rsidP="0077136B"/>
                          </w:txbxContent>
                        </wps:txbx>
                        <wps:bodyPr rot="0" vert="horz" wrap="square" lIns="0" tIns="45720" rIns="0" bIns="45720" anchor="ctr" anchorCtr="0" upright="1">
                          <a:noAutofit/>
                        </wps:bodyPr>
                      </wps:wsp>
                      <wps:wsp>
                        <wps:cNvPr id="1617" name="Oval 1306"/>
                        <wps:cNvSpPr>
                          <a:spLocks noChangeArrowheads="1"/>
                        </wps:cNvSpPr>
                        <wps:spPr bwMode="auto">
                          <a:xfrm>
                            <a:off x="7306" y="1087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engineer:2</w:t>
                              </w:r>
                            </w:p>
                            <w:p w:rsidR="00192BAD" w:rsidRPr="00BD2D9B" w:rsidRDefault="00192BAD" w:rsidP="0077136B"/>
                          </w:txbxContent>
                        </wps:txbx>
                        <wps:bodyPr rot="0" vert="horz" wrap="square" lIns="0" tIns="45720" rIns="0" bIns="45720" anchor="ctr" anchorCtr="0" upright="1">
                          <a:noAutofit/>
                        </wps:bodyPr>
                      </wps:wsp>
                      <wps:wsp>
                        <wps:cNvPr id="1618" name="Oval 1307"/>
                        <wps:cNvSpPr>
                          <a:spLocks noChangeArrowheads="1"/>
                        </wps:cNvSpPr>
                        <wps:spPr bwMode="auto">
                          <a:xfrm>
                            <a:off x="6875" y="1144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analyst:1</w:t>
                              </w:r>
                            </w:p>
                            <w:p w:rsidR="00192BAD" w:rsidRPr="00BD2D9B" w:rsidRDefault="00192BAD" w:rsidP="0077136B"/>
                          </w:txbxContent>
                        </wps:txbx>
                        <wps:bodyPr rot="0" vert="horz" wrap="square" lIns="0" tIns="45720" rIns="0" bIns="45720" anchor="ctr" anchorCtr="0" upright="1">
                          <a:noAutofit/>
                        </wps:bodyPr>
                      </wps:wsp>
                      <wps:wsp>
                        <wps:cNvPr id="1619" name="AutoShape 1308"/>
                        <wps:cNvCnPr>
                          <a:cxnSpLocks noChangeShapeType="1"/>
                        </wps:cNvCnPr>
                        <wps:spPr bwMode="auto">
                          <a:xfrm>
                            <a:off x="6735" y="11108"/>
                            <a:ext cx="217" cy="385"/>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20" name="Oval 1309"/>
                        <wps:cNvSpPr>
                          <a:spLocks noChangeArrowheads="1"/>
                        </wps:cNvSpPr>
                        <wps:spPr bwMode="auto">
                          <a:xfrm>
                            <a:off x="5305" y="1092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engineer:1</w:t>
                              </w:r>
                            </w:p>
                            <w:p w:rsidR="00192BAD" w:rsidRPr="00BD2D9B" w:rsidRDefault="00192BAD" w:rsidP="0077136B"/>
                          </w:txbxContent>
                        </wps:txbx>
                        <wps:bodyPr rot="0" vert="horz" wrap="square" lIns="0" tIns="45720" rIns="0" bIns="45720" anchor="ctr" anchorCtr="0" upright="1">
                          <a:noAutofit/>
                        </wps:bodyPr>
                      </wps:wsp>
                      <wps:wsp>
                        <wps:cNvPr id="1621" name="Oval 1310"/>
                        <wps:cNvSpPr>
                          <a:spLocks noChangeArrowheads="1"/>
                        </wps:cNvSpPr>
                        <wps:spPr bwMode="auto">
                          <a:xfrm>
                            <a:off x="5305" y="1149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analyst:1</w:t>
                              </w:r>
                            </w:p>
                            <w:p w:rsidR="00192BAD" w:rsidRPr="00BD2D9B" w:rsidRDefault="00192BAD" w:rsidP="0077136B"/>
                          </w:txbxContent>
                        </wps:txbx>
                        <wps:bodyPr rot="0" vert="horz" wrap="square" lIns="0" tIns="45720" rIns="0" bIns="45720" anchor="ctr" anchorCtr="0" upright="1">
                          <a:noAutofit/>
                        </wps:bodyPr>
                      </wps:wsp>
                      <wps:wsp>
                        <wps:cNvPr id="1622" name="Oval 1311"/>
                        <wps:cNvSpPr>
                          <a:spLocks noChangeArrowheads="1"/>
                        </wps:cNvSpPr>
                        <wps:spPr bwMode="auto">
                          <a:xfrm>
                            <a:off x="6283" y="1074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analyst:1</w:t>
                              </w:r>
                            </w:p>
                            <w:p w:rsidR="00192BAD" w:rsidRPr="00BD2D9B" w:rsidRDefault="00192BAD" w:rsidP="0077136B"/>
                          </w:txbxContent>
                        </wps:txbx>
                        <wps:bodyPr rot="0" vert="horz" wrap="square" lIns="0" tIns="45720" rIns="0" bIns="45720" anchor="ctr" anchorCtr="0" upright="1">
                          <a:noAutofit/>
                        </wps:bodyPr>
                      </wps:wsp>
                      <wps:wsp>
                        <wps:cNvPr id="1623" name="AutoShape 1312"/>
                        <wps:cNvCnPr>
                          <a:cxnSpLocks noChangeShapeType="1"/>
                        </wps:cNvCnPr>
                        <wps:spPr bwMode="auto">
                          <a:xfrm flipV="1">
                            <a:off x="6169" y="11077"/>
                            <a:ext cx="277" cy="582"/>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24" name="Oval 1313"/>
                        <wps:cNvSpPr>
                          <a:spLocks noChangeArrowheads="1"/>
                        </wps:cNvSpPr>
                        <wps:spPr bwMode="auto">
                          <a:xfrm>
                            <a:off x="4003" y="1087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designer:5</w:t>
                              </w:r>
                            </w:p>
                            <w:p w:rsidR="00192BAD" w:rsidRPr="00BD2D9B" w:rsidRDefault="00192BAD" w:rsidP="0077136B"/>
                          </w:txbxContent>
                        </wps:txbx>
                        <wps:bodyPr rot="0" vert="horz" wrap="square" lIns="0" tIns="45720" rIns="0" bIns="45720" anchor="ctr" anchorCtr="0" upright="1">
                          <a:noAutofit/>
                        </wps:bodyPr>
                      </wps:wsp>
                      <wps:wsp>
                        <wps:cNvPr id="1625" name="Oval 1314"/>
                        <wps:cNvSpPr>
                          <a:spLocks noChangeArrowheads="1"/>
                        </wps:cNvSpPr>
                        <wps:spPr bwMode="auto">
                          <a:xfrm>
                            <a:off x="4292" y="1144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analyst:1</w:t>
                              </w:r>
                            </w:p>
                            <w:p w:rsidR="00192BAD" w:rsidRPr="00BD2D9B" w:rsidRDefault="00192BAD" w:rsidP="0077136B"/>
                          </w:txbxContent>
                        </wps:txbx>
                        <wps:bodyPr rot="0" vert="horz" wrap="square" lIns="0" tIns="45720" rIns="0" bIns="45720" anchor="ctr" anchorCtr="0" upright="1">
                          <a:noAutofit/>
                        </wps:bodyPr>
                      </wps:wsp>
                      <wps:wsp>
                        <wps:cNvPr id="1626" name="Oval 1315"/>
                        <wps:cNvSpPr>
                          <a:spLocks noChangeArrowheads="1"/>
                        </wps:cNvSpPr>
                        <wps:spPr bwMode="auto">
                          <a:xfrm>
                            <a:off x="3384" y="1135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engineer:3</w:t>
                              </w:r>
                            </w:p>
                            <w:p w:rsidR="00192BAD" w:rsidRPr="00BD2D9B" w:rsidRDefault="00192BAD" w:rsidP="0077136B"/>
                          </w:txbxContent>
                        </wps:txbx>
                        <wps:bodyPr rot="0" vert="horz" wrap="square" lIns="0" tIns="45720" rIns="0" bIns="45720" anchor="ctr" anchorCtr="0" upright="1">
                          <a:noAutofit/>
                        </wps:bodyPr>
                      </wps:wsp>
                      <wps:wsp>
                        <wps:cNvPr id="1627" name="Oval 1316"/>
                        <wps:cNvSpPr>
                          <a:spLocks noChangeArrowheads="1"/>
                        </wps:cNvSpPr>
                        <wps:spPr bwMode="auto">
                          <a:xfrm>
                            <a:off x="3384" y="1192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analyst:1</w:t>
                              </w:r>
                            </w:p>
                            <w:p w:rsidR="00192BAD" w:rsidRPr="00BD2D9B" w:rsidRDefault="00192BAD" w:rsidP="0077136B"/>
                          </w:txbxContent>
                        </wps:txbx>
                        <wps:bodyPr rot="0" vert="horz" wrap="square" lIns="0" tIns="45720" rIns="0" bIns="45720" anchor="ctr" anchorCtr="0" upright="1">
                          <a:noAutofit/>
                        </wps:bodyPr>
                      </wps:wsp>
                      <wps:wsp>
                        <wps:cNvPr id="1628" name="Freeform 1317"/>
                        <wps:cNvSpPr>
                          <a:spLocks/>
                        </wps:cNvSpPr>
                        <wps:spPr bwMode="auto">
                          <a:xfrm>
                            <a:off x="6154" y="11041"/>
                            <a:ext cx="1149" cy="266"/>
                          </a:xfrm>
                          <a:custGeom>
                            <a:avLst/>
                            <a:gdLst>
                              <a:gd name="T0" fmla="*/ 0 w 1149"/>
                              <a:gd name="T1" fmla="*/ 64 h 266"/>
                              <a:gd name="T2" fmla="*/ 578 w 1149"/>
                              <a:gd name="T3" fmla="*/ 255 h 266"/>
                              <a:gd name="T4" fmla="*/ 1149 w 1149"/>
                              <a:gd name="T5" fmla="*/ 0 h 266"/>
                            </a:gdLst>
                            <a:ahLst/>
                            <a:cxnLst>
                              <a:cxn ang="0">
                                <a:pos x="T0" y="T1"/>
                              </a:cxn>
                              <a:cxn ang="0">
                                <a:pos x="T2" y="T3"/>
                              </a:cxn>
                              <a:cxn ang="0">
                                <a:pos x="T4" y="T5"/>
                              </a:cxn>
                            </a:cxnLst>
                            <a:rect l="0" t="0" r="r" b="b"/>
                            <a:pathLst>
                              <a:path w="1149" h="266">
                                <a:moveTo>
                                  <a:pt x="0" y="64"/>
                                </a:moveTo>
                                <a:cubicBezTo>
                                  <a:pt x="193" y="165"/>
                                  <a:pt x="386" y="266"/>
                                  <a:pt x="578" y="255"/>
                                </a:cubicBezTo>
                                <a:cubicBezTo>
                                  <a:pt x="770" y="244"/>
                                  <a:pt x="1045" y="32"/>
                                  <a:pt x="1149" y="0"/>
                                </a:cubicBezTo>
                              </a:path>
                            </a:pathLst>
                          </a:custGeom>
                          <a:noFill/>
                          <a:ln w="3175">
                            <a:solidFill>
                              <a:srgbClr val="000000"/>
                            </a:solidFill>
                            <a:prstDash val="dash"/>
                            <a:round/>
                            <a:headEnd/>
                            <a:tailEnd type="triangle" w="sm"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9" name="AutoShape 1318"/>
                        <wps:cNvCnPr>
                          <a:cxnSpLocks noChangeShapeType="1"/>
                        </wps:cNvCnPr>
                        <wps:spPr bwMode="auto">
                          <a:xfrm flipV="1">
                            <a:off x="4502" y="10467"/>
                            <a:ext cx="803" cy="403"/>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0" name="AutoShape 1319"/>
                        <wps:cNvCnPr>
                          <a:cxnSpLocks noChangeShapeType="1"/>
                        </wps:cNvCnPr>
                        <wps:spPr bwMode="auto">
                          <a:xfrm flipV="1">
                            <a:off x="3842" y="11186"/>
                            <a:ext cx="335" cy="164"/>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1" name="AutoShape 1320"/>
                        <wps:cNvCnPr>
                          <a:cxnSpLocks noChangeShapeType="1"/>
                        </wps:cNvCnPr>
                        <wps:spPr bwMode="auto">
                          <a:xfrm flipV="1">
                            <a:off x="3813" y="11713"/>
                            <a:ext cx="0"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2" name="AutoShape 1321"/>
                        <wps:cNvCnPr>
                          <a:cxnSpLocks noChangeShapeType="1"/>
                        </wps:cNvCnPr>
                        <wps:spPr bwMode="auto">
                          <a:xfrm flipH="1" flipV="1">
                            <a:off x="4553" y="11233"/>
                            <a:ext cx="230"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3" name="AutoShape 1322"/>
                        <wps:cNvCnPr>
                          <a:cxnSpLocks noChangeShapeType="1"/>
                        </wps:cNvCnPr>
                        <wps:spPr bwMode="auto">
                          <a:xfrm flipV="1">
                            <a:off x="5737" y="10630"/>
                            <a:ext cx="1" cy="29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4" name="AutoShape 1323"/>
                        <wps:cNvCnPr>
                          <a:cxnSpLocks noChangeShapeType="1"/>
                        </wps:cNvCnPr>
                        <wps:spPr bwMode="auto">
                          <a:xfrm flipV="1">
                            <a:off x="5736" y="11283"/>
                            <a:ext cx="1"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5" name="AutoShape 1324"/>
                        <wps:cNvCnPr>
                          <a:cxnSpLocks noChangeShapeType="1"/>
                        </wps:cNvCnPr>
                        <wps:spPr bwMode="auto">
                          <a:xfrm flipH="1" flipV="1">
                            <a:off x="7298" y="10051"/>
                            <a:ext cx="34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6" name="AutoShape 1325"/>
                        <wps:cNvCnPr>
                          <a:cxnSpLocks noChangeShapeType="1"/>
                        </wps:cNvCnPr>
                        <wps:spPr bwMode="auto">
                          <a:xfrm flipH="1" flipV="1">
                            <a:off x="6128" y="10526"/>
                            <a:ext cx="55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7" name="AutoShape 1326"/>
                        <wps:cNvCnPr>
                          <a:cxnSpLocks noChangeShapeType="1"/>
                        </wps:cNvCnPr>
                        <wps:spPr bwMode="auto">
                          <a:xfrm flipV="1">
                            <a:off x="7712" y="10630"/>
                            <a:ext cx="0" cy="24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8" name="AutoShape 1327"/>
                        <wps:cNvCnPr>
                          <a:cxnSpLocks noChangeShapeType="1"/>
                        </wps:cNvCnPr>
                        <wps:spPr bwMode="auto">
                          <a:xfrm flipV="1">
                            <a:off x="7303" y="11233"/>
                            <a:ext cx="425"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9" name="AutoShape 1328"/>
                        <wps:cNvCnPr>
                          <a:cxnSpLocks noChangeShapeType="1"/>
                        </wps:cNvCnPr>
                        <wps:spPr bwMode="auto">
                          <a:xfrm flipV="1">
                            <a:off x="4259" y="11803"/>
                            <a:ext cx="294" cy="293"/>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40" name="AutoShape 1329"/>
                        <wps:cNvCnPr>
                          <a:cxnSpLocks noChangeShapeType="1"/>
                        </wps:cNvCnPr>
                        <wps:spPr bwMode="auto">
                          <a:xfrm>
                            <a:off x="4965" y="11766"/>
                            <a:ext cx="420" cy="1"/>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41" name="AutoShape 1330"/>
                        <wps:cNvCnPr>
                          <a:cxnSpLocks noChangeShapeType="1"/>
                        </wps:cNvCnPr>
                        <wps:spPr bwMode="auto">
                          <a:xfrm flipV="1">
                            <a:off x="4850" y="10501"/>
                            <a:ext cx="2379" cy="494"/>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42" name="AutoShape 1331"/>
                        <wps:cNvCnPr>
                          <a:cxnSpLocks noChangeShapeType="1"/>
                        </wps:cNvCnPr>
                        <wps:spPr bwMode="auto">
                          <a:xfrm flipV="1">
                            <a:off x="4236" y="11197"/>
                            <a:ext cx="1149" cy="293"/>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43" name="Text Box 1332"/>
                        <wps:cNvSpPr txBox="1">
                          <a:spLocks noChangeArrowheads="1"/>
                        </wps:cNvSpPr>
                        <wps:spPr bwMode="auto">
                          <a:xfrm>
                            <a:off x="6821" y="6877"/>
                            <a:ext cx="2581"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E2067B" w:rsidRDefault="00192BAD"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wps:txbx>
                        <wps:bodyPr rot="0" vert="horz" wrap="square" lIns="0" tIns="45720" rIns="0" bIns="45720" anchor="t" anchorCtr="0" upright="1">
                          <a:noAutofit/>
                        </wps:bodyPr>
                      </wps:wsp>
                      <wps:wsp>
                        <wps:cNvPr id="1644" name="Oval 1333"/>
                        <wps:cNvSpPr>
                          <a:spLocks noChangeArrowheads="1"/>
                        </wps:cNvSpPr>
                        <wps:spPr bwMode="auto">
                          <a:xfrm>
                            <a:off x="3839" y="7899"/>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architect:8</w:t>
                              </w:r>
                            </w:p>
                            <w:p w:rsidR="00192BAD" w:rsidRPr="00BD2D9B" w:rsidRDefault="00192BAD" w:rsidP="0077136B"/>
                          </w:txbxContent>
                        </wps:txbx>
                        <wps:bodyPr rot="0" vert="horz" wrap="square" lIns="0" tIns="45720" rIns="0" bIns="45720" anchor="ctr" anchorCtr="0" upright="1">
                          <a:noAutofit/>
                        </wps:bodyPr>
                      </wps:wsp>
                      <wps:wsp>
                        <wps:cNvPr id="1645" name="Oval 1334"/>
                        <wps:cNvSpPr>
                          <a:spLocks noChangeArrowheads="1"/>
                        </wps:cNvSpPr>
                        <wps:spPr bwMode="auto">
                          <a:xfrm>
                            <a:off x="5048" y="7389"/>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null</w:t>
                              </w:r>
                            </w:p>
                            <w:p w:rsidR="00192BAD" w:rsidRPr="00BD2D9B" w:rsidRDefault="00192BAD" w:rsidP="0077136B"/>
                          </w:txbxContent>
                        </wps:txbx>
                        <wps:bodyPr rot="0" vert="horz" wrap="square" lIns="0" tIns="45720" rIns="0" bIns="45720" anchor="ctr" anchorCtr="0" upright="1">
                          <a:noAutofit/>
                        </wps:bodyPr>
                      </wps:wsp>
                      <wps:wsp>
                        <wps:cNvPr id="1646" name="AutoShape 1335"/>
                        <wps:cNvCnPr>
                          <a:cxnSpLocks noChangeShapeType="1"/>
                        </wps:cNvCnPr>
                        <wps:spPr bwMode="auto">
                          <a:xfrm flipV="1">
                            <a:off x="4341" y="7643"/>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47" name="Oval 1336"/>
                        <wps:cNvSpPr>
                          <a:spLocks noChangeArrowheads="1"/>
                        </wps:cNvSpPr>
                        <wps:spPr bwMode="auto">
                          <a:xfrm>
                            <a:off x="5763" y="7899"/>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designer:2</w:t>
                              </w:r>
                            </w:p>
                            <w:p w:rsidR="00192BAD" w:rsidRPr="00BD2D9B" w:rsidRDefault="00192BAD" w:rsidP="0077136B"/>
                          </w:txbxContent>
                        </wps:txbx>
                        <wps:bodyPr rot="0" vert="horz" wrap="square" lIns="0" tIns="45720" rIns="0" bIns="45720" anchor="ctr" anchorCtr="0" upright="1">
                          <a:noAutofit/>
                        </wps:bodyPr>
                      </wps:wsp>
                      <wps:wsp>
                        <wps:cNvPr id="1648" name="Oval 1337"/>
                        <wps:cNvSpPr>
                          <a:spLocks noChangeArrowheads="1"/>
                        </wps:cNvSpPr>
                        <wps:spPr bwMode="auto">
                          <a:xfrm>
                            <a:off x="5840" y="850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engineer:2</w:t>
                              </w:r>
                            </w:p>
                            <w:p w:rsidR="00192BAD" w:rsidRPr="00BD2D9B" w:rsidRDefault="00192BAD" w:rsidP="0077136B"/>
                          </w:txbxContent>
                        </wps:txbx>
                        <wps:bodyPr rot="0" vert="horz" wrap="square" lIns="0" tIns="45720" rIns="0" bIns="45720" anchor="ctr" anchorCtr="0" upright="1">
                          <a:noAutofit/>
                        </wps:bodyPr>
                      </wps:wsp>
                      <wps:wsp>
                        <wps:cNvPr id="1649" name="Oval 1338"/>
                        <wps:cNvSpPr>
                          <a:spLocks noChangeArrowheads="1"/>
                        </wps:cNvSpPr>
                        <wps:spPr bwMode="auto">
                          <a:xfrm>
                            <a:off x="3839" y="855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engineer:1</w:t>
                              </w:r>
                            </w:p>
                            <w:p w:rsidR="00192BAD" w:rsidRPr="00BD2D9B" w:rsidRDefault="00192BAD" w:rsidP="0077136B"/>
                          </w:txbxContent>
                        </wps:txbx>
                        <wps:bodyPr rot="0" vert="horz" wrap="square" lIns="0" tIns="45720" rIns="0" bIns="45720" anchor="ctr" anchorCtr="0" upright="1">
                          <a:noAutofit/>
                        </wps:bodyPr>
                      </wps:wsp>
                      <wps:wsp>
                        <wps:cNvPr id="1650" name="Oval 1339"/>
                        <wps:cNvSpPr>
                          <a:spLocks noChangeArrowheads="1"/>
                        </wps:cNvSpPr>
                        <wps:spPr bwMode="auto">
                          <a:xfrm>
                            <a:off x="2537" y="850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designer:5</w:t>
                              </w:r>
                            </w:p>
                            <w:p w:rsidR="00192BAD" w:rsidRPr="00BD2D9B" w:rsidRDefault="00192BAD" w:rsidP="0077136B"/>
                          </w:txbxContent>
                        </wps:txbx>
                        <wps:bodyPr rot="0" vert="horz" wrap="square" lIns="0" tIns="45720" rIns="0" bIns="45720" anchor="ctr" anchorCtr="0" upright="1">
                          <a:noAutofit/>
                        </wps:bodyPr>
                      </wps:wsp>
                      <wps:wsp>
                        <wps:cNvPr id="1651" name="Oval 1340"/>
                        <wps:cNvSpPr>
                          <a:spLocks noChangeArrowheads="1"/>
                        </wps:cNvSpPr>
                        <wps:spPr bwMode="auto">
                          <a:xfrm>
                            <a:off x="1918" y="898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engineer:3</w:t>
                              </w:r>
                            </w:p>
                            <w:p w:rsidR="00192BAD" w:rsidRPr="00BD2D9B" w:rsidRDefault="00192BAD" w:rsidP="0077136B"/>
                          </w:txbxContent>
                        </wps:txbx>
                        <wps:bodyPr rot="0" vert="horz" wrap="square" lIns="0" tIns="45720" rIns="0" bIns="45720" anchor="ctr" anchorCtr="0" upright="1">
                          <a:noAutofit/>
                        </wps:bodyPr>
                      </wps:wsp>
                      <wps:wsp>
                        <wps:cNvPr id="1652" name="Freeform 1341"/>
                        <wps:cNvSpPr>
                          <a:spLocks/>
                        </wps:cNvSpPr>
                        <wps:spPr bwMode="auto">
                          <a:xfrm>
                            <a:off x="4688" y="8673"/>
                            <a:ext cx="1149" cy="266"/>
                          </a:xfrm>
                          <a:custGeom>
                            <a:avLst/>
                            <a:gdLst>
                              <a:gd name="T0" fmla="*/ 0 w 1149"/>
                              <a:gd name="T1" fmla="*/ 64 h 266"/>
                              <a:gd name="T2" fmla="*/ 578 w 1149"/>
                              <a:gd name="T3" fmla="*/ 255 h 266"/>
                              <a:gd name="T4" fmla="*/ 1149 w 1149"/>
                              <a:gd name="T5" fmla="*/ 0 h 266"/>
                            </a:gdLst>
                            <a:ahLst/>
                            <a:cxnLst>
                              <a:cxn ang="0">
                                <a:pos x="T0" y="T1"/>
                              </a:cxn>
                              <a:cxn ang="0">
                                <a:pos x="T2" y="T3"/>
                              </a:cxn>
                              <a:cxn ang="0">
                                <a:pos x="T4" y="T5"/>
                              </a:cxn>
                            </a:cxnLst>
                            <a:rect l="0" t="0" r="r" b="b"/>
                            <a:pathLst>
                              <a:path w="1149" h="266">
                                <a:moveTo>
                                  <a:pt x="0" y="64"/>
                                </a:moveTo>
                                <a:cubicBezTo>
                                  <a:pt x="193" y="165"/>
                                  <a:pt x="386" y="266"/>
                                  <a:pt x="578" y="255"/>
                                </a:cubicBezTo>
                                <a:cubicBezTo>
                                  <a:pt x="770" y="244"/>
                                  <a:pt x="1045" y="32"/>
                                  <a:pt x="1149" y="0"/>
                                </a:cubicBezTo>
                              </a:path>
                            </a:pathLst>
                          </a:custGeom>
                          <a:noFill/>
                          <a:ln w="3175">
                            <a:solidFill>
                              <a:srgbClr val="000000"/>
                            </a:solidFill>
                            <a:prstDash val="dash"/>
                            <a:round/>
                            <a:headEnd/>
                            <a:tailEnd type="triangle" w="sm"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3" name="AutoShape 1342"/>
                        <wps:cNvCnPr>
                          <a:cxnSpLocks noChangeShapeType="1"/>
                        </wps:cNvCnPr>
                        <wps:spPr bwMode="auto">
                          <a:xfrm flipV="1">
                            <a:off x="3036" y="8099"/>
                            <a:ext cx="803" cy="403"/>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54" name="AutoShape 1343"/>
                        <wps:cNvCnPr>
                          <a:cxnSpLocks noChangeShapeType="1"/>
                        </wps:cNvCnPr>
                        <wps:spPr bwMode="auto">
                          <a:xfrm flipV="1">
                            <a:off x="2376" y="8818"/>
                            <a:ext cx="335" cy="164"/>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55" name="AutoShape 1344"/>
                        <wps:cNvCnPr>
                          <a:cxnSpLocks noChangeShapeType="1"/>
                        </wps:cNvCnPr>
                        <wps:spPr bwMode="auto">
                          <a:xfrm flipV="1">
                            <a:off x="4271" y="8262"/>
                            <a:ext cx="1" cy="29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56" name="AutoShape 1345"/>
                        <wps:cNvCnPr>
                          <a:cxnSpLocks noChangeShapeType="1"/>
                        </wps:cNvCnPr>
                        <wps:spPr bwMode="auto">
                          <a:xfrm flipH="1" flipV="1">
                            <a:off x="5832" y="7683"/>
                            <a:ext cx="34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57" name="AutoShape 1346"/>
                        <wps:cNvCnPr>
                          <a:cxnSpLocks noChangeShapeType="1"/>
                        </wps:cNvCnPr>
                        <wps:spPr bwMode="auto">
                          <a:xfrm flipV="1">
                            <a:off x="6246" y="8262"/>
                            <a:ext cx="0" cy="24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58" name="AutoShape 1347"/>
                        <wps:cNvCnPr>
                          <a:cxnSpLocks noChangeShapeType="1"/>
                        </wps:cNvCnPr>
                        <wps:spPr bwMode="auto">
                          <a:xfrm flipV="1">
                            <a:off x="3384" y="8133"/>
                            <a:ext cx="2379" cy="494"/>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59" name="AutoShape 1348"/>
                        <wps:cNvCnPr>
                          <a:cxnSpLocks noChangeShapeType="1"/>
                        </wps:cNvCnPr>
                        <wps:spPr bwMode="auto">
                          <a:xfrm flipV="1">
                            <a:off x="2770" y="8829"/>
                            <a:ext cx="1149" cy="293"/>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60" name="Text Box 1349"/>
                        <wps:cNvSpPr txBox="1">
                          <a:spLocks noChangeArrowheads="1"/>
                        </wps:cNvSpPr>
                        <wps:spPr bwMode="auto">
                          <a:xfrm>
                            <a:off x="3302" y="9397"/>
                            <a:ext cx="2433"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E2067B" w:rsidRDefault="00192BAD"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wps:txbx>
                        <wps:bodyPr rot="0" vert="horz" wrap="square" lIns="0" tIns="45720" rIns="0" bIns="45720" anchor="t" anchorCtr="0" upright="1">
                          <a:noAutofit/>
                        </wps:bodyPr>
                      </wps:wsp>
                      <wps:wsp>
                        <wps:cNvPr id="1661" name="Oval 1350"/>
                        <wps:cNvSpPr>
                          <a:spLocks noChangeArrowheads="1"/>
                        </wps:cNvSpPr>
                        <wps:spPr bwMode="auto">
                          <a:xfrm>
                            <a:off x="7430" y="498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architect:8</w:t>
                              </w:r>
                            </w:p>
                            <w:p w:rsidR="00192BAD" w:rsidRPr="00BD2D9B" w:rsidRDefault="00192BAD" w:rsidP="0077136B"/>
                          </w:txbxContent>
                        </wps:txbx>
                        <wps:bodyPr rot="0" vert="horz" wrap="square" lIns="0" tIns="45720" rIns="0" bIns="45720" anchor="ctr" anchorCtr="0" upright="1">
                          <a:noAutofit/>
                        </wps:bodyPr>
                      </wps:wsp>
                      <wps:wsp>
                        <wps:cNvPr id="1662" name="Oval 1351"/>
                        <wps:cNvSpPr>
                          <a:spLocks noChangeArrowheads="1"/>
                        </wps:cNvSpPr>
                        <wps:spPr bwMode="auto">
                          <a:xfrm>
                            <a:off x="8639" y="4472"/>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null</w:t>
                              </w:r>
                            </w:p>
                            <w:p w:rsidR="00192BAD" w:rsidRPr="00BD2D9B" w:rsidRDefault="00192BAD" w:rsidP="0077136B"/>
                          </w:txbxContent>
                        </wps:txbx>
                        <wps:bodyPr rot="0" vert="horz" wrap="square" lIns="0" tIns="45720" rIns="0" bIns="45720" anchor="ctr" anchorCtr="0" upright="1">
                          <a:noAutofit/>
                        </wps:bodyPr>
                      </wps:wsp>
                      <wps:wsp>
                        <wps:cNvPr id="1663" name="AutoShape 1352"/>
                        <wps:cNvCnPr>
                          <a:cxnSpLocks noChangeShapeType="1"/>
                        </wps:cNvCnPr>
                        <wps:spPr bwMode="auto">
                          <a:xfrm flipV="1">
                            <a:off x="7932" y="4726"/>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64" name="Oval 1353"/>
                        <wps:cNvSpPr>
                          <a:spLocks noChangeArrowheads="1"/>
                        </wps:cNvSpPr>
                        <wps:spPr bwMode="auto">
                          <a:xfrm>
                            <a:off x="9354" y="498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designer:2</w:t>
                              </w:r>
                            </w:p>
                            <w:p w:rsidR="00192BAD" w:rsidRPr="00BD2D9B" w:rsidRDefault="00192BAD" w:rsidP="0077136B"/>
                          </w:txbxContent>
                        </wps:txbx>
                        <wps:bodyPr rot="0" vert="horz" wrap="square" lIns="0" tIns="45720" rIns="0" bIns="45720" anchor="ctr" anchorCtr="0" upright="1">
                          <a:noAutofit/>
                        </wps:bodyPr>
                      </wps:wsp>
                      <wps:wsp>
                        <wps:cNvPr id="1665" name="Oval 1354"/>
                        <wps:cNvSpPr>
                          <a:spLocks noChangeArrowheads="1"/>
                        </wps:cNvSpPr>
                        <wps:spPr bwMode="auto">
                          <a:xfrm>
                            <a:off x="6128" y="5585"/>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designer:5</w:t>
                              </w:r>
                            </w:p>
                            <w:p w:rsidR="00192BAD" w:rsidRPr="00BD2D9B" w:rsidRDefault="00192BAD" w:rsidP="0077136B"/>
                          </w:txbxContent>
                        </wps:txbx>
                        <wps:bodyPr rot="0" vert="horz" wrap="square" lIns="0" tIns="45720" rIns="0" bIns="45720" anchor="ctr" anchorCtr="0" upright="1">
                          <a:noAutofit/>
                        </wps:bodyPr>
                      </wps:wsp>
                      <wps:wsp>
                        <wps:cNvPr id="1666" name="AutoShape 1355"/>
                        <wps:cNvCnPr>
                          <a:cxnSpLocks noChangeShapeType="1"/>
                        </wps:cNvCnPr>
                        <wps:spPr bwMode="auto">
                          <a:xfrm flipV="1">
                            <a:off x="6627" y="5182"/>
                            <a:ext cx="803" cy="403"/>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67" name="AutoShape 1356"/>
                        <wps:cNvCnPr>
                          <a:cxnSpLocks noChangeShapeType="1"/>
                        </wps:cNvCnPr>
                        <wps:spPr bwMode="auto">
                          <a:xfrm flipH="1" flipV="1">
                            <a:off x="9423" y="4766"/>
                            <a:ext cx="34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68" name="AutoShape 1357"/>
                        <wps:cNvCnPr>
                          <a:cxnSpLocks noChangeShapeType="1"/>
                        </wps:cNvCnPr>
                        <wps:spPr bwMode="auto">
                          <a:xfrm flipV="1">
                            <a:off x="6975" y="5216"/>
                            <a:ext cx="2379" cy="494"/>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69" name="Oval 1358"/>
                        <wps:cNvSpPr>
                          <a:spLocks noChangeArrowheads="1"/>
                        </wps:cNvSpPr>
                        <wps:spPr bwMode="auto">
                          <a:xfrm>
                            <a:off x="7652" y="8153"/>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architect:8</w:t>
                              </w:r>
                            </w:p>
                            <w:p w:rsidR="00192BAD" w:rsidRPr="00BD2D9B" w:rsidRDefault="00192BAD" w:rsidP="0077136B"/>
                          </w:txbxContent>
                        </wps:txbx>
                        <wps:bodyPr rot="0" vert="horz" wrap="square" lIns="0" tIns="45720" rIns="0" bIns="45720" anchor="ctr" anchorCtr="0" upright="1">
                          <a:noAutofit/>
                        </wps:bodyPr>
                      </wps:wsp>
                      <wps:wsp>
                        <wps:cNvPr id="1670" name="Oval 1359"/>
                        <wps:cNvSpPr>
                          <a:spLocks noChangeArrowheads="1"/>
                        </wps:cNvSpPr>
                        <wps:spPr bwMode="auto">
                          <a:xfrm>
                            <a:off x="8861" y="7643"/>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77136B">
                              <w:pPr>
                                <w:spacing w:line="240" w:lineRule="auto"/>
                                <w:jc w:val="center"/>
                                <w:rPr>
                                  <w:b/>
                                  <w:sz w:val="10"/>
                                  <w:szCs w:val="14"/>
                                </w:rPr>
                              </w:pPr>
                              <w:r>
                                <w:rPr>
                                  <w:b/>
                                  <w:sz w:val="12"/>
                                  <w:szCs w:val="14"/>
                                </w:rPr>
                                <w:t>null</w:t>
                              </w:r>
                            </w:p>
                            <w:p w:rsidR="00192BAD" w:rsidRPr="00BD2D9B" w:rsidRDefault="00192BAD" w:rsidP="0077136B"/>
                          </w:txbxContent>
                        </wps:txbx>
                        <wps:bodyPr rot="0" vert="horz" wrap="square" lIns="0" tIns="45720" rIns="0" bIns="45720" anchor="ctr" anchorCtr="0" upright="1">
                          <a:noAutofit/>
                        </wps:bodyPr>
                      </wps:wsp>
                      <wps:wsp>
                        <wps:cNvPr id="1671" name="AutoShape 1360"/>
                        <wps:cNvCnPr>
                          <a:cxnSpLocks noChangeShapeType="1"/>
                        </wps:cNvCnPr>
                        <wps:spPr bwMode="auto">
                          <a:xfrm flipV="1">
                            <a:off x="8154" y="7897"/>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72" name="Text Box 1361"/>
                        <wps:cNvSpPr txBox="1">
                          <a:spLocks noChangeArrowheads="1"/>
                        </wps:cNvSpPr>
                        <wps:spPr bwMode="auto">
                          <a:xfrm>
                            <a:off x="7546" y="9397"/>
                            <a:ext cx="2433"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E2067B" w:rsidRDefault="00192BAD"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wps:txbx>
                        <wps:bodyPr rot="0" vert="horz" wrap="square" lIns="0" tIns="45720" rIns="0" bIns="45720" anchor="t" anchorCtr="0" upright="1">
                          <a:noAutofit/>
                        </wps:bodyPr>
                      </wps:wsp>
                      <wps:wsp>
                        <wps:cNvPr id="1673" name="Text Box 1362"/>
                        <wps:cNvSpPr txBox="1">
                          <a:spLocks noChangeArrowheads="1"/>
                        </wps:cNvSpPr>
                        <wps:spPr bwMode="auto">
                          <a:xfrm>
                            <a:off x="5113" y="12283"/>
                            <a:ext cx="2433"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E2067B" w:rsidRDefault="00192BAD"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wps:txbx>
                        <wps:bodyPr rot="0" vert="horz" wrap="square" lIns="0" tIns="45720" rIns="0" bIns="45720" anchor="t" anchorCtr="0" upright="1">
                          <a:noAutofit/>
                        </wps:bodyPr>
                      </wps:wsp>
                    </wpg:wgp>
                  </a:graphicData>
                </a:graphic>
              </wp:inline>
            </w:drawing>
          </mc:Choice>
          <mc:Fallback>
            <w:pict>
              <v:group id="Group 1277" o:spid="_x0000_s1122" style="width:414.4pt;height:426.7pt;mso-position-horizontal-relative:char;mso-position-vertical-relative:line" coordorigin="1918,4109" coordsize="8288,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">
                <v:oval id="Oval 1278" o:spid="_x0000_s1123" style="position:absolute;left:2359;top:4619;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xG38IA&#10;AADdAAAADwAAAGRycy9kb3ducmV2LnhtbERPTWsCMRC9F/wPYQreulk9iG6NUkTBm7i64nHYTHe3&#10;3UxCEnX9902h0Ns83ucs14PpxZ186CwrmGQ5COLa6o4bBefT7m0OIkRkjb1lUvCkAOvV6GWJhbYP&#10;PtK9jI1IIRwKVNDG6AopQ92SwZBZR5y4T+sNxgR9I7XHRwo3vZzm+Uwa7Dg1tOho01L9Xd6Mgs2x&#10;vFWnxeH6rC5z9+XdFk11Vmr8Ony8g4g0xH/xn3uv0/xJvoDfb9IJ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TEbfwgAAAN0AAAAPAAAAAAAAAAAAAAAAAJgCAABkcnMvZG93&#10;bnJldi54bWxQSwUGAAAAAAQABAD1AAAAhwMAAAAA&#10;">
                  <v:shadow on="t" opacity=".5"/>
                  <v:textbox inset="0,,0">
                    <w:txbxContent>
                      <w:p w:rsidR="00192BAD" w:rsidRPr="00BD2D9B" w:rsidRDefault="00192BAD" w:rsidP="0077136B">
                        <w:pPr>
                          <w:spacing w:line="240" w:lineRule="auto"/>
                          <w:jc w:val="center"/>
                          <w:rPr>
                            <w:b/>
                            <w:sz w:val="10"/>
                            <w:szCs w:val="14"/>
                          </w:rPr>
                        </w:pPr>
                        <w:r>
                          <w:rPr>
                            <w:b/>
                            <w:sz w:val="12"/>
                            <w:szCs w:val="14"/>
                          </w:rPr>
                          <w:t>architect:8</w:t>
                        </w:r>
                      </w:p>
                      <w:p w:rsidR="00192BAD" w:rsidRPr="00BD2D9B" w:rsidRDefault="00192BAD" w:rsidP="0077136B"/>
                    </w:txbxContent>
                  </v:textbox>
                </v:oval>
                <v:oval id="Oval 1279" o:spid="_x0000_s1124" style="position:absolute;left:3568;top:4109;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95n8UA&#10;AADdAAAADwAAAGRycy9kb3ducmV2LnhtbESPQU/DMAyF70j8h8iTuLG0HNAoy6ZpAmm3ad2KOFqN&#10;aQuNEyXZ1v17fEDiZus9v/d5uZ7cqC4U0+DZQDkvQBG33g7cGTgd3x8XoFJGtjh6JgM3SrBe3d8t&#10;sbL+yge61LlTEsKpQgN9zqHSOrU9OUxzH4hF+/LRYZY1dtpGvEq4G/VTUTxrhwNLQ4+Btj21P/XZ&#10;Gdge6nNzfNl/3pqPRfiO4Q1dczLmYTZtXkFlmvK/+e96ZwW/LIVfvpER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r3mfxQAAAN0AAAAPAAAAAAAAAAAAAAAAAJgCAABkcnMv&#10;ZG93bnJldi54bWxQSwUGAAAAAAQABAD1AAAAigMAAAAA&#10;">
                  <v:shadow on="t" opacity=".5"/>
                  <v:textbox inset="0,,0">
                    <w:txbxContent>
                      <w:p w:rsidR="00192BAD" w:rsidRPr="00BD2D9B" w:rsidRDefault="00192BAD" w:rsidP="0077136B">
                        <w:pPr>
                          <w:spacing w:line="240" w:lineRule="auto"/>
                          <w:jc w:val="center"/>
                          <w:rPr>
                            <w:b/>
                            <w:sz w:val="10"/>
                            <w:szCs w:val="14"/>
                          </w:rPr>
                        </w:pPr>
                        <w:r>
                          <w:rPr>
                            <w:b/>
                            <w:sz w:val="12"/>
                            <w:szCs w:val="14"/>
                          </w:rPr>
                          <w:t>null</w:t>
                        </w:r>
                      </w:p>
                      <w:p w:rsidR="00192BAD" w:rsidRPr="00BD2D9B" w:rsidRDefault="00192BAD" w:rsidP="0077136B"/>
                    </w:txbxContent>
                  </v:textbox>
                </v:oval>
                <v:shape id="AutoShape 1280" o:spid="_x0000_s1125" type="#_x0000_t32" style="position:absolute;left:2861;top:4363;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upSsIAAADdAAAADwAAAGRycy9kb3ducmV2LnhtbERP0WoCMRB8L/gPYQXfak6FUk6jiCKK&#10;lNI7/YA1WS+Hl81xiXr9+6ZQ6DztMjszO4tV7xrxoC7UnhVMxhkIYu1NzZWC82n3+g4iRGSDjWdS&#10;8E0BVsvBywJz459c0KOMlUgmHHJUYGNscymDtuQwjH1LnLir7xzGtHaVNB0+k7lr5DTL3qTDmlOC&#10;xZY2lvStvDsFUW+LGV8/9ceR97fLV1lblBulRsN+PQcRqY//x3/qg0nvJ8BvmzSCX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upSsIAAADdAAAADwAAAAAAAAAAAAAA&#10;AAChAgAAZHJzL2Rvd25yZXYueG1sUEsFBgAAAAAEAAQA+QAAAJADAAAAAA==&#10;" strokeweight=".25pt">
                  <v:stroke endarrow="block" endarrowwidth="narrow"/>
                </v:shape>
                <v:oval id="Oval 1281" o:spid="_x0000_s1126" style="position:absolute;left:4283;top:4619;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Cc8MA&#10;AADdAAAADwAAAGRycy9kb3ducmV2LnhtbERPTWvCQBC9F/oflin0VjfxUDR1E4q00FsxGvE4ZKdJ&#10;NDu77K4a/323UPA2j/c5q2oyo7iQD4NlBfksA0HcWj1wp2C3/XxZgAgRWeNomRTcKEBVPj6ssND2&#10;yhu61LETKYRDgQr6GF0hZWh7Mhhm1hEn7sd6gzFB30nt8ZrCzSjnWfYqDQ6cGnp0tO6pPdVno2C9&#10;qc/Ndvl9uDX7hTt694Gm2Sn1/DS9v4GINMW7+N/9pdP8PJ/D3zfpBF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FCc8MAAADdAAAADwAAAAAAAAAAAAAAAACYAgAAZHJzL2Rv&#10;d25yZXYueG1sUEsFBgAAAAAEAAQA9QAAAIgDAAAAAA==&#10;">
                  <v:shadow on="t" opacity=".5"/>
                  <v:textbox inset="0,,0">
                    <w:txbxContent>
                      <w:p w:rsidR="00192BAD" w:rsidRPr="00BD2D9B" w:rsidRDefault="00192BAD" w:rsidP="0077136B">
                        <w:pPr>
                          <w:spacing w:line="240" w:lineRule="auto"/>
                          <w:jc w:val="center"/>
                          <w:rPr>
                            <w:b/>
                            <w:sz w:val="10"/>
                            <w:szCs w:val="14"/>
                          </w:rPr>
                        </w:pPr>
                        <w:r>
                          <w:rPr>
                            <w:b/>
                            <w:sz w:val="12"/>
                            <w:szCs w:val="14"/>
                          </w:rPr>
                          <w:t>designer:2</w:t>
                        </w:r>
                      </w:p>
                      <w:p w:rsidR="00192BAD" w:rsidRPr="00BD2D9B" w:rsidRDefault="00192BAD" w:rsidP="0077136B"/>
                    </w:txbxContent>
                  </v:textbox>
                </v:oval>
                <v:oval id="Oval 1282" o:spid="_x0000_s1127" style="position:absolute;left:4360;top:522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3n6MMA&#10;AADdAAAADwAAAGRycy9kb3ducmV2LnhtbERP32vCMBB+H/g/hBN8m2knDNcZRWSDvYnVjj0ezdlW&#10;m0tIotb/3gwGe7uP7+ctVoPpxZV86CwryKcZCOLa6o4bBYf95/McRIjIGnvLpOBOAVbL0dMCC21v&#10;vKNrGRuRQjgUqKCN0RVShrolg2FqHXHijtYbjAn6RmqPtxRuevmSZa/SYMepoUVHm5bqc3kxCja7&#10;8lLt37Y/9+p77k7efaCpDkpNxsP6HUSkIf6L/9xfOs3P8xn8fpNO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3n6MMAAADdAAAADwAAAAAAAAAAAAAAAACYAgAAZHJzL2Rv&#10;d25yZXYueG1sUEsFBgAAAAAEAAQA9QAAAIgDAAAAAA==&#10;">
                  <v:shadow on="t" opacity=".5"/>
                  <v:textbox inset="0,,0">
                    <w:txbxContent>
                      <w:p w:rsidR="00192BAD" w:rsidRPr="00BD2D9B" w:rsidRDefault="00192BAD" w:rsidP="0077136B">
                        <w:pPr>
                          <w:spacing w:line="240" w:lineRule="auto"/>
                          <w:jc w:val="center"/>
                          <w:rPr>
                            <w:b/>
                            <w:sz w:val="10"/>
                            <w:szCs w:val="14"/>
                          </w:rPr>
                        </w:pPr>
                        <w:r>
                          <w:rPr>
                            <w:b/>
                            <w:sz w:val="12"/>
                            <w:szCs w:val="14"/>
                          </w:rPr>
                          <w:t>engineer:2</w:t>
                        </w:r>
                      </w:p>
                      <w:p w:rsidR="00192BAD" w:rsidRPr="00BD2D9B" w:rsidRDefault="00192BAD" w:rsidP="0077136B"/>
                    </w:txbxContent>
                  </v:textbox>
                </v:oval>
                <v:oval id="Oval 1283" o:spid="_x0000_s1128" style="position:absolute;left:2359;top:527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R/nMMA&#10;AADdAAAADwAAAGRycy9kb3ducmV2LnhtbERP32vCMBB+H/g/hBN8m2mHDNcZRWSDvYnVjj0ezdlW&#10;m0tIotb/3gwGe7uP7+ctVoPpxZV86CwryKcZCOLa6o4bBYf95/McRIjIGnvLpOBOAVbL0dMCC21v&#10;vKNrGRuRQjgUqKCN0RVShrolg2FqHXHijtYbjAn6RmqPtxRuevmSZa/SYMepoUVHm5bqc3kxCja7&#10;8lLt37Y/9+p77k7efaCpDkpNxsP6HUSkIf6L/9xfOs3P8xn8fpNO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R/nMMAAADdAAAADwAAAAAAAAAAAAAAAACYAgAAZHJzL2Rv&#10;d25yZXYueG1sUEsFBgAAAAAEAAQA9QAAAIgDAAAAAA==&#10;">
                  <v:shadow on="t" opacity=".5"/>
                  <v:textbox inset="0,,0">
                    <w:txbxContent>
                      <w:p w:rsidR="00192BAD" w:rsidRPr="00BD2D9B" w:rsidRDefault="00192BAD" w:rsidP="0077136B">
                        <w:pPr>
                          <w:spacing w:line="240" w:lineRule="auto"/>
                          <w:jc w:val="center"/>
                          <w:rPr>
                            <w:b/>
                            <w:sz w:val="10"/>
                            <w:szCs w:val="14"/>
                          </w:rPr>
                        </w:pPr>
                        <w:r>
                          <w:rPr>
                            <w:b/>
                            <w:sz w:val="12"/>
                            <w:szCs w:val="14"/>
                          </w:rPr>
                          <w:t>engineer:1</w:t>
                        </w:r>
                      </w:p>
                      <w:p w:rsidR="00192BAD" w:rsidRPr="00BD2D9B" w:rsidRDefault="00192BAD" w:rsidP="0077136B"/>
                    </w:txbxContent>
                  </v:textbox>
                </v:oval>
                <v:oval id="Oval 1284" o:spid="_x0000_s1129" style="position:absolute;left:2359;top:584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aB8MA&#10;AADdAAAADwAAAGRycy9kb3ducmV2LnhtbERP32vCMBB+H/g/hBN8m2kHDtcZRWSDvYnVjj0ezdlW&#10;m0tIotb/3gwGe7uP7+ctVoPpxZV86CwryKcZCOLa6o4bBYf95/McRIjIGnvLpOBOAVbL0dMCC21v&#10;vKNrGRuRQjgUqKCN0RVShrolg2FqHXHijtYbjAn6RmqPtxRuevmSZa/SYMepoUVHm5bqc3kxCja7&#10;8lLt37Y/9+p77k7efaCpDkpNxsP6HUSkIf6L/9xfOs3P8xn8fpNO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jaB8MAAADdAAAADwAAAAAAAAAAAAAAAACYAgAAZHJzL2Rv&#10;d25yZXYueG1sUEsFBgAAAAAEAAQA9QAAAIgDAAAAAA==&#10;">
                  <v:shadow on="t" opacity=".5"/>
                  <v:textbox inset="0,,0">
                    <w:txbxContent>
                      <w:p w:rsidR="00192BAD" w:rsidRPr="00BD2D9B" w:rsidRDefault="00192BAD" w:rsidP="0077136B">
                        <w:pPr>
                          <w:spacing w:line="240" w:lineRule="auto"/>
                          <w:jc w:val="center"/>
                          <w:rPr>
                            <w:b/>
                            <w:sz w:val="10"/>
                            <w:szCs w:val="14"/>
                          </w:rPr>
                        </w:pPr>
                        <w:r>
                          <w:rPr>
                            <w:b/>
                            <w:sz w:val="12"/>
                            <w:szCs w:val="14"/>
                          </w:rPr>
                          <w:t>analyst:1</w:t>
                        </w:r>
                      </w:p>
                      <w:p w:rsidR="00192BAD" w:rsidRPr="00BD2D9B" w:rsidRDefault="00192BAD" w:rsidP="0077136B"/>
                    </w:txbxContent>
                  </v:textbox>
                </v:oval>
                <v:oval id="Oval 1285" o:spid="_x0000_s1130" style="position:absolute;left:2359;top:6418;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pEcMIA&#10;AADdAAAADwAAAGRycy9kb3ducmV2LnhtbERPTWsCMRC9F/wPYQRvNbs9iN0aRcSCN3F1S4/DZrq7&#10;upmEJOr6702h0Ns83ucsVoPpxY186CwryKcZCOLa6o4bBafj5+scRIjIGnvLpOBBAVbL0csCC23v&#10;fKBbGRuRQjgUqKCN0RVShrolg2FqHXHifqw3GBP0jdQe7ync9PIty2bSYMepoUVHm5bqS3k1CjaH&#10;8lod3/ffj+pr7s7ebdFUJ6Um42H9ASLSEP/Ff+6dTvPzfAa/36QT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CkRwwgAAAN0AAAAPAAAAAAAAAAAAAAAAAJgCAABkcnMvZG93&#10;bnJldi54bWxQSwUGAAAAAAQABAD1AAAAhwMAAAAA&#10;">
                  <v:shadow on="t" opacity=".5"/>
                  <v:textbox inset="0,,0">
                    <w:txbxContent>
                      <w:p w:rsidR="00192BAD" w:rsidRPr="00BD2D9B" w:rsidRDefault="00192BAD" w:rsidP="0077136B">
                        <w:pPr>
                          <w:spacing w:line="240" w:lineRule="auto"/>
                          <w:jc w:val="center"/>
                          <w:rPr>
                            <w:b/>
                            <w:sz w:val="10"/>
                            <w:szCs w:val="14"/>
                          </w:rPr>
                        </w:pPr>
                        <w:r>
                          <w:rPr>
                            <w:b/>
                            <w:sz w:val="12"/>
                            <w:szCs w:val="14"/>
                          </w:rPr>
                          <w:t>professor:1</w:t>
                        </w:r>
                      </w:p>
                      <w:p w:rsidR="00192BAD" w:rsidRPr="00BD2D9B" w:rsidRDefault="00192BAD" w:rsidP="0077136B"/>
                    </w:txbxContent>
                  </v:textbox>
                </v:oval>
                <v:oval id="Oval 1286" o:spid="_x0000_s1131" style="position:absolute;left:3337;top:5094;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bh68MA&#10;AADdAAAADwAAAGRycy9kb3ducmV2LnhtbERPTWsCMRC9F/wPYQRvNbs9WLs1ikgLvYmrW3ocNuPu&#10;6mYSkqjrvzeFQm/zeJ+zWA2mF1fyobOsIJ9mIIhrqztuFBz2n89zECEia+wtk4I7BVgtR08LLLS9&#10;8Y6uZWxECuFQoII2RldIGeqWDIapdcSJO1pvMCboG6k93lK46eVLls2kwY5TQ4uONi3V5/JiFGx2&#10;5aXav21/7tX33J28+0BTHZSajIf1O4hIQ/wX/7m/dJqf56/w+006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bh68MAAADdAAAADwAAAAAAAAAAAAAAAACYAgAAZHJzL2Rv&#10;d25yZXYueG1sUEsFBgAAAAAEAAQA9QAAAIgDAAAAAA==&#10;">
                  <v:shadow on="t" opacity=".5"/>
                  <v:textbox inset="0,,0">
                    <w:txbxContent>
                      <w:p w:rsidR="00192BAD" w:rsidRPr="00BD2D9B" w:rsidRDefault="00192BAD" w:rsidP="0077136B">
                        <w:pPr>
                          <w:spacing w:line="240" w:lineRule="auto"/>
                          <w:jc w:val="center"/>
                          <w:rPr>
                            <w:b/>
                            <w:sz w:val="10"/>
                            <w:szCs w:val="14"/>
                          </w:rPr>
                        </w:pPr>
                        <w:r>
                          <w:rPr>
                            <w:b/>
                            <w:sz w:val="12"/>
                            <w:szCs w:val="14"/>
                          </w:rPr>
                          <w:t>analyst:1</w:t>
                        </w:r>
                      </w:p>
                      <w:p w:rsidR="00192BAD" w:rsidRPr="00BD2D9B" w:rsidRDefault="00192BAD" w:rsidP="0077136B"/>
                    </w:txbxContent>
                  </v:textbox>
                </v:oval>
                <v:shape id="AutoShape 1287" o:spid="_x0000_s1132" type="#_x0000_t32" style="position:absolute;left:3223;top:5429;width:277;height:5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E4dMYAAADdAAAADwAAAGRycy9kb3ducmV2LnhtbESPQW/CMAyF75P4D5GRuI20HAB1BDQQ&#10;TAgOaGzcvcZrqzVO1WS08OvnwyRutt7ze58Xq97V6kptqDwbSMcJKOLc24oLA58fu+c5qBCRLdae&#10;ycCNAqyWg6cFZtZ3/E7XcyyUhHDI0EAZY5NpHfKSHIaxb4hF+/atwyhrW2jbYifhrtaTJJlqhxVL&#10;Q4kNbUrKf86/zsD2sr7d+fQ2+XKzrt5fZsdDoKMxo2H/+gIqUh8f5v/rvRX8NBVc+UZG0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BOHTGAAAA3QAAAA8AAAAAAAAA&#10;AAAAAAAAoQIAAGRycy9kb3ducmV2LnhtbFBLBQYAAAAABAAEAPkAAACUAwAAAAA=&#10;" strokeweight=".25pt">
                  <v:stroke dashstyle="dash" endarrow="block" endarrowwidth="narrow"/>
                </v:shape>
                <v:oval id="Oval 1288" o:spid="_x0000_s1133" style="position:absolute;left:3559;top:6339;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XQAsIA&#10;AADdAAAADwAAAGRycy9kb3ducmV2LnhtbERPTWsCMRC9F/ofwhR6q9ntoehqlCIt9FZcXfE4bMbd&#10;1c0kJFHXf28Ewds83ufMFoPpxZl86CwryEcZCOLa6o4bBZv178cYRIjIGnvLpOBKARbz15cZFtpe&#10;eEXnMjYihXAoUEEboyukDHVLBsPIOuLE7a03GBP0jdQeLync9PIzy76kwY5TQ4uOli3Vx/JkFCxX&#10;5alaT/5312o7dgfvftBUG6Xe34bvKYhIQ3yKH+4/nebn+QTu36QT5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ldACwgAAAN0AAAAPAAAAAAAAAAAAAAAAAJgCAABkcnMvZG93&#10;bnJldi54bWxQSwUGAAAAAAQABAD1AAAAhwMAAAAA&#10;">
                  <v:shadow on="t" opacity=".5"/>
                  <v:textbox inset="0,,0">
                    <w:txbxContent>
                      <w:p w:rsidR="00192BAD" w:rsidRPr="00BD2D9B" w:rsidRDefault="00192BAD" w:rsidP="0077136B">
                        <w:pPr>
                          <w:spacing w:line="240" w:lineRule="auto"/>
                          <w:jc w:val="center"/>
                          <w:rPr>
                            <w:b/>
                            <w:sz w:val="10"/>
                            <w:szCs w:val="14"/>
                          </w:rPr>
                        </w:pPr>
                        <w:r>
                          <w:rPr>
                            <w:b/>
                            <w:sz w:val="12"/>
                            <w:szCs w:val="14"/>
                          </w:rPr>
                          <w:t>professor:1</w:t>
                        </w:r>
                      </w:p>
                      <w:p w:rsidR="00192BAD" w:rsidRPr="00BD2D9B" w:rsidRDefault="00192BAD" w:rsidP="0077136B"/>
                    </w:txbxContent>
                  </v:textbox>
                </v:oval>
                <v:oval id="Oval 1289" o:spid="_x0000_s1134" style="position:absolute;left:4980;top:584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iJ8UA&#10;AADdAAAADwAAAGRycy9kb3ducmV2LnhtbESPQW/CMAyF75P4D5GRdhvpdkCsI6AJbdJuE4VOO1qN&#10;1xYaJ0oClH+PD0i72XrP731erkc3qDPF1Hs28DwrQBE33vbcGtjvPp8WoFJGtjh4JgNXSrBeTR6W&#10;WFp/4S2dq9wqCeFUooEu51BqnZqOHKaZD8Si/fnoMMsaW20jXiTcDfqlKObaYc/S0GGgTUfNsTo5&#10;A5ttdap3r9+/1/pnEQ4xfKCr98Y8Tsf3N1CZxvxvvl9/WcGfF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CInxQAAAN0AAAAPAAAAAAAAAAAAAAAAAJgCAABkcnMv&#10;ZG93bnJldi54bWxQSwUGAAAAAAQABAD1AAAAigMAAAAA&#10;">
                  <v:shadow on="t" opacity=".5"/>
                  <v:textbox inset="0,,0">
                    <w:txbxContent>
                      <w:p w:rsidR="00192BAD" w:rsidRPr="00BD2D9B" w:rsidRDefault="00192BAD" w:rsidP="0077136B">
                        <w:pPr>
                          <w:spacing w:line="240" w:lineRule="auto"/>
                          <w:jc w:val="center"/>
                          <w:rPr>
                            <w:b/>
                            <w:sz w:val="10"/>
                            <w:szCs w:val="14"/>
                          </w:rPr>
                        </w:pPr>
                        <w:r>
                          <w:rPr>
                            <w:b/>
                            <w:sz w:val="12"/>
                            <w:szCs w:val="14"/>
                          </w:rPr>
                          <w:t>professor:1</w:t>
                        </w:r>
                      </w:p>
                      <w:p w:rsidR="00192BAD" w:rsidRPr="00BD2D9B" w:rsidRDefault="00192BAD" w:rsidP="0077136B"/>
                    </w:txbxContent>
                  </v:textbox>
                </v:oval>
                <v:shape id="Freeform 1290" o:spid="_x0000_s1135" style="position:absolute;left:3208;top:5393;width:1149;height:266;visibility:visible;mso-wrap-style:square;v-text-anchor:top" coordsize="1149,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LyOcEA&#10;AADdAAAADwAAAGRycy9kb3ducmV2LnhtbERPy6rCMBDdC/5DGMGNaKqLor1GKYKoSx+gy6GZ25Y2&#10;k9KkWv/+5oLgbg7nOettb2rxpNaVlhXMZxEI4szqknMFt+t+ugThPLLG2jIpeJOD7WY4WGOi7YvP&#10;9Lz4XIQQdgkqKLxvEildVpBBN7MNceB+bWvQB9jmUrf4CuGmlosoiqXBkkNDgQ3tCsqqS2cU1JNH&#10;4w7XrEtXKS5ie69O8alSajzq0x8Qnnr/FX/cRx3mx9Ec/r8JJ8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C8jnBAAAA3QAAAA8AAAAAAAAAAAAAAAAAmAIAAGRycy9kb3du&#10;cmV2LnhtbFBLBQYAAAAABAAEAPUAAACGAwAAAAA=&#10;" path="m,64c193,165,386,266,578,255,770,244,1045,32,1149,e" filled="f" strokeweight=".25pt">
                  <v:stroke dashstyle="dash" endarrow="block" endarrowwidth="narrow"/>
                  <v:path arrowok="t" o:connecttype="custom" o:connectlocs="0,64;578,255;1149,0" o:connectangles="0,0,0"/>
                </v:shape>
                <v:shape id="AutoShape 1291" o:spid="_x0000_s1136" type="#_x0000_t32" style="position:absolute;left:2791;top:4982;width:1;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pshcEAAADdAAAADwAAAGRycy9kb3ducmV2LnhtbERP3WrCMBS+F3yHcAbeaToFGdUoQxkT&#10;GbJWH+AsOTbF5qQ0UevbL8Jgd+fj+z3Lde8acaMu1J4VvE4yEMTam5orBafjx/gNRIjIBhvPpOBB&#10;Adar4WCJufF3LuhWxkqkEA45KrAxtrmUQVtyGCa+JU7c2XcOY4JdJU2H9xTuGjnNsrl0WHNqsNjS&#10;xpK+lFenIOptMePzQX/t+fPy813WFuVGqdFL/74AEamP/+I/986k+fNsCs9v0gly9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amyFwQAAAN0AAAAPAAAAAAAAAAAAAAAA&#10;AKECAABkcnMvZG93bnJldi54bWxQSwUGAAAAAAQABAD5AAAAjwMAAAAA&#10;" strokeweight=".25pt">
                  <v:stroke endarrow="block" endarrowwidth="narrow"/>
                </v:shape>
                <v:shape id="AutoShape 1292" o:spid="_x0000_s1137" type="#_x0000_t32" style="position:absolute;left:2790;top:5635;width:1;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JHsEAAADdAAAADwAAAGRycy9kb3ducmV2LnhtbERP3WrCMBS+F3yHcATvNHWCjGoUUcZk&#10;DFmrD3BMjk2xOSlNpt3bL8Jgd+fj+z2rTe8acacu1J4VzKYZCGLtTc2VgvPpbfIKIkRkg41nUvBD&#10;ATbr4WCFufEPLuhexkqkEA45KrAxtrmUQVtyGKa+JU7c1XcOY4JdJU2HjxTuGvmSZQvpsObUYLGl&#10;nSV9K7+dgqj3xZyvR/35we+3y1dZW5Q7pcajfrsEEamP/+I/98Gk+YtsDs9v0gl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JskewQAAAN0AAAAPAAAAAAAAAAAAAAAA&#10;AKECAABkcnMvZG93bnJldi54bWxQSwUGAAAAAAQABAD5AAAAjwMAAAAA&#10;" strokeweight=".25pt">
                  <v:stroke endarrow="block" endarrowwidth="narrow"/>
                </v:shape>
                <v:shape id="AutoShape 1293" o:spid="_x0000_s1138" type="#_x0000_t32" style="position:absolute;left:2789;top:6205;width:1;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9RasIAAADdAAAADwAAAGRycy9kb3ducmV2LnhtbERP3WrCMBS+H+wdwhl4N9PpkFFNizhk&#10;MsbQzgc4Jsem2JyUJtP69osg7O58fL9nUQ6uFWfqQ+NZwcs4A0GsvWm4VrD/WT+/gQgR2WDrmRRc&#10;KUBZPD4sMDf+wjs6V7EWKYRDjgpsjF0uZdCWHIax74gTd/S9w5hgX0vT4yWFu1ZOsmwmHTacGix2&#10;tLKkT9WvUxD1+27Kx2/99ckfp8O2aizKlVKjp2E5BxFpiP/iu3tj0vxZ9gq3b9IJsv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s9RasIAAADdAAAADwAAAAAAAAAAAAAA&#10;AAChAgAAZHJzL2Rvd25yZXYueG1sUEsFBgAAAAAEAAQA+QAAAJADAAAAAA==&#10;" strokeweight=".25pt">
                  <v:stroke endarrow="block" endarrowwidth="narrow"/>
                </v:shape>
                <v:shape id="AutoShape 1294" o:spid="_x0000_s1139" type="#_x0000_t32" style="position:absolute;left:4352;top:4403;width:34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gMqsUAAADdAAAADwAAAGRycy9kb3ducmV2LnhtbESPQYvCMBCF7wv+hzDC3jRVUJZqFBEL&#10;Iixi9aC3sRnbajMpTdTu/nqzIOxthve+N2+m89ZU4kGNKy0rGPQjEMSZ1SXnCg77pPcFwnlkjZVl&#10;UvBDDuazzscUY22fvKNH6nMRQtjFqKDwvo6ldFlBBl3f1sRBu9jGoA9rk0vd4DOEm0oOo2gsDZYc&#10;LhRY07Kg7JbejYKjG+htss2SVX65ppuAn75/z0p9dtvFBISn1v+b3/Rah/rjaAR/34QR5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gMqsUAAADdAAAADwAAAAAAAAAA&#10;AAAAAAChAgAAZHJzL2Rvd25yZXYueG1sUEsFBgAAAAAEAAQA+QAAAJMDAAAAAA==&#10;" strokeweight=".25pt">
                  <v:stroke endarrow="block" endarrowwidth="narrow"/>
                </v:shape>
                <v:shape id="AutoShape 1295" o:spid="_x0000_s1140" type="#_x0000_t32" style="position:absolute;left:3182;top:4878;width:55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S3cUAAADdAAAADwAAAGRycy9kb3ducmV2LnhtbESPQYvCMBCF7wv+hzCCtzXVQ5FqlEUs&#10;iCBi14N7m23GtmszKU3U6q83grC3Gd773ryZLTpTiyu1rrKsYDSMQBDnVldcKDh8p58TEM4ja6wt&#10;k4I7OVjMex8zTLS98Z6umS9ECGGXoILS+yaR0uUlGXRD2xAH7WRbgz6sbSF1i7cQbmo5jqJYGqw4&#10;XCixoWVJ+Tm7GAVHN9K7dJenq+L0l20C/rN9/Co16HdfUxCeOv9vftNrHerHUQyvb8II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qqS3cUAAADdAAAADwAAAAAAAAAA&#10;AAAAAAChAgAAZHJzL2Rvd25yZXYueG1sUEsFBgAAAAAEAAQA+QAAAJMDAAAAAA==&#10;" strokeweight=".25pt">
                  <v:stroke endarrow="block" endarrowwidth="narrow"/>
                </v:shape>
                <v:shape id="AutoShape 1296" o:spid="_x0000_s1141" type="#_x0000_t32" style="position:absolute;left:4766;top:4982;width:0;height:2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3PHcEAAADdAAAADwAAAGRycy9kb3ducmV2LnhtbERP22oCMRB9F/oPYQq+abYKWlajiEUq&#10;pYhu/YAxGTeLm8mySXX9+6Yg+DaHc535snO1uFIbKs8K3oYZCGLtTcWlguPPZvAOIkRkg7VnUnCn&#10;AMvFS2+OufE3PtC1iKVIIRxyVGBjbHIpg7bkMAx9Q5y4s28dxgTbUpoWbync1XKUZRPpsOLUYLGh&#10;tSV9KX6dgqg/DmM+7/T3F39eTvuisijXSvVfu9UMRKQuPsUP99ak+ZNsCv/fpBPk4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Hc8dwQAAAN0AAAAPAAAAAAAAAAAAAAAA&#10;AKECAABkcnMvZG93bnJldi54bWxQSwUGAAAAAAQABAD5AAAAjwMAAAAA&#10;" strokeweight=".25pt">
                  <v:stroke endarrow="block" endarrowwidth="narrow"/>
                </v:shape>
                <v:shape id="AutoShape 1297" o:spid="_x0000_s1142" type="#_x0000_t32" style="position:absolute;left:4843;top:5585;width:536;height:2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mjNMYAAADdAAAADwAAAGRycy9kb3ducmV2LnhtbESPQWvCQBCF7wX/wzKCt7pJDyKpayil&#10;gSKImPbQ3qbZMUmbnQ3ZVaO/3jkIvc1j3vfmzSofXadONITWs4F0noAirrxtuTbw+VE8LkGFiGyx&#10;80wGLhQgX08eVphZf+Y9ncpYKwnhkKGBJsY+0zpUDTkMc98Ty+7gB4dR5FBrO+BZwl2nn5JkoR22&#10;LBca7Om1oeqvPDoDXyG1u2JXFW/14bfcCP69vf4YM5uOL8+gIo3x33yn363UXyRSV76REfT6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5ozTGAAAA3QAAAA8AAAAAAAAA&#10;AAAAAAAAoQIAAGRycy9kb3ducmV2LnhtbFBLBQYAAAAABAAEAPkAAACUAwAAAAA=&#10;" strokeweight=".25pt">
                  <v:stroke endarrow="block" endarrowwidth="narrow"/>
                </v:shape>
                <v:shape id="AutoShape 1298" o:spid="_x0000_s1143" type="#_x0000_t32" style="position:absolute;left:3739;top:5457;width:110;height:8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UGr8UAAADdAAAADwAAAGRycy9kb3ducmV2LnhtbESPQYvCMBCF7wv+hzCCtzXVg7jVKCIW&#10;FkHE6kFvYzO21WZSmqxWf71ZWNjbDO99b95M562pxJ0aV1pWMOhHIIgzq0vOFRz2yecYhPPIGivL&#10;pOBJDuazzscUY20fvKN76nMRQtjFqKDwvo6ldFlBBl3f1sRBu9jGoA9rk0vd4COEm0oOo2gkDZYc&#10;LhRY07Kg7Jb+GAVHN9DbZJslq/xyTdcBP21eZ6V63XYxAeGp9f/mP/pbh/qj6At+vwkjyN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UGr8UAAADdAAAADwAAAAAAAAAA&#10;AAAAAAChAgAAZHJzL2Rvd25yZXYueG1sUEsFBgAAAAAEAAQA+QAAAJMDAAAAAA==&#10;" strokeweight=".25pt">
                  <v:stroke endarrow="block" endarrowwidth="narrow"/>
                </v:shape>
                <v:shape id="AutoShape 1299" o:spid="_x0000_s1144" type="#_x0000_t32" style="position:absolute;left:3206;top:6543;width:353;height: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35F8YAAADdAAAADwAAAGRycy9kb3ducmV2LnhtbESPQW/CMAyF70j8h8hIu0EKB5gKabUh&#10;NiE4TGPjbhqvrdY4VZPRwq+fD5N2s/We3/u8yQfXqCt1ofZsYD5LQBEX3tZcGvj8eJk+ggoR2WLj&#10;mQzcKECejUcbTK3v+Z2up1gqCeGQooEqxjbVOhQVOQwz3xKL9uU7h1HWrtS2w17CXaMXSbLUDmuW&#10;hgpb2lZUfJ9+nIHd+fl257fXxcWt+mZ/Xh0PgY7GPEyGpzWoSEP8N/9d763gL+fCL9/ICDr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d+RfGAAAA3QAAAA8AAAAAAAAA&#10;AAAAAAAAoQIAAGRycy9kb3ducmV2LnhtbFBLBQYAAAAABAAEAPkAAACUAwAAAAA=&#10;" strokeweight=".25pt">
                  <v:stroke dashstyle="dash" endarrow="block" endarrowwidth="narrow"/>
                </v:shape>
                <v:shape id="AutoShape 1300" o:spid="_x0000_s1145" type="#_x0000_t32" style="position:absolute;left:4429;top:6065;width:551;height:4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FcjMIAAADdAAAADwAAAGRycy9kb3ducmV2LnhtbERPS4vCMBC+C/sfwix407QeVKpRdhcV&#10;0YP4uo/N2JZtJqWJtu6v3wiCt/n4njOdt6YUd6pdYVlB3I9AEKdWF5wpOB2XvTEI55E1lpZJwYMc&#10;zGcfnSkm2ja8p/vBZyKEsEtQQe59lUjp0pwMur6tiAN3tbVBH2CdSV1jE8JNKQdRNJQGCw4NOVb0&#10;k1P6e7gZBYvz9+OPd6vBxYyacn0ebTeOtkp1P9uvCQhPrX+LX+61DvOHcQzPb8IJ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9FcjMIAAADdAAAADwAAAAAAAAAAAAAA&#10;AAChAgAAZHJzL2Rvd25yZXYueG1sUEsFBgAAAAAEAAQA+QAAAJADAAAAAA==&#10;" strokeweight=".25pt">
                  <v:stroke dashstyle="dash" endarrow="block" endarrowwidth="narrow"/>
                </v:shape>
                <v:shape id="Text Box 1301" o:spid="_x0000_s1146" type="#_x0000_t202" style="position:absolute;left:2465;top:6920;width:243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lcIA&#10;AADdAAAADwAAAGRycy9kb3ducmV2LnhtbERPS4vCMBC+C/sfwizsTVM9aKlGWZZVFD34ungbmrEp&#10;NpNuk9X6740geJuP7zmTWWsrcaXGl44V9HsJCOLc6ZILBcfDvJuC8AFZY+WYFNzJw2z60Zlgpt2N&#10;d3Tdh0LEEPYZKjAh1JmUPjdk0fdcTRy5s2sshgibQuoGbzHcVnKQJENpseTYYLCmH0P5Zf9vFSxP&#10;6WFNq4VJt784oi37P3naKPX12X6PQQRqw1v8ci91nD/sD+D5TTxBT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ffSVwgAAAN0AAAAPAAAAAAAAAAAAAAAAAJgCAABkcnMvZG93&#10;bnJldi54bWxQSwUGAAAAAAQABAD1AAAAhwMAAAAA&#10;" stroked="f">
                  <v:textbox inset="0,,0">
                    <w:txbxContent>
                      <w:p w:rsidR="00192BAD" w:rsidRPr="00E2067B" w:rsidRDefault="00192BAD"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v:textbox>
                </v:shape>
                <v:oval id="Oval 1302" o:spid="_x0000_s1147" style="position:absolute;left:5305;top:1026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jcIA&#10;AADdAAAADwAAAGRycy9kb3ducmV2LnhtbERPTWsCMRC9C/6HMAVvmrWC6NYoRSx4E1dXPA6b6e62&#10;m0lIoq7/vikUepvH+5zVpjeduJMPrWUF00kGgriyuuVawfn0MV6ACBFZY2eZFDwpwGY9HKww1/bB&#10;R7oXsRYphEOOCpoYXS5lqBoyGCbWESfu03qDMUFfS+3xkcJNJ1+zbC4NtpwaGnS0baj6Lm5GwfZY&#10;3MrT8nB9lpeF+/Juh6Y8KzV66d/fQETq47/4z73Xaf58OoP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1yqNwgAAAN0AAAAPAAAAAAAAAAAAAAAAAJgCAABkcnMvZG93&#10;bnJldi54bWxQSwUGAAAAAAQABAD1AAAAhwMAAAAA&#10;">
                  <v:shadow on="t" opacity=".5"/>
                  <v:textbox inset="0,,0">
                    <w:txbxContent>
                      <w:p w:rsidR="00192BAD" w:rsidRPr="00BD2D9B" w:rsidRDefault="00192BAD" w:rsidP="0077136B">
                        <w:pPr>
                          <w:spacing w:line="240" w:lineRule="auto"/>
                          <w:jc w:val="center"/>
                          <w:rPr>
                            <w:b/>
                            <w:sz w:val="10"/>
                            <w:szCs w:val="14"/>
                          </w:rPr>
                        </w:pPr>
                        <w:r>
                          <w:rPr>
                            <w:b/>
                            <w:sz w:val="12"/>
                            <w:szCs w:val="14"/>
                          </w:rPr>
                          <w:t>architect:8</w:t>
                        </w:r>
                      </w:p>
                      <w:p w:rsidR="00192BAD" w:rsidRPr="00BD2D9B" w:rsidRDefault="00192BAD" w:rsidP="0077136B"/>
                    </w:txbxContent>
                  </v:textbox>
                </v:oval>
                <v:oval id="Oval 1303" o:spid="_x0000_s1148" style="position:absolute;left:6514;top:9757;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6y+cIA&#10;AADdAAAADwAAAGRycy9kb3ducmV2LnhtbERPTWsCMRC9C/6HMAVvmrWI6NYoRSx4E1dXPA6b6e62&#10;m0lIoq7/vikUepvH+5zVpjeduJMPrWUF00kGgriyuuVawfn0MV6ACBFZY2eZFDwpwGY9HKww1/bB&#10;R7oXsRYphEOOCpoYXS5lqBoyGCbWESfu03qDMUFfS+3xkcJNJ1+zbC4NtpwaGnS0baj6Lm5GwfZY&#10;3MrT8nB9lpeF+/Juh6Y8KzV66d/fQETq47/4z73Xaf58OoP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rL5wgAAAN0AAAAPAAAAAAAAAAAAAAAAAJgCAABkcnMvZG93&#10;bnJldi54bWxQSwUGAAAAAAQABAD1AAAAhwMAAAAA&#10;">
                  <v:shadow on="t" opacity=".5"/>
                  <v:textbox inset="0,,0">
                    <w:txbxContent>
                      <w:p w:rsidR="00192BAD" w:rsidRPr="00BD2D9B" w:rsidRDefault="00192BAD" w:rsidP="0077136B">
                        <w:pPr>
                          <w:spacing w:line="240" w:lineRule="auto"/>
                          <w:jc w:val="center"/>
                          <w:rPr>
                            <w:b/>
                            <w:sz w:val="10"/>
                            <w:szCs w:val="14"/>
                          </w:rPr>
                        </w:pPr>
                        <w:r>
                          <w:rPr>
                            <w:b/>
                            <w:sz w:val="12"/>
                            <w:szCs w:val="14"/>
                          </w:rPr>
                          <w:t>null</w:t>
                        </w:r>
                      </w:p>
                      <w:p w:rsidR="00192BAD" w:rsidRPr="00BD2D9B" w:rsidRDefault="00192BAD" w:rsidP="0077136B"/>
                    </w:txbxContent>
                  </v:textbox>
                </v:oval>
                <v:shape id="AutoShape 1304" o:spid="_x0000_s1149" type="#_x0000_t32" style="position:absolute;left:5807;top:10011;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piLMIAAADdAAAADwAAAGRycy9kb3ducmV2LnhtbERP3WrCMBS+H+wdwhG8m6nKRKppEYds&#10;jDG02wMck2NTbE5Kk2n39osg7O58fL9nXQ6uFRfqQ+NZwXSSgSDW3jRcK/j+2j0tQYSIbLD1TAp+&#10;KUBZPD6sMTf+yge6VLEWKYRDjgpsjF0uZdCWHIaJ74gTd/K9w5hgX0vT4zWFu1bOsmwhHTacGix2&#10;tLWkz9WPUxD1y2HOp0/98c6v5+O+aizKrVLj0bBZgYg0xH/x3f1m0vzF9Blu36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FpiLMIAAADdAAAADwAAAAAAAAAAAAAA&#10;AAChAgAAZHJzL2Rvd25yZXYueG1sUEsFBgAAAAAEAAQA+QAAAJADAAAAAA==&#10;" strokeweight=".25pt">
                  <v:stroke endarrow="block" endarrowwidth="narrow"/>
                </v:shape>
                <v:oval id="Oval 1305" o:spid="_x0000_s1150" style="position:absolute;left:7229;top:1026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CJFcIA&#10;AADdAAAADwAAAGRycy9kb3ducmV2LnhtbERPTWsCMRC9F/ofwhR6q1l7WHQ1SpEWeiuurngcNuPu&#10;6mYSkqjrv28Ewds83ufMl4PpxYV86CwrGI8yEMS11R03Crabn48JiBCRNfaWScGNAiwXry9zLLS9&#10;8pouZWxECuFQoII2RldIGeqWDIaRdcSJO1hvMCboG6k9XlO46eVnluXSYMepoUVHq5bqU3k2Clbr&#10;8lxtpn/7W7WbuKN332iqrVLvb8PXDESkIT7FD/evTvPzcQ73b9IJ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oIkVwgAAAN0AAAAPAAAAAAAAAAAAAAAAAJgCAABkcnMvZG93&#10;bnJldi54bWxQSwUGAAAAAAQABAD1AAAAhwMAAAAA&#10;">
                  <v:shadow on="t" opacity=".5"/>
                  <v:textbox inset="0,,0">
                    <w:txbxContent>
                      <w:p w:rsidR="00192BAD" w:rsidRPr="00BD2D9B" w:rsidRDefault="00192BAD" w:rsidP="0077136B">
                        <w:pPr>
                          <w:spacing w:line="240" w:lineRule="auto"/>
                          <w:jc w:val="center"/>
                          <w:rPr>
                            <w:b/>
                            <w:sz w:val="10"/>
                            <w:szCs w:val="14"/>
                          </w:rPr>
                        </w:pPr>
                        <w:r>
                          <w:rPr>
                            <w:b/>
                            <w:sz w:val="12"/>
                            <w:szCs w:val="14"/>
                          </w:rPr>
                          <w:t>designer:5</w:t>
                        </w:r>
                      </w:p>
                      <w:p w:rsidR="00192BAD" w:rsidRPr="00BD2D9B" w:rsidRDefault="00192BAD" w:rsidP="0077136B"/>
                    </w:txbxContent>
                  </v:textbox>
                </v:oval>
                <v:oval id="Oval 1306" o:spid="_x0000_s1151" style="position:absolute;left:7306;top:1087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sjsIA&#10;AADdAAAADwAAAGRycy9kb3ducmV2LnhtbERPTWsCMRC9F/wPYQq91aw9WN0apYiF3sTVFY/DZrq7&#10;upmEJOr6701B8DaP9zmzRW86cSEfWssKRsMMBHFldcu1gt32530CIkRkjZ1lUnCjAIv54GWGubZX&#10;3tCliLVIIRxyVNDE6HIpQ9WQwTC0jjhxf9YbjAn6WmqP1xRuOvmRZWNpsOXU0KCjZUPVqTgbBctN&#10;cS630/XhVu4n7ujdCk25U+rttf/+AhGpj0/xw/2r0/zx6BP+v0kn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7CyOwgAAAN0AAAAPAAAAAAAAAAAAAAAAAJgCAABkcnMvZG93&#10;bnJldi54bWxQSwUGAAAAAAQABAD1AAAAhwMAAAAA&#10;">
                  <v:shadow on="t" opacity=".5"/>
                  <v:textbox inset="0,,0">
                    <w:txbxContent>
                      <w:p w:rsidR="00192BAD" w:rsidRPr="00BD2D9B" w:rsidRDefault="00192BAD" w:rsidP="0077136B">
                        <w:pPr>
                          <w:spacing w:line="240" w:lineRule="auto"/>
                          <w:jc w:val="center"/>
                          <w:rPr>
                            <w:b/>
                            <w:sz w:val="10"/>
                            <w:szCs w:val="14"/>
                          </w:rPr>
                        </w:pPr>
                        <w:r>
                          <w:rPr>
                            <w:b/>
                            <w:sz w:val="12"/>
                            <w:szCs w:val="14"/>
                          </w:rPr>
                          <w:t>engineer:2</w:t>
                        </w:r>
                      </w:p>
                      <w:p w:rsidR="00192BAD" w:rsidRPr="00BD2D9B" w:rsidRDefault="00192BAD" w:rsidP="0077136B"/>
                    </w:txbxContent>
                  </v:textbox>
                </v:oval>
                <v:oval id="Oval 1307" o:spid="_x0000_s1152" style="position:absolute;left:6875;top:1144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O4/MUA&#10;AADdAAAADwAAAGRycy9kb3ducmV2LnhtbESPQW/CMAyF75P4D5GRdhspHBDrCGhCm8RtolC0o9V4&#10;bbfGiZIA5d/Ph0m72XrP731eb0c3qCvF1Hs2MJ8VoIgbb3tuDZyO708rUCkjWxw8k4E7JdhuJg9r&#10;LK2/8YGuVW6VhHAq0UCXcyi1Tk1HDtPMB2LRvnx0mGWNrbYRbxLuBr0oiqV22LM0dBho11HzU12c&#10;gd2hutTH54/Pe31ehe8Y3tDVJ2Mep+PrC6hMY/43/13vreAv54Ir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c7j8xQAAAN0AAAAPAAAAAAAAAAAAAAAAAJgCAABkcnMv&#10;ZG93bnJldi54bWxQSwUGAAAAAAQABAD1AAAAigMAAAAA&#10;">
                  <v:shadow on="t" opacity=".5"/>
                  <v:textbox inset="0,,0">
                    <w:txbxContent>
                      <w:p w:rsidR="00192BAD" w:rsidRPr="00BD2D9B" w:rsidRDefault="00192BAD" w:rsidP="0077136B">
                        <w:pPr>
                          <w:spacing w:line="240" w:lineRule="auto"/>
                          <w:jc w:val="center"/>
                          <w:rPr>
                            <w:b/>
                            <w:sz w:val="10"/>
                            <w:szCs w:val="14"/>
                          </w:rPr>
                        </w:pPr>
                        <w:r>
                          <w:rPr>
                            <w:b/>
                            <w:sz w:val="12"/>
                            <w:szCs w:val="14"/>
                          </w:rPr>
                          <w:t>analyst:1</w:t>
                        </w:r>
                      </w:p>
                      <w:p w:rsidR="00192BAD" w:rsidRPr="00BD2D9B" w:rsidRDefault="00192BAD" w:rsidP="0077136B"/>
                    </w:txbxContent>
                  </v:textbox>
                </v:oval>
                <v:shape id="AutoShape 1308" o:spid="_x0000_s1153" type="#_x0000_t32" style="position:absolute;left:6735;top:11108;width:217;height:3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hR+MUAAADdAAAADwAAAGRycy9kb3ducmV2LnhtbERPTWvCQBC9F/wPyxR6040eRFNXKSal&#10;EkU09eBxyE6T0OxsyG5N+u+7gtDbPN7nrDaDacSNOldbVjCdRCCIC6trLhVcPt/HCxDOI2tsLJOC&#10;X3KwWY+eVhhr2/OZbrkvRQhhF6OCyvs2ltIVFRl0E9sSB+7LdgZ9gF0pdYd9CDeNnEXRXBqsOTRU&#10;2NK2ouI7/zEKkt017xfZMc1O+/SQpUNy3n4kSr08D2+vIDwN/l/8cO90mD+fLuH+TThB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VhR+MUAAADdAAAADwAAAAAAAAAA&#10;AAAAAAChAgAAZHJzL2Rvd25yZXYueG1sUEsFBgAAAAAEAAQA+QAAAJMDAAAAAA==&#10;" strokeweight=".25pt">
                  <v:stroke dashstyle="dash" endarrow="block" endarrowwidth="narrow"/>
                </v:shape>
                <v:oval id="Oval 1309" o:spid="_x0000_s1154" style="position:absolute;left:5305;top:1092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l+R8UA&#10;AADdAAAADwAAAGRycy9kb3ducmV2LnhtbESPQW/CMAyF75P4D5GRdhspHBDrCGhCTNptolC0o9V4&#10;bbfGiZIA5d/Ph0m72XrP731eb0c3qCvF1Hs2MJ8VoIgbb3tuDZyOb08rUCkjWxw8k4E7JdhuJg9r&#10;LK2/8YGuVW6VhHAq0UCXcyi1Tk1HDtPMB2LRvnx0mGWNrbYRbxLuBr0oiqV22LM0dBho11HzU12c&#10;gd2hutTH54/Pe31ehe8Y9ujqkzGP0/H1BVSmMf+b/67freAvF8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X5HxQAAAN0AAAAPAAAAAAAAAAAAAAAAAJgCAABkcnMv&#10;ZG93bnJldi54bWxQSwUGAAAAAAQABAD1AAAAigMAAAAA&#10;">
                  <v:shadow on="t" opacity=".5"/>
                  <v:textbox inset="0,,0">
                    <w:txbxContent>
                      <w:p w:rsidR="00192BAD" w:rsidRPr="00BD2D9B" w:rsidRDefault="00192BAD" w:rsidP="0077136B">
                        <w:pPr>
                          <w:spacing w:line="240" w:lineRule="auto"/>
                          <w:jc w:val="center"/>
                          <w:rPr>
                            <w:b/>
                            <w:sz w:val="10"/>
                            <w:szCs w:val="14"/>
                          </w:rPr>
                        </w:pPr>
                        <w:r>
                          <w:rPr>
                            <w:b/>
                            <w:sz w:val="12"/>
                            <w:szCs w:val="14"/>
                          </w:rPr>
                          <w:t>engineer:1</w:t>
                        </w:r>
                      </w:p>
                      <w:p w:rsidR="00192BAD" w:rsidRPr="00BD2D9B" w:rsidRDefault="00192BAD" w:rsidP="0077136B"/>
                    </w:txbxContent>
                  </v:textbox>
                </v:oval>
                <v:oval id="Oval 1310" o:spid="_x0000_s1155" style="position:absolute;left:5305;top:1149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Xb3MMA&#10;AADdAAAADwAAAGRycy9kb3ducmV2LnhtbERPTWvCQBC9C/0PyxR6M5t4EJu6hiIteBOjkR6H7DRJ&#10;m51ddleN/75bKPQ2j/c562oyo7iSD4NlBUWWgyBurR64U3A6vs9XIEJE1jhaJgV3ClBtHmZrLLW9&#10;8YGudexECuFQooI+RldKGdqeDIbMOuLEfVpvMCboO6k93lK4GeUiz5fS4MCpoUdH257a7/piFGwP&#10;9aU5Pu8/7s155b68e0PTnJR6epxeX0BEmuK/+M+902n+clHA7zfpBL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Xb3MMAAADdAAAADwAAAAAAAAAAAAAAAACYAgAAZHJzL2Rv&#10;d25yZXYueG1sUEsFBgAAAAAEAAQA9QAAAIgDAAAAAA==&#10;">
                  <v:shadow on="t" opacity=".5"/>
                  <v:textbox inset="0,,0">
                    <w:txbxContent>
                      <w:p w:rsidR="00192BAD" w:rsidRPr="00BD2D9B" w:rsidRDefault="00192BAD" w:rsidP="0077136B">
                        <w:pPr>
                          <w:spacing w:line="240" w:lineRule="auto"/>
                          <w:jc w:val="center"/>
                          <w:rPr>
                            <w:b/>
                            <w:sz w:val="10"/>
                            <w:szCs w:val="14"/>
                          </w:rPr>
                        </w:pPr>
                        <w:r>
                          <w:rPr>
                            <w:b/>
                            <w:sz w:val="12"/>
                            <w:szCs w:val="14"/>
                          </w:rPr>
                          <w:t>analyst:1</w:t>
                        </w:r>
                      </w:p>
                      <w:p w:rsidR="00192BAD" w:rsidRPr="00BD2D9B" w:rsidRDefault="00192BAD" w:rsidP="0077136B"/>
                    </w:txbxContent>
                  </v:textbox>
                </v:oval>
                <v:oval id="Oval 1311" o:spid="_x0000_s1156" style="position:absolute;left:6283;top:1074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dFq8IA&#10;AADdAAAADwAAAGRycy9kb3ducmV2LnhtbERPTWsCMRC9F/ofwhS81Wz3ILo1SpEWvImrW3ocNtPd&#10;1c0kJFHXf28Ewds83ufMl4PpxZl86Cwr+BhnIIhrqztuFOx3P+9TECEia+wtk4IrBVguXl/mWGh7&#10;4S2dy9iIFMKhQAVtjK6QMtQtGQxj64gT92+9wZigb6T2eEnhppd5lk2kwY5TQ4uOVi3Vx/JkFKy2&#10;5anazTZ/1+p36g7efaOp9kqN3oavTxCRhvgUP9xrneZP8hzu36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0WrwgAAAN0AAAAPAAAAAAAAAAAAAAAAAJgCAABkcnMvZG93&#10;bnJldi54bWxQSwUGAAAAAAQABAD1AAAAhwMAAAAA&#10;">
                  <v:shadow on="t" opacity=".5"/>
                  <v:textbox inset="0,,0">
                    <w:txbxContent>
                      <w:p w:rsidR="00192BAD" w:rsidRPr="00BD2D9B" w:rsidRDefault="00192BAD" w:rsidP="0077136B">
                        <w:pPr>
                          <w:spacing w:line="240" w:lineRule="auto"/>
                          <w:jc w:val="center"/>
                          <w:rPr>
                            <w:b/>
                            <w:sz w:val="10"/>
                            <w:szCs w:val="14"/>
                          </w:rPr>
                        </w:pPr>
                        <w:r>
                          <w:rPr>
                            <w:b/>
                            <w:sz w:val="12"/>
                            <w:szCs w:val="14"/>
                          </w:rPr>
                          <w:t>analyst:1</w:t>
                        </w:r>
                      </w:p>
                      <w:p w:rsidR="00192BAD" w:rsidRPr="00BD2D9B" w:rsidRDefault="00192BAD" w:rsidP="0077136B"/>
                    </w:txbxContent>
                  </v:textbox>
                </v:oval>
                <v:shape id="AutoShape 1312" o:spid="_x0000_s1157" type="#_x0000_t32" style="position:absolute;left:6169;top:11077;width:277;height:5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Ot3cMAAADdAAAADwAAAGRycy9kb3ducmV2LnhtbERPTWvCQBC9F/oflil4040RVKKr2KJF&#10;9CCm9T5mp0lodjZktyb6611B6G0e73Pmy85U4kKNKy0rGA4iEMSZ1SXnCr6/Nv0pCOeRNVaWScGV&#10;HCwXry9zTLRt+UiX1OcihLBLUEHhfZ1I6bKCDLqBrYkD92Mbgz7AJpe6wTaEm0rGUTSWBksODQXW&#10;9FFQ9pv+GQXr0/v1xofP+GwmbbU9TfY7R3ulem/dagbCU+f/xU/3Vof543gEj2/C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jrd3DAAAA3QAAAA8AAAAAAAAAAAAA&#10;AAAAoQIAAGRycy9kb3ducmV2LnhtbFBLBQYAAAAABAAEAPkAAACRAwAAAAA=&#10;" strokeweight=".25pt">
                  <v:stroke dashstyle="dash" endarrow="block" endarrowwidth="narrow"/>
                </v:shape>
                <v:oval id="Oval 1313" o:spid="_x0000_s1158" style="position:absolute;left:4003;top:1087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4RMMA&#10;AADdAAAADwAAAGRycy9kb3ducmV2LnhtbERP32vCMBB+H+x/CDfwbaaTIVqNZZQN9iZWO/Z4NGdb&#10;bS4hiVr/+2Uw2Nt9fD9vXYxmEFfyobes4GWagSBurO65VXDYfzwvQISIrHGwTAruFKDYPD6sMdf2&#10;xju6VrEVKYRDjgq6GF0uZWg6Mhim1hEn7mi9wZigb6X2eEvhZpCzLJtLgz2nhg4dlR015+piFJS7&#10;6lLvl9vve/21cCfv3tHUB6UmT+PbCkSkMf6L/9yfOs2fz17h95t0g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J4RMMAAADdAAAADwAAAAAAAAAAAAAAAACYAgAAZHJzL2Rv&#10;d25yZXYueG1sUEsFBgAAAAAEAAQA9QAAAIgDAAAAAA==&#10;">
                  <v:shadow on="t" opacity=".5"/>
                  <v:textbox inset="0,,0">
                    <w:txbxContent>
                      <w:p w:rsidR="00192BAD" w:rsidRPr="00BD2D9B" w:rsidRDefault="00192BAD" w:rsidP="0077136B">
                        <w:pPr>
                          <w:spacing w:line="240" w:lineRule="auto"/>
                          <w:jc w:val="center"/>
                          <w:rPr>
                            <w:b/>
                            <w:sz w:val="10"/>
                            <w:szCs w:val="14"/>
                          </w:rPr>
                        </w:pPr>
                        <w:r>
                          <w:rPr>
                            <w:b/>
                            <w:sz w:val="12"/>
                            <w:szCs w:val="14"/>
                          </w:rPr>
                          <w:t>designer:5</w:t>
                        </w:r>
                      </w:p>
                      <w:p w:rsidR="00192BAD" w:rsidRPr="00BD2D9B" w:rsidRDefault="00192BAD" w:rsidP="0077136B"/>
                    </w:txbxContent>
                  </v:textbox>
                </v:oval>
                <v:oval id="Oval 1314" o:spid="_x0000_s1159" style="position:absolute;left:4292;top:1144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7d38MA&#10;AADdAAAADwAAAGRycy9kb3ducmV2LnhtbERP32vCMBB+H+x/CDfwbaYTJlqNZZQN9iZWO/Z4NGdb&#10;bS4hiVr/+2Uw2Nt9fD9vXYxmEFfyobes4GWagSBurO65VXDYfzwvQISIrHGwTAruFKDYPD6sMdf2&#10;xju6VrEVKYRDjgq6GF0uZWg6Mhim1hEn7mi9wZigb6X2eEvhZpCzLJtLgz2nhg4dlR015+piFJS7&#10;6lLvl9vve/21cCfv3tHUB6UmT+PbCkSkMf6L/9yfOs2fz17h95t0g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7d38MAAADdAAAADwAAAAAAAAAAAAAAAACYAgAAZHJzL2Rv&#10;d25yZXYueG1sUEsFBgAAAAAEAAQA9QAAAIgDAAAAAA==&#10;">
                  <v:shadow on="t" opacity=".5"/>
                  <v:textbox inset="0,,0">
                    <w:txbxContent>
                      <w:p w:rsidR="00192BAD" w:rsidRPr="00BD2D9B" w:rsidRDefault="00192BAD" w:rsidP="0077136B">
                        <w:pPr>
                          <w:spacing w:line="240" w:lineRule="auto"/>
                          <w:jc w:val="center"/>
                          <w:rPr>
                            <w:b/>
                            <w:sz w:val="10"/>
                            <w:szCs w:val="14"/>
                          </w:rPr>
                        </w:pPr>
                        <w:r>
                          <w:rPr>
                            <w:b/>
                            <w:sz w:val="12"/>
                            <w:szCs w:val="14"/>
                          </w:rPr>
                          <w:t>analyst:1</w:t>
                        </w:r>
                      </w:p>
                      <w:p w:rsidR="00192BAD" w:rsidRPr="00BD2D9B" w:rsidRDefault="00192BAD" w:rsidP="0077136B"/>
                    </w:txbxContent>
                  </v:textbox>
                </v:oval>
                <v:oval id="Oval 1315" o:spid="_x0000_s1160" style="position:absolute;left:3384;top:1135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xDqMIA&#10;AADdAAAADwAAAGRycy9kb3ducmV2LnhtbERPTWsCMRC9C/0PYQq9abYeFrsapUgLvRVXVzwOm3F3&#10;dTMJSdT13zeC0Ns83ucsVoPpxZV86CwreJ9kIIhrqztuFOy23+MZiBCRNfaWScGdAqyWL6MFFtre&#10;eEPXMjYihXAoUEEboyukDHVLBsPEOuLEHa03GBP0jdQebync9HKaZbk02HFqaNHRuqX6XF6MgvWm&#10;vFTbj9/DvdrP3Mm7LzTVTqm31+FzDiLSEP/FT/ePTvPzaQ6Pb9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zEOowgAAAN0AAAAPAAAAAAAAAAAAAAAAAJgCAABkcnMvZG93&#10;bnJldi54bWxQSwUGAAAAAAQABAD1AAAAhwMAAAAA&#10;">
                  <v:shadow on="t" opacity=".5"/>
                  <v:textbox inset="0,,0">
                    <w:txbxContent>
                      <w:p w:rsidR="00192BAD" w:rsidRPr="00BD2D9B" w:rsidRDefault="00192BAD" w:rsidP="0077136B">
                        <w:pPr>
                          <w:spacing w:line="240" w:lineRule="auto"/>
                          <w:jc w:val="center"/>
                          <w:rPr>
                            <w:b/>
                            <w:sz w:val="10"/>
                            <w:szCs w:val="14"/>
                          </w:rPr>
                        </w:pPr>
                        <w:r>
                          <w:rPr>
                            <w:b/>
                            <w:sz w:val="12"/>
                            <w:szCs w:val="14"/>
                          </w:rPr>
                          <w:t>engineer:3</w:t>
                        </w:r>
                      </w:p>
                      <w:p w:rsidR="00192BAD" w:rsidRPr="00BD2D9B" w:rsidRDefault="00192BAD" w:rsidP="0077136B"/>
                    </w:txbxContent>
                  </v:textbox>
                </v:oval>
                <v:oval id="Oval 1316" o:spid="_x0000_s1161" style="position:absolute;left:3384;top:1192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DmM8MA&#10;AADdAAAADwAAAGRycy9kb3ducmV2LnhtbERPS2sCMRC+C/0PYQreNFsPPrZGKaLgrbi6pcdhM93d&#10;djMJSdT13zeC4G0+vucs173pxIV8aC0reBtnIIgrq1uuFZyOu9EcRIjIGjvLpOBGAdarl8ESc22v&#10;fKBLEWuRQjjkqKCJ0eVShqohg2FsHXHifqw3GBP0tdQeryncdHKSZVNpsOXU0KCjTUPVX3E2CjaH&#10;4lweF5/ft/Jr7n6926IpT0oNX/uPdxCR+vgUP9x7neZPJzO4f5NO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DmM8MAAADdAAAADwAAAAAAAAAAAAAAAACYAgAAZHJzL2Rv&#10;d25yZXYueG1sUEsFBgAAAAAEAAQA9QAAAIgDAAAAAA==&#10;">
                  <v:shadow on="t" opacity=".5"/>
                  <v:textbox inset="0,,0">
                    <w:txbxContent>
                      <w:p w:rsidR="00192BAD" w:rsidRPr="00BD2D9B" w:rsidRDefault="00192BAD" w:rsidP="0077136B">
                        <w:pPr>
                          <w:spacing w:line="240" w:lineRule="auto"/>
                          <w:jc w:val="center"/>
                          <w:rPr>
                            <w:b/>
                            <w:sz w:val="10"/>
                            <w:szCs w:val="14"/>
                          </w:rPr>
                        </w:pPr>
                        <w:r>
                          <w:rPr>
                            <w:b/>
                            <w:sz w:val="12"/>
                            <w:szCs w:val="14"/>
                          </w:rPr>
                          <w:t>analyst:1</w:t>
                        </w:r>
                      </w:p>
                      <w:p w:rsidR="00192BAD" w:rsidRPr="00BD2D9B" w:rsidRDefault="00192BAD" w:rsidP="0077136B"/>
                    </w:txbxContent>
                  </v:textbox>
                </v:oval>
                <v:shape id="Freeform 1317" o:spid="_x0000_s1162" style="position:absolute;left:6154;top:11041;width:1149;height:266;visibility:visible;mso-wrap-style:square;v-text-anchor:top" coordsize="1149,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0HxMQA&#10;AADdAAAADwAAAGRycy9kb3ducmV2LnhtbESPQWvCQBCF70L/wzKFXqRuzCFodJUgiPVYFexxyI5J&#10;SHY2ZFdN/33nUPA2w3vz3jfr7eg69aAhNJ4NzGcJKOLS24YrA5fz/nMBKkRki51nMvBLAbabt8ka&#10;c+uf/E2PU6yUhHDI0UAdY59rHcqaHIaZ74lFu/nBYZR1qLQd8CnhrtNpkmTaYcPSUGNPu5rK9nR3&#10;BrrpTx8O5/JeLAtMM39tj9mxNebjfSxWoCKN8WX+v/6ygp+lgivfyAh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B8TEAAAA3QAAAA8AAAAAAAAAAAAAAAAAmAIAAGRycy9k&#10;b3ducmV2LnhtbFBLBQYAAAAABAAEAPUAAACJAwAAAAA=&#10;" path="m,64c193,165,386,266,578,255,770,244,1045,32,1149,e" filled="f" strokeweight=".25pt">
                  <v:stroke dashstyle="dash" endarrow="block" endarrowwidth="narrow"/>
                  <v:path arrowok="t" o:connecttype="custom" o:connectlocs="0,64;578,255;1149,0" o:connectangles="0,0,0"/>
                </v:shape>
                <v:shape id="AutoShape 1318" o:spid="_x0000_s1163" type="#_x0000_t32" style="position:absolute;left:4502;top:10467;width:803;height:4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uilMIAAADdAAAADwAAAGRycy9kb3ducmV2LnhtbERP22oCMRB9F/oPYQq+aVYF0dUoYikt&#10;UkS3/YAxGTeLm8mySXX796Yg+DaHc53lunO1uFIbKs8KRsMMBLH2puJSwc/3+2AGIkRkg7VnUvBH&#10;Adarl94Sc+NvfKRrEUuRQjjkqMDG2ORSBm3JYRj6hjhxZ986jAm2pTQt3lK4q+U4y6bSYcWpwWJD&#10;W0v6Uvw6BVG/HSd83uuvHX9cToeisii3SvVfu80CRKQuPsUP96dJ86fjOfx/k06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3uilMIAAADdAAAADwAAAAAAAAAAAAAA&#10;AAChAgAAZHJzL2Rvd25yZXYueG1sUEsFBgAAAAAEAAQA+QAAAJADAAAAAA==&#10;" strokeweight=".25pt">
                  <v:stroke endarrow="block" endarrowwidth="narrow"/>
                </v:shape>
                <v:shape id="AutoShape 1319" o:spid="_x0000_s1164" type="#_x0000_t32" style="position:absolute;left:3842;top:11186;width:335;height:1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id1MUAAADdAAAADwAAAGRycy9kb3ducmV2LnhtbESP0WoCMRBF3wv9hzCFvtWsClK2RhFL&#10;sRSRuu0HTJNxs7iZLJtU1793HgTfZrh37j0zXw6hVSfqUxPZwHhUgCK20TVcG/j9+Xh5BZUyssM2&#10;Mhm4UILl4vFhjqWLZ97Tqcq1khBOJRrwOXel1sl6CphGsSMW7RD7gFnWvtaux7OEh1ZPimKmAzYs&#10;DR47Wnuyx+o/GMj2fT/lw85uv3hz/PuuGo96bczz07B6A5VpyHfz7frTCf5sKvzyjYy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id1MUAAADdAAAADwAAAAAAAAAA&#10;AAAAAAChAgAAZHJzL2Rvd25yZXYueG1sUEsFBgAAAAAEAAQA+QAAAJMDAAAAAA==&#10;" strokeweight=".25pt">
                  <v:stroke endarrow="block" endarrowwidth="narrow"/>
                </v:shape>
                <v:shape id="AutoShape 1320" o:spid="_x0000_s1165" type="#_x0000_t32" style="position:absolute;left:3813;top:11713;width:0;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Q4T8IAAADdAAAADwAAAGRycy9kb3ducmV2LnhtbERP3WrCMBS+F/YO4Qi709QJItVUxDE2&#10;xhi2+gDH5LQpNielybR7+2Uw2N35+H7Pdje6TtxoCK1nBYt5BoJYe9Nyo+B8epmtQYSIbLDzTAq+&#10;KcCueJhsMTf+ziXdqtiIFMIhRwU2xj6XMmhLDsPc98SJq/3gMCY4NNIMeE/hrpNPWbaSDltODRZ7&#10;OljS1+rLKYj6uVxy/ak/3vn1ejlWrUV5UOpxOu43ICKN8V/8534zaf5quYDfb9IJsv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NQ4T8IAAADdAAAADwAAAAAAAAAAAAAA&#10;AAChAgAAZHJzL2Rvd25yZXYueG1sUEsFBgAAAAAEAAQA+QAAAJADAAAAAA==&#10;" strokeweight=".25pt">
                  <v:stroke endarrow="block" endarrowwidth="narrow"/>
                </v:shape>
                <v:shape id="AutoShape 1321" o:spid="_x0000_s1166" type="#_x0000_t32" style="position:absolute;left:4553;top:11233;width:230;height:2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eY8cAAADdAAAADwAAAGRycy9kb3ducmV2LnhtbESPQWvCQBCF7wX/wzJCb81GBSkxqxQx&#10;IEIJjR70Ns2OSdrsbMiuJu2v7xYKvc3w3vfmTboZTSvu1LvGsoJZFIMgLq1uuFJwOmZPzyCcR9bY&#10;WiYFX+Rgs548pJhoO/Ab3QtfiRDCLkEFtfddIqUrazLoItsRB+1qe4M+rH0ldY9DCDetnMfxUhps&#10;OFyosaNtTeVncTMKzm6m8ywvs111/SgOAb+8fr8r9TgdX1YgPI3+3/xH73Wov1zM4febMIJ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V5jxwAAAN0AAAAPAAAAAAAA&#10;AAAAAAAAAKECAABkcnMvZG93bnJldi54bWxQSwUGAAAAAAQABAD5AAAAlQMAAAAA&#10;" strokeweight=".25pt">
                  <v:stroke endarrow="block" endarrowwidth="narrow"/>
                </v:shape>
                <v:shape id="AutoShape 1322" o:spid="_x0000_s1167" type="#_x0000_t32" style="position:absolute;left:5737;top:10630;width:1;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oDo8EAAADdAAAADwAAAGRycy9kb3ducmV2LnhtbERP3WrCMBS+H/gO4Qi7m6kryKhGEWVs&#10;iMisPsAxOTbF5qQ0mda3N8Jgd+fj+z2zRe8acaUu1J4VjEcZCGLtTc2VguPh8+0DRIjIBhvPpOBO&#10;ARbzwcsMC+NvvKdrGSuRQjgUqMDG2BZSBm3JYRj5ljhxZ985jAl2lTQd3lK4a+R7lk2kw5pTg8WW&#10;Vpb0pfx1CqJe73M+7/R2w1+X009ZW5QrpV6H/XIKIlIf/8V/7m+T5k/yHJ7fpBP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SgOjwQAAAN0AAAAPAAAAAAAAAAAAAAAA&#10;AKECAABkcnMvZG93bnJldi54bWxQSwUGAAAAAAQABAD5AAAAjwMAAAAA&#10;" strokeweight=".25pt">
                  <v:stroke endarrow="block" endarrowwidth="narrow"/>
                </v:shape>
                <v:shape id="AutoShape 1323" o:spid="_x0000_s1168" type="#_x0000_t32" style="position:absolute;left:5736;top:11283;width:1;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Ob18IAAADdAAAADwAAAGRycy9kb3ducmV2LnhtbERP22oCMRB9L/gPYYS+abYqIlujFKW0&#10;iIiufsA0GTeLm8mySXX790YQ+jaHc535snO1uFIbKs8K3oYZCGLtTcWlgtPxczADESKywdozKfij&#10;AMtF72WOufE3PtC1iKVIIRxyVGBjbHIpg7bkMAx9Q5y4s28dxgTbUpoWbync1XKUZVPpsOLUYLGh&#10;lSV9KX6dgqjXhzGfd3q74a/Lz76oLMqVUq/97uMdRKQu/ouf7m+T5k/HE3h8k06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KOb18IAAADdAAAADwAAAAAAAAAAAAAA&#10;AAChAgAAZHJzL2Rvd25yZXYueG1sUEsFBgAAAAAEAAQA+QAAAJADAAAAAA==&#10;" strokeweight=".25pt">
                  <v:stroke endarrow="block" endarrowwidth="narrow"/>
                </v:shape>
                <v:shape id="AutoShape 1324" o:spid="_x0000_s1169" type="#_x0000_t32" style="position:absolute;left:7298;top:10051;width:34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TGF8YAAADdAAAADwAAAGRycy9kb3ducmV2LnhtbESPQWvCQBCF74L/YRnBW91YUSR1FRED&#10;pSDS6MHeptkxSc3OhuxWo7/eFQRvM7z3vXkzW7SmEmdqXGlZwXAQgSDOrC45V7DfJW9TEM4ja6ws&#10;k4IrOVjMu50Zxtpe+JvOqc9FCGEXo4LC+zqW0mUFGXQDWxMH7Wgbgz6sTS51g5cQbir5HkUTabDk&#10;cKHAmlYFZaf03yg4uKHeJtssWefHv/Qr4D+b269S/V67/ADhqfUv85P+1KH+ZDSGxzdhBD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UxhfGAAAA3QAAAA8AAAAAAAAA&#10;AAAAAAAAoQIAAGRycy9kb3ducmV2LnhtbFBLBQYAAAAABAAEAPkAAACUAwAAAAA=&#10;" strokeweight=".25pt">
                  <v:stroke endarrow="block" endarrowwidth="narrow"/>
                </v:shape>
                <v:shape id="AutoShape 1325" o:spid="_x0000_s1170" type="#_x0000_t32" style="position:absolute;left:6128;top:10526;width:55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YYMYAAADdAAAADwAAAGRycy9kb3ducmV2LnhtbESPQWvCQBCF74L/YRnBW7NRIUjqKkUM&#10;FEGk0YPeptkxSc3OhuxW0/76rlDwNsN735s3i1VvGnGjztWWFUyiGARxYXXNpYLjIXuZg3AeWWNj&#10;mRT8kIPVcjhYYKrtnT/olvtShBB2KSqovG9TKV1RkUEX2ZY4aBfbGfRh7UqpO7yHcNPIaRwn0mDN&#10;4UKFLa0rKq75t1FwchO9z/ZFtikvX/k24Ofd76dS41H/9grCU++f5n/6XYf6ySyBxzdhBL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GWGDGAAAA3QAAAA8AAAAAAAAA&#10;AAAAAAAAoQIAAGRycy9kb3ducmV2LnhtbFBLBQYAAAAABAAEAPkAAACUAwAAAAA=&#10;" strokeweight=".25pt">
                  <v:stroke endarrow="block" endarrowwidth="narrow"/>
                </v:shape>
                <v:shape id="AutoShape 1326" o:spid="_x0000_s1171" type="#_x0000_t32" style="position:absolute;left:7712;top:10630;width:0;height:2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EFoMIAAADdAAAADwAAAGRycy9kb3ducmV2LnhtbERP3WrCMBS+H+wdwhnsTlMnqFTTIg7Z&#10;kDG02wMck2NTbE5KE7V7ezMY7O58fL9nVQ6uFVfqQ+NZwWScgSDW3jRcK/j+2o4WIEJENth6JgU/&#10;FKAsHh9WmBt/4wNdq1iLFMIhRwU2xi6XMmhLDsPYd8SJO/neYUywr6Xp8ZbCXStfsmwmHTacGix2&#10;tLGkz9XFKYj69TDl06f+2PHb+bivGotyo9Tz07Begog0xH/xn/vdpPmz6Rx+v0kny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EFoMIAAADdAAAADwAAAAAAAAAAAAAA&#10;AAChAgAAZHJzL2Rvd25yZXYueG1sUEsFBgAAAAAEAAQA+QAAAJADAAAAAA==&#10;" strokeweight=".25pt">
                  <v:stroke endarrow="block" endarrowwidth="narrow"/>
                </v:shape>
                <v:shape id="AutoShape 1327" o:spid="_x0000_s1172" type="#_x0000_t32" style="position:absolute;left:7303;top:11233;width:425;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6R0sUAAADdAAAADwAAAGRycy9kb3ducmV2LnhtbESP0WoCMRBF3wv9hzCFvtWsClK2RhFL&#10;sRSRuu0HTJNxs7iZLJtU1793HgTfZrh37j0zXw6hVSfqUxPZwHhUgCK20TVcG/j9+Xh5BZUyssM2&#10;Mhm4UILl4vFhjqWLZ97Tqcq1khBOJRrwOXel1sl6CphGsSMW7RD7gFnWvtaux7OEh1ZPimKmAzYs&#10;DR47Wnuyx+o/GMj2fT/lw85uv3hz/PuuGo96bczz07B6A5VpyHfz7frTCf5sKrjyjYy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6R0sUAAADdAAAADwAAAAAAAAAA&#10;AAAAAAChAgAAZHJzL2Rvd25yZXYueG1sUEsFBgAAAAAEAAQA+QAAAJMDAAAAAA==&#10;" strokeweight=".25pt">
                  <v:stroke endarrow="block" endarrowwidth="narrow"/>
                </v:shape>
                <v:shape id="AutoShape 1328" o:spid="_x0000_s1173" type="#_x0000_t32" style="position:absolute;left:4259;top:11803;width:294;height:2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IM6sQAAADdAAAADwAAAGRycy9kb3ducmV2LnhtbERPS2vCQBC+C/0PyxR6aza14CNmI22p&#10;RepBfN3H7JiEZmdDdjWxv74rFLzNx/ecdN6bWlyodZVlBS9RDII4t7riQsF+t3iegHAeWWNtmRRc&#10;ycE8exikmGjb8YYuW1+IEMIuQQWl900ipctLMugi2xAH7mRbgz7AtpC6xS6Em1oO43gkDVYcGkps&#10;6KOk/Gd7Ngo+D+/XX15/DY9m3NXLw3j17Wil1NNj/zYD4an3d/G/e6nD/NHrFG7fhBN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EgzqxAAAAN0AAAAPAAAAAAAAAAAA&#10;AAAAAKECAABkcnMvZG93bnJldi54bWxQSwUGAAAAAAQABAD5AAAAkgMAAAAA&#10;" strokeweight=".25pt">
                  <v:stroke dashstyle="dash" endarrow="block" endarrowwidth="narrow"/>
                </v:shape>
                <v:shape id="AutoShape 1329" o:spid="_x0000_s1174" type="#_x0000_t32" style="position:absolute;left:4965;top:11766;width:4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HXeMgAAADdAAAADwAAAGRycy9kb3ducmV2LnhtbESPQUvDQBCF74L/YRnBm91YpJTYbZEm&#10;xZKK2NhDj0N2TILZ2ZBdm/jvnUPB2wzvzXvfrDaT69SFhtB6NvA4S0ARV962XBs4fe4elqBCRLbY&#10;eSYDvxRgs769WWFq/chHupSxVhLCIUUDTYx9qnWoGnIYZr4nFu3LDw6jrEOt7YCjhLtOz5NkoR22&#10;LA0N9rRtqPouf5yBbH8ux2Xxnhcfh/ytyKfsuH3NjLm/m16eQUWa4r/5er23gr94En75RkbQ6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9HXeMgAAADdAAAADwAAAAAA&#10;AAAAAAAAAAChAgAAZHJzL2Rvd25yZXYueG1sUEsFBgAAAAAEAAQA+QAAAJYDAAAAAA==&#10;" strokeweight=".25pt">
                  <v:stroke dashstyle="dash" endarrow="block" endarrowwidth="narrow"/>
                </v:shape>
                <v:shape id="AutoShape 1330" o:spid="_x0000_s1175" type="#_x0000_t32" style="position:absolute;left:4850;top:10501;width:2379;height:4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JzkcQAAADdAAAADwAAAGRycy9kb3ducmV2LnhtbERPTWvCQBC9C/6HZYTe6iZSVFLXYIuW&#10;UA+lWu/T7DQJZmdDdmuS/npXKHibx/ucVdqbWlyodZVlBfE0AkGcW11xoeDruHtcgnAeWWNtmRQM&#10;5CBdj0crTLTt+JMuB1+IEMIuQQWl900ipctLMuimtiEO3I9tDfoA20LqFrsQbmo5i6K5NFhxaCix&#10;odeS8vPh1yjYnl6GP/54m32bRVdnp8X+3dFeqYdJv3kG4an3d/G/O9Nh/vwphts34QS5v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YnORxAAAAN0AAAAPAAAAAAAAAAAA&#10;AAAAAKECAABkcnMvZG93bnJldi54bWxQSwUGAAAAAAQABAD5AAAAkgMAAAAA&#10;" strokeweight=".25pt">
                  <v:stroke dashstyle="dash" endarrow="block" endarrowwidth="narrow"/>
                </v:shape>
                <v:shape id="AutoShape 1331" o:spid="_x0000_s1176" type="#_x0000_t32" style="position:absolute;left:4236;top:11197;width:1149;height:2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Dt5sMAAADdAAAADwAAAGRycy9kb3ducmV2LnhtbERPTWvCQBC9F/oflil4041BVKKr2KJF&#10;9CCm9T5mp0lodjZktyb6611B6G0e73Pmy85U4kKNKy0rGA4iEMSZ1SXnCr6/Nv0pCOeRNVaWScGV&#10;HCwXry9zTLRt+UiX1OcihLBLUEHhfZ1I6bKCDLqBrYkD92Mbgz7AJpe6wTaEm0rGUTSWBksODQXW&#10;9FFQ9pv+GQXr0/v1xofP+GwmbbU9TfY7R3ulem/dagbCU+f/xU/3Vof541EMj2/C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w7ebDAAAA3QAAAA8AAAAAAAAAAAAA&#10;AAAAoQIAAGRycy9kb3ducmV2LnhtbFBLBQYAAAAABAAEAPkAAACRAwAAAAA=&#10;" strokeweight=".25pt">
                  <v:stroke dashstyle="dash" endarrow="block" endarrowwidth="narrow"/>
                </v:shape>
                <v:shape id="Text Box 1332" o:spid="_x0000_s1177" type="#_x0000_t202" style="position:absolute;left:6821;top:6877;width:2581;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J+E8MA&#10;AADdAAAADwAAAGRycy9kb3ducmV2LnhtbERPS2sCMRC+C/6HMII3zdoWXVajSLHFUg++Lt6GzbhZ&#10;3EzWTdTtv28KBW/z8T1ntmhtJe7U+NKxgtEwAUGcO11yoeB4+BikIHxA1lg5JgU/5GEx73ZmmGn3&#10;4B3d96EQMYR9hgpMCHUmpc8NWfRDVxNH7uwaiyHCppC6wUcMt5V8SZKxtFhybDBY07uh/LK/WQXr&#10;U3r4pq9Pk25XOKEt+6s8bZTq99rlFESgNjzF/+61jvPHb6/w900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J+E8MAAADdAAAADwAAAAAAAAAAAAAAAACYAgAAZHJzL2Rv&#10;d25yZXYueG1sUEsFBgAAAAAEAAQA9QAAAIgDAAAAAA==&#10;" stroked="f">
                  <v:textbox inset="0,,0">
                    <w:txbxContent>
                      <w:p w:rsidR="00192BAD" w:rsidRPr="00E2067B" w:rsidRDefault="00192BAD"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v:textbox>
                </v:shape>
                <v:oval id="Oval 1333" o:spid="_x0000_s1178" style="position:absolute;left:3839;top:7899;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2d5MIA&#10;AADdAAAADwAAAGRycy9kb3ducmV2LnhtbERPTWsCMRC9C/6HMEJvmm0R0dUoRSp4K65u6XHYjLur&#10;m0lIoq7/vikUepvH+5zVpjeduJMPrWUFr5MMBHFldcu1gtNxN56DCBFZY2eZFDwpwGY9HKww1/bB&#10;B7oXsRYphEOOCpoYXS5lqBoyGCbWESfubL3BmKCvpfb4SOGmk29ZNpMGW04NDTraNlRdi5tRsD0U&#10;t/K4+Px+ll9zd/HuA015Uupl1L8vQUTq47/4z73Xaf5sOoX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Z3kwgAAAN0AAAAPAAAAAAAAAAAAAAAAAJgCAABkcnMvZG93&#10;bnJldi54bWxQSwUGAAAAAAQABAD1AAAAhwMAAAAA&#10;">
                  <v:shadow on="t" opacity=".5"/>
                  <v:textbox inset="0,,0">
                    <w:txbxContent>
                      <w:p w:rsidR="00192BAD" w:rsidRPr="00BD2D9B" w:rsidRDefault="00192BAD" w:rsidP="0077136B">
                        <w:pPr>
                          <w:spacing w:line="240" w:lineRule="auto"/>
                          <w:jc w:val="center"/>
                          <w:rPr>
                            <w:b/>
                            <w:sz w:val="10"/>
                            <w:szCs w:val="14"/>
                          </w:rPr>
                        </w:pPr>
                        <w:r>
                          <w:rPr>
                            <w:b/>
                            <w:sz w:val="12"/>
                            <w:szCs w:val="14"/>
                          </w:rPr>
                          <w:t>architect:8</w:t>
                        </w:r>
                      </w:p>
                      <w:p w:rsidR="00192BAD" w:rsidRPr="00BD2D9B" w:rsidRDefault="00192BAD" w:rsidP="0077136B"/>
                    </w:txbxContent>
                  </v:textbox>
                </v:oval>
                <v:oval id="Oval 1334" o:spid="_x0000_s1179" style="position:absolute;left:5048;top:7389;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E4f8MA&#10;AADdAAAADwAAAGRycy9kb3ducmV2LnhtbERPTWsCMRC9C/0PYQreNNtiRbdGKaLQW3F1pcdhM+6u&#10;3UxCEnX9902h4G0e73MWq9504ko+tJYVvIwzEMSV1S3XCg777WgGIkRkjZ1lUnCnAKvl02CBubY3&#10;3tG1iLVIIRxyVNDE6HIpQ9WQwTC2jjhxJ+sNxgR9LbXHWwo3nXzNsqk02HJqaNDRuqHqp7gYBetd&#10;cSn386/ve3mcubN3GzTlQanhc//xDiJSHx/if/enTvOnkzf4+ya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E4f8MAAADdAAAADwAAAAAAAAAAAAAAAACYAgAAZHJzL2Rv&#10;d25yZXYueG1sUEsFBgAAAAAEAAQA9QAAAIgDAAAAAA==&#10;">
                  <v:shadow on="t" opacity=".5"/>
                  <v:textbox inset="0,,0">
                    <w:txbxContent>
                      <w:p w:rsidR="00192BAD" w:rsidRPr="00BD2D9B" w:rsidRDefault="00192BAD" w:rsidP="0077136B">
                        <w:pPr>
                          <w:spacing w:line="240" w:lineRule="auto"/>
                          <w:jc w:val="center"/>
                          <w:rPr>
                            <w:b/>
                            <w:sz w:val="10"/>
                            <w:szCs w:val="14"/>
                          </w:rPr>
                        </w:pPr>
                        <w:r>
                          <w:rPr>
                            <w:b/>
                            <w:sz w:val="12"/>
                            <w:szCs w:val="14"/>
                          </w:rPr>
                          <w:t>null</w:t>
                        </w:r>
                      </w:p>
                      <w:p w:rsidR="00192BAD" w:rsidRPr="00BD2D9B" w:rsidRDefault="00192BAD" w:rsidP="0077136B"/>
                    </w:txbxContent>
                  </v:textbox>
                </v:oval>
                <v:shape id="AutoShape 1335" o:spid="_x0000_s1180" type="#_x0000_t32" style="position:absolute;left:4341;top:7643;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vTRsIAAADdAAAADwAAAGRycy9kb3ducmV2LnhtbERP3WrCMBS+F3yHcAa703RuFOmMIops&#10;jCG27gGOybEpNielybR7+2Uw8O58fL9nsRpcK67Uh8azgqdpBoJYe9NwreDruJvMQYSIbLD1TAp+&#10;KMBqOR4tsDD+xiVdq1iLFMKhQAU2xq6QMmhLDsPUd8SJO/veYUywr6Xp8ZbCXStnWZZLhw2nBosd&#10;bSzpS/XtFES9LZ/5vNefH/x2OR2qxqLcKPX4MKxfQUQa4l387343aX7+ksPfN+kEuf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vTRsIAAADdAAAADwAAAAAAAAAAAAAA&#10;AAChAgAAZHJzL2Rvd25yZXYueG1sUEsFBgAAAAAEAAQA+QAAAJADAAAAAA==&#10;" strokeweight=".25pt">
                  <v:stroke endarrow="block" endarrowwidth="narrow"/>
                </v:shape>
                <v:oval id="Oval 1336" o:spid="_x0000_s1181" style="position:absolute;left:5763;top:7899;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8Dk8MA&#10;AADdAAAADwAAAGRycy9kb3ducmV2LnhtbERPTWsCMRC9F/ofwhS81WyLWN0apYhCb8XVlR6Hzbi7&#10;djMJSdT13xuh4G0e73Nmi9504kw+tJYVvA0zEMSV1S3XCnbb9esERIjIGjvLpOBKARbz56cZ5tpe&#10;eEPnItYihXDIUUETo8ulDFVDBsPQOuLEHaw3GBP0tdQeLyncdPI9y8bSYMupoUFHy4aqv+JkFCw3&#10;xancTn9+r+V+4o7erdCUO6UGL/3XJ4hIfXyI/93fOs0fjz7g/k06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8Dk8MAAADdAAAADwAAAAAAAAAAAAAAAACYAgAAZHJzL2Rv&#10;d25yZXYueG1sUEsFBgAAAAAEAAQA9QAAAIgDAAAAAA==&#10;">
                  <v:shadow on="t" opacity=".5"/>
                  <v:textbox inset="0,,0">
                    <w:txbxContent>
                      <w:p w:rsidR="00192BAD" w:rsidRPr="00BD2D9B" w:rsidRDefault="00192BAD" w:rsidP="0077136B">
                        <w:pPr>
                          <w:spacing w:line="240" w:lineRule="auto"/>
                          <w:jc w:val="center"/>
                          <w:rPr>
                            <w:b/>
                            <w:sz w:val="10"/>
                            <w:szCs w:val="14"/>
                          </w:rPr>
                        </w:pPr>
                        <w:r>
                          <w:rPr>
                            <w:b/>
                            <w:sz w:val="12"/>
                            <w:szCs w:val="14"/>
                          </w:rPr>
                          <w:t>designer:2</w:t>
                        </w:r>
                      </w:p>
                      <w:p w:rsidR="00192BAD" w:rsidRPr="00BD2D9B" w:rsidRDefault="00192BAD" w:rsidP="0077136B"/>
                    </w:txbxContent>
                  </v:textbox>
                </v:oval>
                <v:oval id="Oval 1337" o:spid="_x0000_s1182" style="position:absolute;left:5840;top:850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CX4cYA&#10;AADdAAAADwAAAGRycy9kb3ducmV2LnhtbESPQWvDMAyF74P9B6PBbqvTMUqb1S2lbLDbaNqUHkWs&#10;Jdli2dhum/776TDYTeI9vfdpuR7doC4UU+/ZwHRSgCJuvO25NXDYvz/NQaWMbHHwTAZulGC9ur9b&#10;Ymn9lXd0qXKrJIRTiQa6nEOpdWo6cpgmPhCL9uWjwyxrbLWNeJVwN+jnophphz1LQ4eBth01P9XZ&#10;GdjuqnO9X3yebvVxHr5jeENXH4x5fBg3r6Ayjfnf/Hf9YQV/9iK4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CX4cYAAADdAAAADwAAAAAAAAAAAAAAAACYAgAAZHJz&#10;L2Rvd25yZXYueG1sUEsFBgAAAAAEAAQA9QAAAIsDAAAAAA==&#10;">
                  <v:shadow on="t" opacity=".5"/>
                  <v:textbox inset="0,,0">
                    <w:txbxContent>
                      <w:p w:rsidR="00192BAD" w:rsidRPr="00BD2D9B" w:rsidRDefault="00192BAD" w:rsidP="0077136B">
                        <w:pPr>
                          <w:spacing w:line="240" w:lineRule="auto"/>
                          <w:jc w:val="center"/>
                          <w:rPr>
                            <w:b/>
                            <w:sz w:val="10"/>
                            <w:szCs w:val="14"/>
                          </w:rPr>
                        </w:pPr>
                        <w:r>
                          <w:rPr>
                            <w:b/>
                            <w:sz w:val="12"/>
                            <w:szCs w:val="14"/>
                          </w:rPr>
                          <w:t>engineer:2</w:t>
                        </w:r>
                      </w:p>
                      <w:p w:rsidR="00192BAD" w:rsidRPr="00BD2D9B" w:rsidRDefault="00192BAD" w:rsidP="0077136B"/>
                    </w:txbxContent>
                  </v:textbox>
                </v:oval>
                <v:oval id="Oval 1338" o:spid="_x0000_s1183" style="position:absolute;left:3839;top:855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wyesIA&#10;AADdAAAADwAAAGRycy9kb3ducmV2LnhtbERPTWsCMRC9F/ofwhS81WyLiG6NItKCN3F1pcdhM+6u&#10;biYhibr+eyMUepvH+5zZojeduJIPrWUFH8MMBHFldcu1gv3u530CIkRkjZ1lUnCnAIv568sMc21v&#10;vKVrEWuRQjjkqKCJ0eVShqohg2FoHXHijtYbjAn6WmqPtxRuOvmZZWNpsOXU0KCjVUPVubgYBatt&#10;cSl3083vvTxM3Mm7bzTlXqnBW7/8AhGpj//iP/dap/nj0RSe36QT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jDJ6wgAAAN0AAAAPAAAAAAAAAAAAAAAAAJgCAABkcnMvZG93&#10;bnJldi54bWxQSwUGAAAAAAQABAD1AAAAhwMAAAAA&#10;">
                  <v:shadow on="t" opacity=".5"/>
                  <v:textbox inset="0,,0">
                    <w:txbxContent>
                      <w:p w:rsidR="00192BAD" w:rsidRPr="00BD2D9B" w:rsidRDefault="00192BAD" w:rsidP="0077136B">
                        <w:pPr>
                          <w:spacing w:line="240" w:lineRule="auto"/>
                          <w:jc w:val="center"/>
                          <w:rPr>
                            <w:b/>
                            <w:sz w:val="10"/>
                            <w:szCs w:val="14"/>
                          </w:rPr>
                        </w:pPr>
                        <w:r>
                          <w:rPr>
                            <w:b/>
                            <w:sz w:val="12"/>
                            <w:szCs w:val="14"/>
                          </w:rPr>
                          <w:t>engineer:1</w:t>
                        </w:r>
                      </w:p>
                      <w:p w:rsidR="00192BAD" w:rsidRPr="00BD2D9B" w:rsidRDefault="00192BAD" w:rsidP="0077136B"/>
                    </w:txbxContent>
                  </v:textbox>
                </v:oval>
                <v:oval id="Oval 1339" o:spid="_x0000_s1184" style="position:absolute;left:2537;top:850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8NOsYA&#10;AADdAAAADwAAAGRycy9kb3ducmV2LnhtbESPQWvDMAyF74P9B6PBbqvTwUqb1S2lbLDbaNqUHkWs&#10;Jdli2dhum/776TDYTeI9vfdpuR7doC4UU+/ZwHRSgCJuvO25NXDYvz/NQaWMbHHwTAZulGC9ur9b&#10;Ymn9lXd0qXKrJIRTiQa6nEOpdWo6cpgmPhCL9uWjwyxrbLWNeJVwN+jnophphz1LQ4eBth01P9XZ&#10;GdjuqnO9X3yebvVxHr5jeENXH4x5fBg3r6Ayjfnf/Hf9YQV/9iL8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8NOsYAAADdAAAADwAAAAAAAAAAAAAAAACYAgAAZHJz&#10;L2Rvd25yZXYueG1sUEsFBgAAAAAEAAQA9QAAAIsDAAAAAA==&#10;">
                  <v:shadow on="t" opacity=".5"/>
                  <v:textbox inset="0,,0">
                    <w:txbxContent>
                      <w:p w:rsidR="00192BAD" w:rsidRPr="00BD2D9B" w:rsidRDefault="00192BAD" w:rsidP="0077136B">
                        <w:pPr>
                          <w:spacing w:line="240" w:lineRule="auto"/>
                          <w:jc w:val="center"/>
                          <w:rPr>
                            <w:b/>
                            <w:sz w:val="10"/>
                            <w:szCs w:val="14"/>
                          </w:rPr>
                        </w:pPr>
                        <w:r>
                          <w:rPr>
                            <w:b/>
                            <w:sz w:val="12"/>
                            <w:szCs w:val="14"/>
                          </w:rPr>
                          <w:t>designer:5</w:t>
                        </w:r>
                      </w:p>
                      <w:p w:rsidR="00192BAD" w:rsidRPr="00BD2D9B" w:rsidRDefault="00192BAD" w:rsidP="0077136B"/>
                    </w:txbxContent>
                  </v:textbox>
                </v:oval>
                <v:oval id="Oval 1340" o:spid="_x0000_s1185" style="position:absolute;left:1918;top:898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OoocIA&#10;AADdAAAADwAAAGRycy9kb3ducmV2LnhtbERPTWsCMRC9C/6HMAVvmrWg6NYoRSx4E1dXPA6b6e62&#10;m0lIoq7/vikUepvH+5zVpjeduJMPrWUF00kGgriyuuVawfn0MV6ACBFZY2eZFDwpwGY9HKww1/bB&#10;R7oXsRYphEOOCpoYXS5lqBoyGCbWESfu03qDMUFfS+3xkcJNJ1+zbC4NtpwaGnS0baj6Lm5GwfZY&#10;3MrT8nB9lpeF+/Juh6Y8KzV66d/fQETq47/4z73Xaf58NoX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I6ihwgAAAN0AAAAPAAAAAAAAAAAAAAAAAJgCAABkcnMvZG93&#10;bnJldi54bWxQSwUGAAAAAAQABAD1AAAAhwMAAAAA&#10;">
                  <v:shadow on="t" opacity=".5"/>
                  <v:textbox inset="0,,0">
                    <w:txbxContent>
                      <w:p w:rsidR="00192BAD" w:rsidRPr="00BD2D9B" w:rsidRDefault="00192BAD" w:rsidP="0077136B">
                        <w:pPr>
                          <w:spacing w:line="240" w:lineRule="auto"/>
                          <w:jc w:val="center"/>
                          <w:rPr>
                            <w:b/>
                            <w:sz w:val="10"/>
                            <w:szCs w:val="14"/>
                          </w:rPr>
                        </w:pPr>
                        <w:r>
                          <w:rPr>
                            <w:b/>
                            <w:sz w:val="12"/>
                            <w:szCs w:val="14"/>
                          </w:rPr>
                          <w:t>engineer:3</w:t>
                        </w:r>
                      </w:p>
                      <w:p w:rsidR="00192BAD" w:rsidRPr="00BD2D9B" w:rsidRDefault="00192BAD" w:rsidP="0077136B"/>
                    </w:txbxContent>
                  </v:textbox>
                </v:oval>
                <v:shape id="Freeform 1341" o:spid="_x0000_s1186" style="position:absolute;left:4688;top:8673;width:1149;height:266;visibility:visible;mso-wrap-style:square;v-text-anchor:top" coordsize="1149,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NDU8IA&#10;AADdAAAADwAAAGRycy9kb3ducmV2LnhtbERPTYvCMBC9C/sfwgh7EU0tWNZqlLIgux61wnocmrEt&#10;bSalidr990YQvM3jfc56O5hW3Kh3tWUF81kEgriwuuZSwSnfTb9AOI+ssbVMCv7JwXbzMVpjqu2d&#10;D3Q7+lKEEHYpKqi871IpXVGRQTezHXHgLrY36APsS6l7vIdw08o4ihJpsObQUGFH3xUVzfFqFLST&#10;c+d+8uKaLTOME/vX7JN9o9TneMhWIDwN/i1+uX91mJ8sYnh+E06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I0NTwgAAAN0AAAAPAAAAAAAAAAAAAAAAAJgCAABkcnMvZG93&#10;bnJldi54bWxQSwUGAAAAAAQABAD1AAAAhwMAAAAA&#10;" path="m,64c193,165,386,266,578,255,770,244,1045,32,1149,e" filled="f" strokeweight=".25pt">
                  <v:stroke dashstyle="dash" endarrow="block" endarrowwidth="narrow"/>
                  <v:path arrowok="t" o:connecttype="custom" o:connectlocs="0,64;578,255;1149,0" o:connectangles="0,0,0"/>
                </v:shape>
                <v:shape id="AutoShape 1342" o:spid="_x0000_s1187" type="#_x0000_t32" style="position:absolute;left:3036;top:8099;width:803;height:4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XmA8IAAADdAAAADwAAAGRycy9kb3ducmV2LnhtbERP22oCMRB9L/gPYYS+abaKIlujFKW0&#10;iIiufsA0GTeLm8mySXX790YQ+jaHc535snO1uFIbKs8K3oYZCGLtTcWlgtPxczADESKywdozKfij&#10;AMtF72WOufE3PtC1iKVIIRxyVGBjbHIpg7bkMAx9Q5y4s28dxgTbUpoWbync1XKUZVPpsOLUYLGh&#10;lSV9KX6dgqjXhzGfd3q74a/Lz76oLMqVUq/97uMdRKQu/ouf7m+T5k8nY3h8k06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XmA8IAAADdAAAADwAAAAAAAAAAAAAA&#10;AAChAgAAZHJzL2Rvd25yZXYueG1sUEsFBgAAAAAEAAQA+QAAAJADAAAAAA==&#10;" strokeweight=".25pt">
                  <v:stroke endarrow="block" endarrowwidth="narrow"/>
                </v:shape>
                <v:shape id="AutoShape 1343" o:spid="_x0000_s1188" type="#_x0000_t32" style="position:absolute;left:2376;top:8818;width:335;height:1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x+d8IAAADdAAAADwAAAGRycy9kb3ducmV2LnhtbERP22oCMRB9L/gPYQTfalZtRVajiCIt&#10;pZS6+gFjMm4WN5Nlk+r696ZQ6NscznUWq87V4kptqDwrGA0zEMTam4pLBcfD7nkGIkRkg7VnUnCn&#10;AKtl72mBufE33tO1iKVIIRxyVGBjbHIpg7bkMAx9Q5y4s28dxgTbUpoWbync1XKcZVPpsOLUYLGh&#10;jSV9KX6cgqi3+wmfv/TnB79dTt9FZVFulBr0u/UcRKQu/ov/3O8mzZ++vsDvN+kE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x+d8IAAADdAAAADwAAAAAAAAAAAAAA&#10;AAChAgAAZHJzL2Rvd25yZXYueG1sUEsFBgAAAAAEAAQA+QAAAJADAAAAAA==&#10;" strokeweight=".25pt">
                  <v:stroke endarrow="block" endarrowwidth="narrow"/>
                </v:shape>
                <v:shape id="AutoShape 1344" o:spid="_x0000_s1189" type="#_x0000_t32" style="position:absolute;left:4271;top:8262;width:1;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Db7MIAAADdAAAADwAAAGRycy9kb3ducmV2LnhtbERP3WrCMBS+H+wdwhl4N1M3lFFNizhk&#10;ImPMbg9wTI5NsTkpTdT69osg7O58fL9nUQ6uFWfqQ+NZwWScgSDW3jRcK/j9WT+/gQgR2WDrmRRc&#10;KUBZPD4sMDf+wjs6V7EWKYRDjgpsjF0uZdCWHIax74gTd/C9w5hgX0vT4yWFu1a+ZNlMOmw4NVjs&#10;aGVJH6uTUxD1++6VD1/6c8sfx/131ViUK6VGT8NyDiLSEP/Fd/fGpPmz6RRu36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Db7MIAAADdAAAADwAAAAAAAAAAAAAA&#10;AAChAgAAZHJzL2Rvd25yZXYueG1sUEsFBgAAAAAEAAQA+QAAAJADAAAAAA==&#10;" strokeweight=".25pt">
                  <v:stroke endarrow="block" endarrowwidth="narrow"/>
                </v:shape>
                <v:shape id="AutoShape 1345" o:spid="_x0000_s1190" type="#_x0000_t32" style="position:absolute;left:5832;top:7683;width:34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m9wMYAAADdAAAADwAAAGRycy9kb3ducmV2LnhtbESPQWvCQBCF74L/YRnBW7NRMEjqKkUM&#10;FEGk0YPeptkxSc3OhuxW0/76rlDwNsN735s3i1VvGnGjztWWFUyiGARxYXXNpYLjIXuZg3AeWWNj&#10;mRT8kIPVcjhYYKrtnT/olvtShBB2KSqovG9TKV1RkUEX2ZY4aBfbGfRh7UqpO7yHcNPIaRwn0mDN&#10;4UKFLa0rKq75t1FwchO9z/ZFtikvX/k24Ofd76dS41H/9grCU++f5n/6XYf6ySyBxzdhBL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UZvcDGAAAA3QAAAA8AAAAAAAAA&#10;AAAAAAAAoQIAAGRycy9kb3ducmV2LnhtbFBLBQYAAAAABAAEAPkAAACUAwAAAAA=&#10;" strokeweight=".25pt">
                  <v:stroke endarrow="block" endarrowwidth="narrow"/>
                </v:shape>
                <v:shape id="AutoShape 1346" o:spid="_x0000_s1191" type="#_x0000_t32" style="position:absolute;left:6246;top:8262;width:0;height:2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7gAMIAAADdAAAADwAAAGRycy9kb3ducmV2LnhtbERP3WrCMBS+F3yHcITdaerGVDqjiGNs&#10;iIy12wOcJcem2JyUJtPu7Y0geHc+vt+zXPeuESfqQu1ZwXSSgSDW3tRcKfj5fhsvQISIbLDxTAr+&#10;KcB6NRwsMTf+zAWdyliJFMIhRwU2xjaXMmhLDsPEt8SJO/jOYUywq6Tp8JzCXSMfs2wmHdacGiy2&#10;tLWkj+WfUxD1a/HEh0+93/H78ferrC3KrVIPo37zAiJSH+/im/vDpPmz5zlcv0knyNU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7gAMIAAADdAAAADwAAAAAAAAAAAAAA&#10;AAChAgAAZHJzL2Rvd25yZXYueG1sUEsFBgAAAAAEAAQA+QAAAJADAAAAAA==&#10;" strokeweight=".25pt">
                  <v:stroke endarrow="block" endarrowwidth="narrow"/>
                </v:shape>
                <v:shape id="AutoShape 1347" o:spid="_x0000_s1192" type="#_x0000_t32" style="position:absolute;left:3384;top:8133;width:2379;height:4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FM0cYAAADdAAAADwAAAGRycy9kb3ducmV2LnhtbESPT2vCQBDF74LfYRmht7pRqEp0FS1t&#10;kXoo9c99zI5JMDsbslsT++k7h4K3Gd6b936zWHWuUjdqQunZwGiYgCLOvC05N3A8vD/PQIWIbLHy&#10;TAbuFGC17PcWmFrf8jfd9jFXEsIhRQNFjHWqdcgKchiGviYW7eIbh1HWJte2wVbCXaXHSTLRDkuW&#10;hgJrei0ou+5/nIG30+b+y18f47ObttX2NN19BtoZ8zTo1nNQkbr4MP9fb63gT14EV76REf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BTNHGAAAA3QAAAA8AAAAAAAAA&#10;AAAAAAAAoQIAAGRycy9kb3ducmV2LnhtbFBLBQYAAAAABAAEAPkAAACUAwAAAAA=&#10;" strokeweight=".25pt">
                  <v:stroke dashstyle="dash" endarrow="block" endarrowwidth="narrow"/>
                </v:shape>
                <v:shape id="AutoShape 1348" o:spid="_x0000_s1193" type="#_x0000_t32" style="position:absolute;left:2770;top:8829;width:1149;height:2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3pSsQAAADdAAAADwAAAGRycy9kb3ducmV2LnhtbERPS2vCQBC+C/0PyxR6azYV6iNmI22p&#10;RepBfN3H7JiEZmdDdjWxv74rFLzNx/ecdN6bWlyodZVlBS9RDII4t7riQsF+t3iegHAeWWNtmRRc&#10;ycE8exikmGjb8YYuW1+IEMIuQQWl900ipctLMugi2xAH7mRbgz7AtpC6xS6Em1oO43gkDVYcGkps&#10;6KOk/Gd7Ngo+D+/XX15/DY9m3NXLw3j17Wil1NNj/zYD4an3d/G/e6nD/NHrFG7fhBN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zelKxAAAAN0AAAAPAAAAAAAAAAAA&#10;AAAAAKECAABkcnMvZG93bnJldi54bWxQSwUGAAAAAAQABAD5AAAAkgMAAAAA&#10;" strokeweight=".25pt">
                  <v:stroke dashstyle="dash" endarrow="block" endarrowwidth="narrow"/>
                </v:shape>
                <v:shape id="Text Box 1349" o:spid="_x0000_s1194" type="#_x0000_t202" style="position:absolute;left:3302;top:9397;width:243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8BMYA&#10;AADdAAAADwAAAGRycy9kb3ducmV2LnhtbESPT2/CMAzF75P2HSJP2m2k26GrCgEhNCam7cC/Czer&#10;MU1F45Qmg+7bzwckbrbe83s/T2aDb9WF+tgENvA6ykARV8E2XBvY75YvBaiYkC22gcnAH0WYTR8f&#10;JljacOUNXbapVhLCsUQDLqWu1DpWjjzGUeiIRTuG3mOSta+17fEq4b7Vb1mWa48NS4PDjhaOqtP2&#10;1xtYHYrdN319umL9ge+05njWhx9jnp+G+RhUoiHdzbfrlRX8PBd++UZG0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W8BMYAAADdAAAADwAAAAAAAAAAAAAAAACYAgAAZHJz&#10;L2Rvd25yZXYueG1sUEsFBgAAAAAEAAQA9QAAAIsDAAAAAA==&#10;" stroked="f">
                  <v:textbox inset="0,,0">
                    <w:txbxContent>
                      <w:p w:rsidR="00192BAD" w:rsidRPr="00E2067B" w:rsidRDefault="00192BAD"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v:textbox>
                </v:shape>
                <v:oval id="Oval 1350" o:spid="_x0000_s1195" style="position:absolute;left:7430;top:498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9iHMIA&#10;AADdAAAADwAAAGRycy9kb3ducmV2LnhtbERPTWsCMRC9F/ofwhR6q1l7WHQ1SpEWeiuurngcNuPu&#10;6mYSkqjrv28Ewds83ufMl4PpxYV86CwrGI8yEMS11R03Crabn48JiBCRNfaWScGNAiwXry9zLLS9&#10;8pouZWxECuFQoII2RldIGeqWDIaRdcSJO1hvMCboG6k9XlO46eVnluXSYMepoUVHq5bqU3k2Clbr&#10;8lxtpn/7W7WbuKN332iqrVLvb8PXDESkIT7FD/evTvPzfAz3b9IJ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2IcwgAAAN0AAAAPAAAAAAAAAAAAAAAAAJgCAABkcnMvZG93&#10;bnJldi54bWxQSwUGAAAAAAQABAD1AAAAhwMAAAAA&#10;">
                  <v:shadow on="t" opacity=".5"/>
                  <v:textbox inset="0,,0">
                    <w:txbxContent>
                      <w:p w:rsidR="00192BAD" w:rsidRPr="00BD2D9B" w:rsidRDefault="00192BAD" w:rsidP="0077136B">
                        <w:pPr>
                          <w:spacing w:line="240" w:lineRule="auto"/>
                          <w:jc w:val="center"/>
                          <w:rPr>
                            <w:b/>
                            <w:sz w:val="10"/>
                            <w:szCs w:val="14"/>
                          </w:rPr>
                        </w:pPr>
                        <w:r>
                          <w:rPr>
                            <w:b/>
                            <w:sz w:val="12"/>
                            <w:szCs w:val="14"/>
                          </w:rPr>
                          <w:t>architect:8</w:t>
                        </w:r>
                      </w:p>
                      <w:p w:rsidR="00192BAD" w:rsidRPr="00BD2D9B" w:rsidRDefault="00192BAD" w:rsidP="0077136B"/>
                    </w:txbxContent>
                  </v:textbox>
                </v:oval>
                <v:oval id="Oval 1351" o:spid="_x0000_s1196" style="position:absolute;left:8639;top:4472;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38a8IA&#10;AADdAAAADwAAAGRycy9kb3ducmV2LnhtbERPTWsCMRC9C/0PYQq9abYeFrsapUgLvRVXVzwOm3F3&#10;dTMJSdT13zeC0Ns83ucsVoPpxZV86CwreJ9kIIhrqztuFOy23+MZiBCRNfaWScGdAqyWL6MFFtre&#10;eEPXMjYihXAoUEEboyukDHVLBsPEOuLEHa03GBP0jdQebync9HKaZbk02HFqaNHRuqX6XF6MgvWm&#10;vFTbj9/DvdrP3Mm7LzTVTqm31+FzDiLSEP/FT/ePTvPzfAqPb9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nfxrwgAAAN0AAAAPAAAAAAAAAAAAAAAAAJgCAABkcnMvZG93&#10;bnJldi54bWxQSwUGAAAAAAQABAD1AAAAhwMAAAAA&#10;">
                  <v:shadow on="t" opacity=".5"/>
                  <v:textbox inset="0,,0">
                    <w:txbxContent>
                      <w:p w:rsidR="00192BAD" w:rsidRPr="00BD2D9B" w:rsidRDefault="00192BAD" w:rsidP="0077136B">
                        <w:pPr>
                          <w:spacing w:line="240" w:lineRule="auto"/>
                          <w:jc w:val="center"/>
                          <w:rPr>
                            <w:b/>
                            <w:sz w:val="10"/>
                            <w:szCs w:val="14"/>
                          </w:rPr>
                        </w:pPr>
                        <w:r>
                          <w:rPr>
                            <w:b/>
                            <w:sz w:val="12"/>
                            <w:szCs w:val="14"/>
                          </w:rPr>
                          <w:t>null</w:t>
                        </w:r>
                      </w:p>
                      <w:p w:rsidR="00192BAD" w:rsidRPr="00BD2D9B" w:rsidRDefault="00192BAD" w:rsidP="0077136B"/>
                    </w:txbxContent>
                  </v:textbox>
                </v:oval>
                <v:shape id="AutoShape 1352" o:spid="_x0000_s1197" type="#_x0000_t32" style="position:absolute;left:7932;top:4726;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ksvsEAAADdAAAADwAAAGRycy9kb3ducmV2LnhtbERP3WrCMBS+H/gO4QjezdQJZVSjiDIm&#10;Y8isPsAxOTbF5qQ0mXZvvwiCd+fj+z3zZe8acaUu1J4VTMYZCGLtTc2VguPh4/UdRIjIBhvPpOCP&#10;AiwXg5c5FsbfeE/XMlYihXAoUIGNsS2kDNqSwzD2LXHizr5zGBPsKmk6vKVw18i3LMulw5pTg8WW&#10;1pb0pfx1CqLe7Kd83unvL/68nH7K2qJcKzUa9qsZiEh9fIof7q1J8/N8Cvdv0gly8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Sy+wQAAAN0AAAAPAAAAAAAAAAAAAAAA&#10;AKECAABkcnMvZG93bnJldi54bWxQSwUGAAAAAAQABAD5AAAAjwMAAAAA&#10;" strokeweight=".25pt">
                  <v:stroke endarrow="block" endarrowwidth="narrow"/>
                </v:shape>
                <v:oval id="Oval 1353" o:spid="_x0000_s1198" style="position:absolute;left:9354;top:498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jBhMMA&#10;AADdAAAADwAAAGRycy9kb3ducmV2LnhtbERP32vCMBB+F/Y/hBP2pqlDiuuMIrKBb8Nqxx6P5myr&#10;zSUkUet/vwwGe7uP7+ct14PpxY186CwrmE0zEMS11R03Co6Hj8kCRIjIGnvLpOBBAdarp9ESC23v&#10;vKdbGRuRQjgUqKCN0RVShrolg2FqHXHiTtYbjAn6RmqP9xRuevmSZbk02HFqaNHRtqX6Ul6Ngu2+&#10;vFaH18/vR/W1cGfv3tFUR6Wex8PmDUSkIf6L/9w7nebn+Rx+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jBhMMAAADdAAAADwAAAAAAAAAAAAAAAACYAgAAZHJzL2Rv&#10;d25yZXYueG1sUEsFBgAAAAAEAAQA9QAAAIgDAAAAAA==&#10;">
                  <v:shadow on="t" opacity=".5"/>
                  <v:textbox inset="0,,0">
                    <w:txbxContent>
                      <w:p w:rsidR="00192BAD" w:rsidRPr="00BD2D9B" w:rsidRDefault="00192BAD" w:rsidP="0077136B">
                        <w:pPr>
                          <w:spacing w:line="240" w:lineRule="auto"/>
                          <w:jc w:val="center"/>
                          <w:rPr>
                            <w:b/>
                            <w:sz w:val="10"/>
                            <w:szCs w:val="14"/>
                          </w:rPr>
                        </w:pPr>
                        <w:r>
                          <w:rPr>
                            <w:b/>
                            <w:sz w:val="12"/>
                            <w:szCs w:val="14"/>
                          </w:rPr>
                          <w:t>designer:2</w:t>
                        </w:r>
                      </w:p>
                      <w:p w:rsidR="00192BAD" w:rsidRPr="00BD2D9B" w:rsidRDefault="00192BAD" w:rsidP="0077136B"/>
                    </w:txbxContent>
                  </v:textbox>
                </v:oval>
                <v:oval id="Oval 1354" o:spid="_x0000_s1199" style="position:absolute;left:6128;top:5585;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RkH8MA&#10;AADdAAAADwAAAGRycy9kb3ducmV2LnhtbERP32vCMBB+F/Y/hBP2pqkDi+uMIrKBb8Nqxx6P5myr&#10;zSUkUet/vwwGe7uP7+ct14PpxY186CwrmE0zEMS11R03Co6Hj8kCRIjIGnvLpOBBAdarp9ESC23v&#10;vKdbGRuRQjgUqKCN0RVShrolg2FqHXHiTtYbjAn6RmqP9xRuevmSZbk02HFqaNHRtqX6Ul6Ngu2+&#10;vFaH18/vR/W1cGfv3tFUR6Wex8PmDUSkIf6L/9w7nebn+Rx+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RkH8MAAADdAAAADwAAAAAAAAAAAAAAAACYAgAAZHJzL2Rv&#10;d25yZXYueG1sUEsFBgAAAAAEAAQA9QAAAIgDAAAAAA==&#10;">
                  <v:shadow on="t" opacity=".5"/>
                  <v:textbox inset="0,,0">
                    <w:txbxContent>
                      <w:p w:rsidR="00192BAD" w:rsidRPr="00BD2D9B" w:rsidRDefault="00192BAD" w:rsidP="0077136B">
                        <w:pPr>
                          <w:spacing w:line="240" w:lineRule="auto"/>
                          <w:jc w:val="center"/>
                          <w:rPr>
                            <w:b/>
                            <w:sz w:val="10"/>
                            <w:szCs w:val="14"/>
                          </w:rPr>
                        </w:pPr>
                        <w:r>
                          <w:rPr>
                            <w:b/>
                            <w:sz w:val="12"/>
                            <w:szCs w:val="14"/>
                          </w:rPr>
                          <w:t>designer:5</w:t>
                        </w:r>
                      </w:p>
                      <w:p w:rsidR="00192BAD" w:rsidRPr="00BD2D9B" w:rsidRDefault="00192BAD" w:rsidP="0077136B"/>
                    </w:txbxContent>
                  </v:textbox>
                </v:oval>
                <v:shape id="AutoShape 1355" o:spid="_x0000_s1200" type="#_x0000_t32" style="position:absolute;left:6627;top:5182;width:803;height:4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JsEAAADdAAAADwAAAGRycy9kb3ducmV2LnhtbERP3WrCMBS+H+wdwhl4N1MVyqhGEcdw&#10;DJFZfYBjcmyKzUlpMu3e3giCd+fj+z2zRe8acaEu1J4VjIYZCGLtTc2VgsP+6/0DRIjIBhvPpOCf&#10;Aizmry8zLIy/8o4uZaxECuFQoAIbY1tIGbQlh2HoW+LEnXznMCbYVdJ0eE3hrpHjLMulw5pTg8WW&#10;Vpb0ufxzCqL+3E34tNWbH16fj79lbVGulBq89cspiEh9fIof7m+T5ud5Dvdv0glyf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jo8mwQAAAN0AAAAPAAAAAAAAAAAAAAAA&#10;AKECAABkcnMvZG93bnJldi54bWxQSwUGAAAAAAQABAD5AAAAjwMAAAAA&#10;" strokeweight=".25pt">
                  <v:stroke endarrow="block" endarrowwidth="narrow"/>
                </v:shape>
                <v:shape id="AutoShape 1356" o:spid="_x0000_s1201" type="#_x0000_t32" style="position:absolute;left:9423;top:4766;width:34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nS5scAAADdAAAADwAAAGRycy9kb3ducmV2LnhtbESPQWvCQBCF7wX/wzKCt7rRQyzRTRAx&#10;UIQiTXvQ25gdk2h2NmS3mvrru4VCbzO89715s8oG04ob9a6xrGA2jUAQl1Y3XCn4/MifX0A4j6yx&#10;tUwKvslBlo6eVphoe+d3uhW+EiGEXYIKau+7REpX1mTQTW1HHLSz7Q36sPaV1D3eQ7hp5TyKYmmw&#10;4XChxo42NZXX4ssoOLiZ3uf7Mt9W50uxC/jx7XFSajIe1ksQngb/b/6jX3WoH8cL+P0mjCDT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OdLmxwAAAN0AAAAPAAAAAAAA&#10;AAAAAAAAAKECAABkcnMvZG93bnJldi54bWxQSwUGAAAAAAQABAD5AAAAlQMAAAAA&#10;" strokeweight=".25pt">
                  <v:stroke endarrow="block" endarrowwidth="narrow"/>
                </v:shape>
                <v:shape id="AutoShape 1357" o:spid="_x0000_s1202" type="#_x0000_t32" style="position:absolute;left:6975;top:5216;width:2379;height:4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2GbMYAAADdAAAADwAAAGRycy9kb3ducmV2LnhtbESPQW/CMAyF70j8h8hIu0EKh4I6AhrT&#10;NqFxQOvG3Wu8tlrjVE1Gy349PiBxs/We3/u83g6uUWfqQu3ZwHyWgCIuvK25NPD1+TpdgQoR2WLj&#10;mQxcKMB2Mx6tMbO+5w8657FUEsIhQwNVjG2mdSgqchhmviUW7cd3DqOsXalth72Eu0YvkiTVDmuW&#10;hgpbeq6o+M3/nIGX0+7yz8e3xbdb9s3+tDy8BzoY8zAZnh5BRRri3Xy73lvBT1PBlW9kBL25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thmzGAAAA3QAAAA8AAAAAAAAA&#10;AAAAAAAAoQIAAGRycy9kb3ducmV2LnhtbFBLBQYAAAAABAAEAPkAAACUAwAAAAA=&#10;" strokeweight=".25pt">
                  <v:stroke dashstyle="dash" endarrow="block" endarrowwidth="narrow"/>
                </v:shape>
                <v:oval id="Oval 1358" o:spid="_x0000_s1203" style="position:absolute;left:7652;top:8153;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luGsIA&#10;AADdAAAADwAAAGRycy9kb3ducmV2LnhtbERPTWsCMRC9F/wPYQRvNWsPi26NIqLQm7i6pcdhM91d&#10;3UxCEnX9902h0Ns83ucs14PpxZ186CwrmE0zEMS11R03Cs6n/escRIjIGnvLpOBJAdar0csSC20f&#10;fKR7GRuRQjgUqKCN0RVShrolg2FqHXHivq03GBP0jdQeHync9PIty3JpsOPU0KKjbUv1tbwZBdtj&#10;eatOi8PXs/qcu4t3OzTVWanJeNi8g4g0xH/xn/tDp/l5voDfb9IJ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OW4awgAAAN0AAAAPAAAAAAAAAAAAAAAAAJgCAABkcnMvZG93&#10;bnJldi54bWxQSwUGAAAAAAQABAD1AAAAhwMAAAAA&#10;">
                  <v:shadow on="t" opacity=".5"/>
                  <v:textbox inset="0,,0">
                    <w:txbxContent>
                      <w:p w:rsidR="00192BAD" w:rsidRPr="00BD2D9B" w:rsidRDefault="00192BAD" w:rsidP="0077136B">
                        <w:pPr>
                          <w:spacing w:line="240" w:lineRule="auto"/>
                          <w:jc w:val="center"/>
                          <w:rPr>
                            <w:b/>
                            <w:sz w:val="10"/>
                            <w:szCs w:val="14"/>
                          </w:rPr>
                        </w:pPr>
                        <w:r>
                          <w:rPr>
                            <w:b/>
                            <w:sz w:val="12"/>
                            <w:szCs w:val="14"/>
                          </w:rPr>
                          <w:t>architect:8</w:t>
                        </w:r>
                      </w:p>
                      <w:p w:rsidR="00192BAD" w:rsidRPr="00BD2D9B" w:rsidRDefault="00192BAD" w:rsidP="0077136B"/>
                    </w:txbxContent>
                  </v:textbox>
                </v:oval>
                <v:oval id="Oval 1359" o:spid="_x0000_s1204" style="position:absolute;left:8861;top:7643;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pRWsYA&#10;AADdAAAADwAAAGRycy9kb3ducmV2LnhtbESPQW/CMAyF70j7D5En7QbpdmDQEdCENmm3iUIRR6vx&#10;2m6NEyUByr+fD5N2s/We3/u82oxuUBeKqfds4HFWgCJuvO25NXDYv08XoFJGtjh4JgM3SrBZ301W&#10;WFp/5R1dqtwqCeFUooEu51BqnZqOHKaZD8SiffnoMMsaW20jXiXcDfqpKObaYc/S0GGgbUfNT3V2&#10;Bra76lzvl5+nW31chO8Y3tDVB2Me7sfXF1CZxvxv/rv+sII/fxZ++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pRWsYAAADdAAAADwAAAAAAAAAAAAAAAACYAgAAZHJz&#10;L2Rvd25yZXYueG1sUEsFBgAAAAAEAAQA9QAAAIsDAAAAAA==&#10;">
                  <v:shadow on="t" opacity=".5"/>
                  <v:textbox inset="0,,0">
                    <w:txbxContent>
                      <w:p w:rsidR="00192BAD" w:rsidRPr="00BD2D9B" w:rsidRDefault="00192BAD" w:rsidP="0077136B">
                        <w:pPr>
                          <w:spacing w:line="240" w:lineRule="auto"/>
                          <w:jc w:val="center"/>
                          <w:rPr>
                            <w:b/>
                            <w:sz w:val="10"/>
                            <w:szCs w:val="14"/>
                          </w:rPr>
                        </w:pPr>
                        <w:r>
                          <w:rPr>
                            <w:b/>
                            <w:sz w:val="12"/>
                            <w:szCs w:val="14"/>
                          </w:rPr>
                          <w:t>null</w:t>
                        </w:r>
                      </w:p>
                      <w:p w:rsidR="00192BAD" w:rsidRPr="00BD2D9B" w:rsidRDefault="00192BAD" w:rsidP="0077136B"/>
                    </w:txbxContent>
                  </v:textbox>
                </v:oval>
                <v:shape id="AutoShape 1360" o:spid="_x0000_s1205" type="#_x0000_t32" style="position:absolute;left:8154;top:7897;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6Bj8IAAADdAAAADwAAAGRycy9kb3ducmV2LnhtbERP3WrCMBS+F/YO4Qy801QFlc60DIds&#10;jCHa7QHOkmNTbE5Kk2n39stA8O58fL9nUw6uFRfqQ+NZwWyagSDW3jRcK/j63E3WIEJENth6JgW/&#10;FKAsHkYbzI2/8pEuVaxFCuGQowIbY5dLGbQlh2HqO+LEnXzvMCbY19L0eE3hrpXzLFtKhw2nBosd&#10;bS3pc/XjFET9clzwaa8/3vn1/H2oGotyq9T4cXh+AhFpiHfxzf1m0vzlagb/36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r6Bj8IAAADdAAAADwAAAAAAAAAAAAAA&#10;AAChAgAAZHJzL2Rvd25yZXYueG1sUEsFBgAAAAAEAAQA+QAAAJADAAAAAA==&#10;" strokeweight=".25pt">
                  <v:stroke endarrow="block" endarrowwidth="narrow"/>
                </v:shape>
                <v:shape id="Text Box 1361" o:spid="_x0000_s1206" type="#_x0000_t202" style="position:absolute;left:7546;top:9397;width:243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RNcQA&#10;AADdAAAADwAAAGRycy9kb3ducmV2LnhtbERPTWvCQBC9F/wPywi91Y0eYkhdpRQtKe3BJr14G7Jj&#10;Npidjdmtpv++Kwi9zeN9zmoz2k5caPCtYwXzWQKCuHa65UbBd7V7ykD4gKyxc0wKfsnDZj15WGGu&#10;3ZW/6FKGRsQQ9jkqMCH0uZS+NmTRz1xPHLmjGyyGCIdG6gGvMdx2cpEkqbTYcmww2NOrofpU/lgF&#10;xSGrPuj9zWT7LS5pz/4sD59KPU7Hl2cQgcbwL767Cx3np8sF3L6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iETXEAAAA3QAAAA8AAAAAAAAAAAAAAAAAmAIAAGRycy9k&#10;b3ducmV2LnhtbFBLBQYAAAAABAAEAPUAAACJAwAAAAA=&#10;" stroked="f">
                  <v:textbox inset="0,,0">
                    <w:txbxContent>
                      <w:p w:rsidR="00192BAD" w:rsidRPr="00E2067B" w:rsidRDefault="00192BAD"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v:textbox>
                </v:shape>
                <v:shape id="Text Box 1362" o:spid="_x0000_s1207" type="#_x0000_t202" style="position:absolute;left:5113;top:12283;width:243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0rsIA&#10;AADdAAAADwAAAGRycy9kb3ducmV2LnhtbERPS4vCMBC+C/sfwix403Rd0FKNIou7KHrwdfE2NGNT&#10;bCbdJmr990ZY2Nt8fM+ZzFpbiRs1vnSs4KOfgCDOnS65UHA8fPdSED4ga6wck4IHeZhN3zoTzLS7&#10;845u+1CIGMI+QwUmhDqT0ueGLPq+q4kjd3aNxRBhU0jd4D2G20oOkmQoLZYcGwzW9GUov+yvVsHy&#10;lB7WtPox6XaBI9qy/5WnjVLd93Y+BhGoDf/iP/dSx/nD0Se8vokn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7rSuwgAAAN0AAAAPAAAAAAAAAAAAAAAAAJgCAABkcnMvZG93&#10;bnJldi54bWxQSwUGAAAAAAQABAD1AAAAhwMAAAAA&#10;" stroked="f">
                  <v:textbox inset="0,,0">
                    <w:txbxContent>
                      <w:p w:rsidR="00192BAD" w:rsidRPr="00E2067B" w:rsidRDefault="00192BAD"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v:textbox>
                </v:shape>
                <w10:anchorlock/>
              </v:group>
            </w:pict>
          </mc:Fallback>
        </mc:AlternateContent>
      </w:r>
    </w:p>
    <w:p w:rsidR="0077136B" w:rsidRDefault="0077136B" w:rsidP="009C446F">
      <w:pPr>
        <w:spacing w:before="240"/>
        <w:rPr>
          <w:lang w:val="en-GB"/>
        </w:rPr>
      </w:pPr>
    </w:p>
    <w:p w:rsidR="00CD1E2D" w:rsidRPr="00CD1E2D" w:rsidRDefault="002B2796" w:rsidP="009C446F">
      <w:pPr>
        <w:rPr>
          <w:lang w:val="en-GB"/>
        </w:rPr>
      </w:pPr>
      <w:r>
        <w:rPr>
          <w:lang w:val="en-GB"/>
        </w:rPr>
        <w:tab/>
      </w:r>
      <w:r w:rsidR="00CD1E2D">
        <w:rPr>
          <w:lang w:val="en-GB"/>
        </w:rPr>
        <w:t xml:space="preserve">Using the previous </w:t>
      </w:r>
      <w:r w:rsidR="00CD1E2D" w:rsidRPr="00E41571">
        <w:rPr>
          <w:lang w:val="en-GB"/>
        </w:rPr>
        <w:t xml:space="preserve">example, </w:t>
      </w:r>
      <w:r w:rsidR="00192BAD">
        <w:fldChar w:fldCharType="begin"/>
      </w:r>
      <w:r w:rsidR="00192BAD" w:rsidRPr="00192BAD">
        <w:rPr>
          <w:lang w:val="en-US"/>
          <w:rPrChange w:id="174" w:author="Ruben" w:date="2014-09-09T11:36:00Z">
            <w:rPr/>
          </w:rPrChange>
        </w:rPr>
        <w:instrText xml:space="preserve"> REF _Ref395638884 \h  \* MERGEFORMAT </w:instrText>
      </w:r>
      <w:r w:rsidR="00192BAD">
        <w:fldChar w:fldCharType="separate"/>
      </w:r>
      <w:r w:rsidR="005E223A" w:rsidRPr="005E223A">
        <w:rPr>
          <w:lang w:val="en-GB"/>
        </w:rPr>
        <w:t xml:space="preserve">Figure </w:t>
      </w:r>
      <w:r w:rsidR="005E223A" w:rsidRPr="005E223A">
        <w:rPr>
          <w:noProof/>
          <w:lang w:val="en-GB"/>
        </w:rPr>
        <w:t>3.3</w:t>
      </w:r>
      <w:r w:rsidR="00192BAD">
        <w:fldChar w:fldCharType="end"/>
      </w:r>
      <w:r w:rsidR="00CD1E2D" w:rsidRPr="00E41571">
        <w:rPr>
          <w:lang w:val="en-GB"/>
        </w:rPr>
        <w:t>a) to</w:t>
      </w:r>
      <w:r w:rsidR="00CD1E2D">
        <w:rPr>
          <w:lang w:val="en-GB"/>
        </w:rPr>
        <w:t xml:space="preserve"> e) represents the prefix sub-path trees for </w:t>
      </w:r>
      <w:proofErr w:type="spellStart"/>
      <w:r w:rsidR="00CD1E2D">
        <w:rPr>
          <w:lang w:val="en-GB"/>
        </w:rPr>
        <w:t>itemset</w:t>
      </w:r>
      <w:proofErr w:type="spellEnd"/>
      <w:r w:rsidR="00CD1E2D">
        <w:rPr>
          <w:lang w:val="en-GB"/>
        </w:rPr>
        <w:t xml:space="preserve"> S. For each of the individual items in S, one sub-path tree was divided for further processing. In a), the prefix path sub-tree for item </w:t>
      </w:r>
      <w:r w:rsidR="00CD1E2D">
        <w:rPr>
          <w:i/>
          <w:lang w:val="en-GB"/>
        </w:rPr>
        <w:t>professor</w:t>
      </w:r>
      <w:r w:rsidR="00CD1E2D">
        <w:rPr>
          <w:lang w:val="en-GB"/>
        </w:rPr>
        <w:t xml:space="preserve"> presents 3 paths described </w:t>
      </w:r>
      <w:r w:rsidR="00CD1E2D" w:rsidRPr="00CD1E2D">
        <w:rPr>
          <w:lang w:val="en-GB"/>
        </w:rPr>
        <w:t xml:space="preserve">in </w:t>
      </w:r>
      <w:r w:rsidR="00192BAD">
        <w:fldChar w:fldCharType="begin"/>
      </w:r>
      <w:r w:rsidR="00192BAD" w:rsidRPr="00192BAD">
        <w:rPr>
          <w:lang w:val="en-US"/>
          <w:rPrChange w:id="175" w:author="Ruben" w:date="2014-09-09T11:36:00Z">
            <w:rPr/>
          </w:rPrChange>
        </w:rPr>
        <w:instrText xml:space="preserve"> REF _Ref393032722 \h  \* MERGEFORMAT </w:instrText>
      </w:r>
      <w:r w:rsidR="00192BAD">
        <w:fldChar w:fldCharType="separate"/>
      </w:r>
      <w:r w:rsidR="005E223A" w:rsidRPr="005E223A">
        <w:rPr>
          <w:lang w:val="en-GB"/>
        </w:rPr>
        <w:t xml:space="preserve">Table </w:t>
      </w:r>
      <w:r w:rsidR="005E223A" w:rsidRPr="005E223A">
        <w:rPr>
          <w:noProof/>
          <w:lang w:val="en-GB"/>
        </w:rPr>
        <w:t>3</w:t>
      </w:r>
      <w:r w:rsidR="005E223A" w:rsidRPr="005E223A">
        <w:rPr>
          <w:noProof/>
          <w:lang w:val="en-GB"/>
        </w:rPr>
        <w:noBreakHyphen/>
        <w:t>2</w:t>
      </w:r>
      <w:r w:rsidR="00192BAD">
        <w:fldChar w:fldCharType="end"/>
      </w:r>
      <w:r w:rsidR="00CD1E2D">
        <w:rPr>
          <w:lang w:val="en-GB"/>
        </w:rPr>
        <w:t xml:space="preserve">. </w:t>
      </w:r>
      <w:r w:rsidR="00D06342">
        <w:rPr>
          <w:lang w:val="en-GB"/>
        </w:rPr>
        <w:t xml:space="preserve">Consequently, the </w:t>
      </w:r>
      <w:r w:rsidR="00D06342" w:rsidRPr="00D06342">
        <w:rPr>
          <w:i/>
          <w:lang w:val="en-GB"/>
        </w:rPr>
        <w:t>divide and conquer</w:t>
      </w:r>
      <w:r w:rsidR="00D06342">
        <w:rPr>
          <w:lang w:val="en-GB"/>
        </w:rPr>
        <w:t xml:space="preserve"> approach makes the problem easier to evaluate. </w:t>
      </w:r>
    </w:p>
    <w:p w:rsidR="0077136B" w:rsidRDefault="004B45A5" w:rsidP="00485C89">
      <w:pPr>
        <w:rPr>
          <w:rFonts w:eastAsiaTheme="minorEastAsia"/>
          <w:lang w:val="en-GB"/>
        </w:rPr>
      </w:pPr>
      <w:r>
        <w:rPr>
          <w:lang w:val="en-GB"/>
        </w:rPr>
        <w:tab/>
      </w:r>
      <w:r w:rsidR="00CD1E2D" w:rsidRPr="00CD1E2D">
        <w:rPr>
          <w:lang w:val="en-GB"/>
        </w:rPr>
        <w:t>As observed in the first step, for a node be considered frequent it has to hold a support</w:t>
      </w:r>
      <w:r w:rsidR="00CD1E2D">
        <w:rPr>
          <w:lang w:val="en-GB"/>
        </w:rPr>
        <w:t xml:space="preserve"> threshold value (</w:t>
      </w:r>
      <w:proofErr w:type="spellStart"/>
      <w:r w:rsidR="00CD1E2D" w:rsidRPr="00AD14F2">
        <w:rPr>
          <w:i/>
          <w:lang w:val="en-GB"/>
        </w:rPr>
        <w:t>minSup</w:t>
      </w:r>
      <w:proofErr w:type="spellEnd"/>
      <w:r w:rsidR="00CD1E2D" w:rsidRPr="00AD14F2">
        <w:rPr>
          <w:i/>
          <w:lang w:val="en-GB"/>
        </w:rPr>
        <w:t xml:space="preserve"> = 2</w:t>
      </w:r>
      <w:r w:rsidR="00CD1E2D">
        <w:rPr>
          <w:lang w:val="en-GB"/>
        </w:rPr>
        <w:t xml:space="preserve"> in previous example). That was a requirement to search the items in the database and eliminate the ones that did not have at least another equal item in it. With this minimum support in mind, one has to traverse from the bottom to find each frequent </w:t>
      </w:r>
      <w:r w:rsidR="00C46E09">
        <w:rPr>
          <w:lang w:val="en-GB"/>
        </w:rPr>
        <w:t>item</w:t>
      </w:r>
      <w:r w:rsidR="00CD1E2D">
        <w:rPr>
          <w:lang w:val="en-GB"/>
        </w:rPr>
        <w:t xml:space="preserve">. For this task, if one wants to know if X is a frequent item, it has to follow the dotted lines in the </w:t>
      </w:r>
      <w:r w:rsidR="00CD1E2D">
        <w:rPr>
          <w:lang w:val="en-GB"/>
        </w:rPr>
        <w:lastRenderedPageBreak/>
        <w:t xml:space="preserve">prefix sub-tree and sum the counters associated with item X, and thus calculating the support for X, denoted by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X</m:t>
            </m:r>
          </m:e>
        </m:d>
      </m:oMath>
      <w:r w:rsidR="00CD1E2D">
        <w:rPr>
          <w:rFonts w:eastAsiaTheme="minorEastAsia"/>
          <w:lang w:val="en-GB"/>
        </w:rPr>
        <w:t xml:space="preserve"> </w:t>
      </w:r>
      <w:r w:rsidR="006B58BD">
        <w:rPr>
          <w:rFonts w:eastAsiaTheme="minorEastAsia"/>
          <w:lang w:val="en-GB"/>
        </w:rPr>
        <w:fldChar w:fldCharType="begin"/>
      </w:r>
      <w:r w:rsidR="00CD1E2D">
        <w:rPr>
          <w:rFonts w:eastAsiaTheme="minorEastAsia"/>
          <w:lang w:val="en-GB"/>
        </w:rPr>
        <w:instrText xml:space="preserve"> ADDIN ZOTERO_ITEM CSL_CITATION {"citationID":"25olqrt07h","properties":{"formattedCitation":"(Vo and Le, 2009)","plainCitation":"(Vo and Le, 2009)"},"citationItems":[{"id":79,"uris":["http://zotero.org/users/local/bkYEK4Eu/items/EHVUWPAW"],"uri":["http://zotero.org/users/local/bkYEK4Eu/items/EHVUWPAW"],"itemData":{"id":79,"type":"paper-conference","title":"Mining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table.","DOI":"10.1109/ICCIE.2009.5223866","author":[{"family":"Vo","given":"Bay"},{"family":"Le","given":"B."}],"issued":{"date-parts":[["2009",7]]}}}],"schema":"https://github.com/citation-style-language/schema/raw/master/csl-citation.json"} </w:instrText>
      </w:r>
      <w:r w:rsidR="006B58BD">
        <w:rPr>
          <w:rFonts w:eastAsiaTheme="minorEastAsia"/>
          <w:lang w:val="en-GB"/>
        </w:rPr>
        <w:fldChar w:fldCharType="separate"/>
      </w:r>
      <w:r w:rsidR="00C651E0" w:rsidRPr="00C651E0">
        <w:rPr>
          <w:rFonts w:cs="Times New Roman"/>
          <w:lang w:val="en-GB"/>
        </w:rPr>
        <w:t>(Vo and Le, 2009)</w:t>
      </w:r>
      <w:r w:rsidR="006B58BD">
        <w:rPr>
          <w:rFonts w:eastAsiaTheme="minorEastAsia"/>
          <w:lang w:val="en-GB"/>
        </w:rPr>
        <w:fldChar w:fldCharType="end"/>
      </w:r>
      <w:r w:rsidR="00CD1E2D">
        <w:rPr>
          <w:rFonts w:eastAsiaTheme="minorEastAsia"/>
          <w:lang w:val="en-GB"/>
        </w:rPr>
        <w:t xml:space="preserve">. </w:t>
      </w:r>
    </w:p>
    <w:p w:rsidR="0077136B" w:rsidRPr="00CC1D30" w:rsidRDefault="0077136B" w:rsidP="0077136B">
      <w:pPr>
        <w:pStyle w:val="Caption"/>
        <w:keepNext/>
        <w:rPr>
          <w:sz w:val="20"/>
          <w:lang w:val="en-GB"/>
        </w:rPr>
      </w:pPr>
      <w:bookmarkStart w:id="176" w:name="_Ref393032722"/>
      <w:bookmarkStart w:id="177" w:name="_Toc397995143"/>
      <w:proofErr w:type="gramStart"/>
      <w:r w:rsidRPr="00CC1D30">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3</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2</w:t>
      </w:r>
      <w:r w:rsidR="007F5634">
        <w:rPr>
          <w:sz w:val="20"/>
          <w:lang w:val="en-GB"/>
        </w:rPr>
        <w:fldChar w:fldCharType="end"/>
      </w:r>
      <w:bookmarkEnd w:id="176"/>
      <w:r w:rsidRPr="00CC1D30">
        <w:rPr>
          <w:sz w:val="20"/>
          <w:lang w:val="en-GB"/>
        </w:rPr>
        <w:t xml:space="preserve"> </w:t>
      </w:r>
      <w:r>
        <w:rPr>
          <w:sz w:val="20"/>
          <w:lang w:val="en-GB"/>
        </w:rPr>
        <w:t>–</w:t>
      </w:r>
      <w:r w:rsidRPr="00CC1D30">
        <w:rPr>
          <w:sz w:val="20"/>
          <w:lang w:val="en-GB"/>
        </w:rPr>
        <w:t xml:space="preserve"> Paths</w:t>
      </w:r>
      <w:r>
        <w:rPr>
          <w:sz w:val="20"/>
          <w:lang w:val="en-GB"/>
        </w:rPr>
        <w:t xml:space="preserve"> </w:t>
      </w:r>
      <w:r w:rsidRPr="00CC1D30">
        <w:rPr>
          <w:sz w:val="20"/>
          <w:lang w:val="en-GB"/>
        </w:rPr>
        <w:t xml:space="preserve">table for </w:t>
      </w:r>
      <w:r>
        <w:rPr>
          <w:sz w:val="20"/>
          <w:lang w:val="en-GB"/>
        </w:rPr>
        <w:t>frequent items</w:t>
      </w:r>
      <w:bookmarkEnd w:id="177"/>
    </w:p>
    <w:tbl>
      <w:tblPr>
        <w:tblStyle w:val="SombreadoMdio11"/>
        <w:tblW w:w="0" w:type="auto"/>
        <w:tblInd w:w="1649" w:type="dxa"/>
        <w:tblLook w:val="04A0" w:firstRow="1" w:lastRow="0" w:firstColumn="1" w:lastColumn="0" w:noHBand="0" w:noVBand="1"/>
      </w:tblPr>
      <w:tblGrid>
        <w:gridCol w:w="1127"/>
        <w:gridCol w:w="416"/>
        <w:gridCol w:w="3304"/>
      </w:tblGrid>
      <w:tr w:rsidR="0077136B" w:rsidRPr="00C46E09" w:rsidTr="00C46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77136B" w:rsidRPr="00C46E09" w:rsidRDefault="0077136B" w:rsidP="00B92B8F">
            <w:pPr>
              <w:jc w:val="left"/>
              <w:rPr>
                <w:sz w:val="20"/>
                <w:szCs w:val="20"/>
                <w:lang w:val="en-GB"/>
              </w:rPr>
            </w:pPr>
            <w:r w:rsidRPr="00C46E09">
              <w:rPr>
                <w:sz w:val="20"/>
                <w:szCs w:val="20"/>
                <w:lang w:val="en-GB"/>
              </w:rPr>
              <w:t>Item</w:t>
            </w:r>
          </w:p>
        </w:tc>
        <w:tc>
          <w:tcPr>
            <w:tcW w:w="416" w:type="dxa"/>
            <w:vAlign w:val="center"/>
          </w:tcPr>
          <w:p w:rsidR="0077136B" w:rsidRPr="00C46E09"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C46E09">
              <w:rPr>
                <w:sz w:val="20"/>
                <w:szCs w:val="20"/>
                <w:lang w:val="en-GB"/>
              </w:rPr>
              <w:t>#</w:t>
            </w:r>
          </w:p>
        </w:tc>
        <w:tc>
          <w:tcPr>
            <w:tcW w:w="3304" w:type="dxa"/>
            <w:vAlign w:val="center"/>
          </w:tcPr>
          <w:p w:rsidR="0077136B" w:rsidRPr="00C46E09"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C46E09">
              <w:rPr>
                <w:sz w:val="20"/>
                <w:szCs w:val="20"/>
                <w:lang w:val="en-GB"/>
              </w:rPr>
              <w:t>Paths</w:t>
            </w:r>
          </w:p>
        </w:tc>
      </w:tr>
      <w:tr w:rsidR="0077136B" w:rsidRPr="00C46E09"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Borders>
              <w:right w:val="single" w:sz="4" w:space="0" w:color="000000" w:themeColor="text1"/>
            </w:tcBorders>
            <w:vAlign w:val="center"/>
          </w:tcPr>
          <w:p w:rsidR="0077136B" w:rsidRPr="00C46E09" w:rsidRDefault="0077136B" w:rsidP="00B92B8F">
            <w:pPr>
              <w:jc w:val="center"/>
              <w:rPr>
                <w:sz w:val="20"/>
                <w:szCs w:val="20"/>
                <w:lang w:val="en-GB"/>
              </w:rPr>
            </w:pPr>
            <w:r w:rsidRPr="00C46E09">
              <w:rPr>
                <w:sz w:val="20"/>
                <w:szCs w:val="20"/>
                <w:lang w:val="en-GB"/>
              </w:rPr>
              <w:t>Architect</w:t>
            </w:r>
          </w:p>
        </w:tc>
        <w:tc>
          <w:tcPr>
            <w:tcW w:w="416" w:type="dxa"/>
            <w:tcBorders>
              <w:left w:val="single" w:sz="4" w:space="0" w:color="000000" w:themeColor="text1"/>
            </w:tcBorders>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1</w:t>
            </w:r>
          </w:p>
        </w:tc>
        <w:tc>
          <w:tcPr>
            <w:tcW w:w="3304" w:type="dxa"/>
          </w:tcPr>
          <w:p w:rsidR="0077136B" w:rsidRPr="00C46E09"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w:t>
            </w:r>
          </w:p>
        </w:tc>
      </w:tr>
      <w:tr w:rsidR="0077136B" w:rsidRPr="00C46E09"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rsidR="0077136B" w:rsidRPr="00C46E09" w:rsidRDefault="0077136B" w:rsidP="00B92B8F">
            <w:pPr>
              <w:jc w:val="center"/>
              <w:rPr>
                <w:sz w:val="20"/>
                <w:szCs w:val="20"/>
                <w:lang w:val="en-GB"/>
              </w:rPr>
            </w:pPr>
            <w:r w:rsidRPr="00C46E09">
              <w:rPr>
                <w:sz w:val="20"/>
                <w:szCs w:val="20"/>
                <w:lang w:val="en-GB"/>
              </w:rPr>
              <w:t>Professor</w:t>
            </w:r>
          </w:p>
        </w:tc>
        <w:tc>
          <w:tcPr>
            <w:tcW w:w="416" w:type="dxa"/>
            <w:tcBorders>
              <w:left w:val="single" w:sz="4" w:space="0" w:color="000000" w:themeColor="text1"/>
            </w:tcBorders>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1</w:t>
            </w:r>
          </w:p>
        </w:tc>
        <w:tc>
          <w:tcPr>
            <w:tcW w:w="3304" w:type="dxa"/>
          </w:tcPr>
          <w:p w:rsidR="0077136B" w:rsidRPr="00C46E09"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architect, engineer, analyst, professor</w:t>
            </w:r>
          </w:p>
        </w:tc>
      </w:tr>
      <w:tr w:rsidR="0077136B" w:rsidRPr="00C46E09"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2</w:t>
            </w:r>
          </w:p>
        </w:tc>
        <w:tc>
          <w:tcPr>
            <w:tcW w:w="3304" w:type="dxa"/>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 analyst, professor</w:t>
            </w:r>
          </w:p>
        </w:tc>
      </w:tr>
      <w:tr w:rsidR="0077136B" w:rsidRPr="00C46E09"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3</w:t>
            </w:r>
          </w:p>
        </w:tc>
        <w:tc>
          <w:tcPr>
            <w:tcW w:w="3304" w:type="dxa"/>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designer, engineer, professor</w:t>
            </w:r>
          </w:p>
        </w:tc>
      </w:tr>
      <w:tr w:rsidR="0077136B" w:rsidRPr="00C46E09"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rsidR="0077136B" w:rsidRPr="00C46E09" w:rsidRDefault="0077136B" w:rsidP="00B92B8F">
            <w:pPr>
              <w:jc w:val="center"/>
              <w:rPr>
                <w:sz w:val="20"/>
                <w:szCs w:val="20"/>
                <w:lang w:val="en-GB"/>
              </w:rPr>
            </w:pPr>
            <w:r w:rsidRPr="00C46E09">
              <w:rPr>
                <w:sz w:val="20"/>
                <w:szCs w:val="20"/>
                <w:lang w:val="en-GB"/>
              </w:rPr>
              <w:t>Designer</w:t>
            </w:r>
          </w:p>
        </w:tc>
        <w:tc>
          <w:tcPr>
            <w:tcW w:w="416" w:type="dxa"/>
            <w:tcBorders>
              <w:left w:val="single" w:sz="4" w:space="0" w:color="000000" w:themeColor="text1"/>
            </w:tcBorders>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1</w:t>
            </w:r>
          </w:p>
        </w:tc>
        <w:tc>
          <w:tcPr>
            <w:tcW w:w="3304" w:type="dxa"/>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 designer</w:t>
            </w:r>
          </w:p>
        </w:tc>
      </w:tr>
      <w:tr w:rsidR="0077136B" w:rsidRPr="00C46E09"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2</w:t>
            </w:r>
          </w:p>
        </w:tc>
        <w:tc>
          <w:tcPr>
            <w:tcW w:w="3304" w:type="dxa"/>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designer</w:t>
            </w:r>
          </w:p>
        </w:tc>
      </w:tr>
      <w:tr w:rsidR="0077136B" w:rsidRPr="00C46E09"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auto"/>
            <w:vAlign w:val="center"/>
          </w:tcPr>
          <w:p w:rsidR="0077136B" w:rsidRPr="00C46E09" w:rsidRDefault="0077136B" w:rsidP="00B92B8F">
            <w:pPr>
              <w:jc w:val="center"/>
              <w:rPr>
                <w:sz w:val="20"/>
                <w:szCs w:val="20"/>
                <w:lang w:val="en-GB"/>
              </w:rPr>
            </w:pPr>
            <w:r w:rsidRPr="00C46E09">
              <w:rPr>
                <w:sz w:val="20"/>
                <w:szCs w:val="20"/>
                <w:lang w:val="en-GB"/>
              </w:rPr>
              <w:t>Engineer</w:t>
            </w:r>
          </w:p>
        </w:tc>
        <w:tc>
          <w:tcPr>
            <w:tcW w:w="416" w:type="dxa"/>
            <w:tcBorders>
              <w:left w:val="single" w:sz="4" w:space="0" w:color="000000" w:themeColor="text1"/>
            </w:tcBorders>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1</w:t>
            </w:r>
          </w:p>
        </w:tc>
        <w:tc>
          <w:tcPr>
            <w:tcW w:w="3304" w:type="dxa"/>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 designer, engineer</w:t>
            </w:r>
          </w:p>
        </w:tc>
      </w:tr>
      <w:tr w:rsidR="0077136B" w:rsidRPr="00C46E09"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auto"/>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2</w:t>
            </w:r>
          </w:p>
        </w:tc>
        <w:tc>
          <w:tcPr>
            <w:tcW w:w="3304" w:type="dxa"/>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architect, engineer</w:t>
            </w:r>
          </w:p>
        </w:tc>
      </w:tr>
      <w:tr w:rsidR="0077136B" w:rsidRPr="00C46E09"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shd w:val="clear" w:color="auto" w:fill="auto"/>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3</w:t>
            </w:r>
          </w:p>
        </w:tc>
        <w:tc>
          <w:tcPr>
            <w:tcW w:w="3304" w:type="dxa"/>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designer, engineer</w:t>
            </w:r>
          </w:p>
        </w:tc>
      </w:tr>
      <w:tr w:rsidR="0077136B" w:rsidRPr="00C46E09"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BFBFBF" w:themeFill="background1" w:themeFillShade="BF"/>
            <w:vAlign w:val="center"/>
          </w:tcPr>
          <w:p w:rsidR="0077136B" w:rsidRPr="00C46E09" w:rsidRDefault="0077136B" w:rsidP="00B92B8F">
            <w:pPr>
              <w:jc w:val="center"/>
              <w:rPr>
                <w:sz w:val="20"/>
                <w:szCs w:val="20"/>
                <w:lang w:val="en-GB"/>
              </w:rPr>
            </w:pPr>
            <w:r w:rsidRPr="00C46E09">
              <w:rPr>
                <w:sz w:val="20"/>
                <w:szCs w:val="20"/>
                <w:lang w:val="en-GB"/>
              </w:rPr>
              <w:t>Analyst</w:t>
            </w:r>
          </w:p>
        </w:tc>
        <w:tc>
          <w:tcPr>
            <w:tcW w:w="416" w:type="dxa"/>
            <w:tcBorders>
              <w:left w:val="single" w:sz="4" w:space="0" w:color="000000" w:themeColor="text1"/>
            </w:tcBorders>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1</w:t>
            </w:r>
          </w:p>
        </w:tc>
        <w:tc>
          <w:tcPr>
            <w:tcW w:w="3304" w:type="dxa"/>
          </w:tcPr>
          <w:p w:rsidR="0077136B" w:rsidRPr="00C46E09"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designer, engineer, analyst</w:t>
            </w:r>
          </w:p>
        </w:tc>
      </w:tr>
      <w:tr w:rsidR="0077136B" w:rsidRPr="00C46E09"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2</w:t>
            </w:r>
          </w:p>
        </w:tc>
        <w:tc>
          <w:tcPr>
            <w:tcW w:w="3304" w:type="dxa"/>
          </w:tcPr>
          <w:p w:rsidR="0077136B" w:rsidRPr="00C46E09"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 engineer, analyst</w:t>
            </w:r>
          </w:p>
        </w:tc>
      </w:tr>
      <w:tr w:rsidR="0077136B" w:rsidRPr="00C46E09"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3</w:t>
            </w:r>
          </w:p>
        </w:tc>
        <w:tc>
          <w:tcPr>
            <w:tcW w:w="3304" w:type="dxa"/>
          </w:tcPr>
          <w:p w:rsidR="0077136B" w:rsidRPr="00C46E09"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architect, analyst</w:t>
            </w:r>
          </w:p>
        </w:tc>
      </w:tr>
      <w:tr w:rsidR="0077136B" w:rsidRPr="00C46E09"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4</w:t>
            </w:r>
          </w:p>
        </w:tc>
        <w:tc>
          <w:tcPr>
            <w:tcW w:w="3304" w:type="dxa"/>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 designer, engineer, analyst</w:t>
            </w:r>
          </w:p>
        </w:tc>
      </w:tr>
      <w:tr w:rsidR="0077136B" w:rsidRPr="00C46E09"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5</w:t>
            </w:r>
          </w:p>
        </w:tc>
        <w:tc>
          <w:tcPr>
            <w:tcW w:w="3304" w:type="dxa"/>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architect, designer, analyst</w:t>
            </w:r>
          </w:p>
        </w:tc>
      </w:tr>
    </w:tbl>
    <w:p w:rsidR="00CD1E2D" w:rsidRDefault="002B2796" w:rsidP="00C46E09">
      <w:pPr>
        <w:spacing w:before="240" w:after="240"/>
        <w:rPr>
          <w:lang w:val="en-GB"/>
        </w:rPr>
      </w:pPr>
      <w:r>
        <w:rPr>
          <w:lang w:val="en-GB"/>
        </w:rPr>
        <w:tab/>
      </w:r>
      <w:r w:rsidR="00CD1E2D">
        <w:rPr>
          <w:lang w:val="en-GB"/>
        </w:rPr>
        <w:t xml:space="preserve">Equation </w:t>
      </w:r>
      <w:r w:rsidR="006B58BD">
        <w:rPr>
          <w:lang w:val="en-GB"/>
        </w:rPr>
        <w:fldChar w:fldCharType="begin"/>
      </w:r>
      <w:r w:rsidR="00CD1E2D">
        <w:rPr>
          <w:lang w:val="en-GB"/>
        </w:rPr>
        <w:instrText xml:space="preserve"> REF _Ref393029288 \h </w:instrText>
      </w:r>
      <w:r w:rsidR="006B58BD">
        <w:rPr>
          <w:lang w:val="en-GB"/>
        </w:rPr>
      </w:r>
      <w:r w:rsidR="006B58BD">
        <w:rPr>
          <w:lang w:val="en-GB"/>
        </w:rPr>
        <w:fldChar w:fldCharType="separate"/>
      </w:r>
      <w:r w:rsidR="005E223A" w:rsidRPr="00E935C0">
        <w:rPr>
          <w:rFonts w:eastAsiaTheme="minorEastAsia"/>
          <w:b/>
          <w:lang w:val="en-GB"/>
        </w:rPr>
        <w:t>(</w:t>
      </w:r>
      <w:r w:rsidR="005E223A">
        <w:rPr>
          <w:rFonts w:eastAsiaTheme="minorEastAsia"/>
          <w:b/>
          <w:noProof/>
          <w:lang w:val="en-GB"/>
        </w:rPr>
        <w:t>4</w:t>
      </w:r>
      <w:r w:rsidR="005E223A" w:rsidRPr="00E935C0">
        <w:rPr>
          <w:rFonts w:eastAsiaTheme="minorEastAsia"/>
          <w:b/>
          <w:lang w:val="en-GB"/>
        </w:rPr>
        <w:t>)</w:t>
      </w:r>
      <w:r w:rsidR="006B58BD">
        <w:rPr>
          <w:lang w:val="en-GB"/>
        </w:rPr>
        <w:fldChar w:fldCharType="end"/>
      </w:r>
      <w:r w:rsidR="00CD1E2D">
        <w:rPr>
          <w:lang w:val="en-GB"/>
        </w:rPr>
        <w:t xml:space="preserve"> represents the mathematical expression to consider an item X a frequent item in the database. If this situation is true, X can be extracted as a frequent item and it can be found frequent items ending in X. For that a </w:t>
      </w:r>
      <w:r w:rsidR="00CD1E2D" w:rsidRPr="00CD1E2D">
        <w:rPr>
          <w:lang w:val="en-GB"/>
        </w:rPr>
        <w:t xml:space="preserve">table as </w:t>
      </w:r>
      <w:r w:rsidR="00192BAD">
        <w:fldChar w:fldCharType="begin"/>
      </w:r>
      <w:r w:rsidR="00192BAD" w:rsidRPr="00192BAD">
        <w:rPr>
          <w:lang w:val="en-US"/>
          <w:rPrChange w:id="178" w:author="Ruben" w:date="2014-09-09T11:36:00Z">
            <w:rPr/>
          </w:rPrChange>
        </w:rPr>
        <w:instrText xml:space="preserve"> REF _Ref393032722 \h  \* MERGEFORMAT </w:instrText>
      </w:r>
      <w:r w:rsidR="00192BAD">
        <w:fldChar w:fldCharType="separate"/>
      </w:r>
      <w:r w:rsidR="005E223A" w:rsidRPr="005E223A">
        <w:rPr>
          <w:lang w:val="en-GB"/>
        </w:rPr>
        <w:t xml:space="preserve">Table </w:t>
      </w:r>
      <w:r w:rsidR="005E223A" w:rsidRPr="005E223A">
        <w:rPr>
          <w:noProof/>
          <w:lang w:val="en-GB"/>
        </w:rPr>
        <w:t>3</w:t>
      </w:r>
      <w:r w:rsidR="005E223A" w:rsidRPr="005E223A">
        <w:rPr>
          <w:noProof/>
          <w:lang w:val="en-GB"/>
        </w:rPr>
        <w:noBreakHyphen/>
        <w:t>2</w:t>
      </w:r>
      <w:r w:rsidR="00192BAD">
        <w:fldChar w:fldCharType="end"/>
      </w:r>
      <w:r w:rsidR="00CD1E2D" w:rsidRPr="00CD1E2D">
        <w:rPr>
          <w:lang w:val="en-GB"/>
        </w:rPr>
        <w:t xml:space="preserve"> has</w:t>
      </w:r>
      <w:r w:rsidR="00CD1E2D">
        <w:rPr>
          <w:lang w:val="en-GB"/>
        </w:rPr>
        <w:t xml:space="preserve"> to be considered holding all paths for each of the extracted frequent items.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77136B" w:rsidTr="00B92B8F">
        <w:tc>
          <w:tcPr>
            <w:tcW w:w="817" w:type="dxa"/>
            <w:vAlign w:val="center"/>
          </w:tcPr>
          <w:p w:rsidR="0077136B" w:rsidRDefault="0077136B" w:rsidP="00B92B8F">
            <w:pPr>
              <w:keepNext/>
              <w:spacing w:line="360" w:lineRule="auto"/>
              <w:jc w:val="center"/>
              <w:rPr>
                <w:rFonts w:eastAsiaTheme="minorEastAsia"/>
                <w:lang w:val="en-GB"/>
              </w:rPr>
            </w:pPr>
          </w:p>
        </w:tc>
        <w:tc>
          <w:tcPr>
            <w:tcW w:w="7088" w:type="dxa"/>
            <w:vAlign w:val="center"/>
          </w:tcPr>
          <w:p w:rsidR="0077136B" w:rsidRDefault="0077136B" w:rsidP="00B92B8F">
            <w:pPr>
              <w:keepNext/>
              <w:spacing w:line="360" w:lineRule="auto"/>
              <w:jc w:val="center"/>
              <w:rPr>
                <w:rFonts w:eastAsiaTheme="minorEastAsia"/>
                <w:lang w:val="en-GB"/>
              </w:rPr>
            </w:pPr>
            <m:oMathPara>
              <m:oMath>
                <m:r>
                  <w:rPr>
                    <w:rFonts w:ascii="Cambria Math" w:hAnsi="Cambria Math"/>
                    <w:lang w:val="en-GB"/>
                  </w:rPr>
                  <m:t>XϵFI:</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e>
                </m:nary>
                <m:r>
                  <w:rPr>
                    <w:rFonts w:ascii="Cambria Math" w:hAnsi="Cambria Math"/>
                    <w:lang w:val="en-GB"/>
                  </w:rPr>
                  <m:t>≥minSup</m:t>
                </m:r>
              </m:oMath>
            </m:oMathPara>
          </w:p>
        </w:tc>
        <w:tc>
          <w:tcPr>
            <w:tcW w:w="739" w:type="dxa"/>
            <w:vAlign w:val="center"/>
          </w:tcPr>
          <w:p w:rsidR="0077136B" w:rsidRPr="00E935C0" w:rsidRDefault="0077136B" w:rsidP="00B92B8F">
            <w:pPr>
              <w:pStyle w:val="Caption"/>
              <w:spacing w:line="360" w:lineRule="auto"/>
              <w:jc w:val="right"/>
              <w:rPr>
                <w:rFonts w:eastAsiaTheme="minorEastAsia"/>
                <w:b w:val="0"/>
                <w:lang w:val="en-GB"/>
              </w:rPr>
            </w:pPr>
            <w:bookmarkStart w:id="179" w:name="_Ref393029284"/>
            <w:bookmarkStart w:id="180" w:name="_Ref393029288"/>
            <w:r w:rsidRPr="00E935C0">
              <w:rPr>
                <w:rFonts w:eastAsiaTheme="minorEastAsia"/>
                <w:b w:val="0"/>
                <w:lang w:val="en-GB"/>
              </w:rPr>
              <w:t>(</w:t>
            </w:r>
            <w:r w:rsidR="006B58BD" w:rsidRPr="00E935C0">
              <w:rPr>
                <w:rFonts w:eastAsiaTheme="minorEastAsia"/>
                <w:b w:val="0"/>
                <w:lang w:val="en-GB"/>
              </w:rPr>
              <w:fldChar w:fldCharType="begin"/>
            </w:r>
            <w:r w:rsidRPr="00E935C0">
              <w:rPr>
                <w:rFonts w:eastAsiaTheme="minorEastAsia"/>
                <w:b w:val="0"/>
                <w:lang w:val="en-GB"/>
              </w:rPr>
              <w:instrText xml:space="preserve"> SEQ Equation \* ARABIC </w:instrText>
            </w:r>
            <w:r w:rsidR="006B58BD" w:rsidRPr="00E935C0">
              <w:rPr>
                <w:rFonts w:eastAsiaTheme="minorEastAsia"/>
                <w:b w:val="0"/>
                <w:lang w:val="en-GB"/>
              </w:rPr>
              <w:fldChar w:fldCharType="separate"/>
            </w:r>
            <w:r w:rsidR="00C46E09">
              <w:rPr>
                <w:rFonts w:eastAsiaTheme="minorEastAsia"/>
                <w:b w:val="0"/>
                <w:noProof/>
                <w:lang w:val="en-GB"/>
              </w:rPr>
              <w:t>4</w:t>
            </w:r>
            <w:r w:rsidR="006B58BD" w:rsidRPr="00E935C0">
              <w:rPr>
                <w:rFonts w:eastAsiaTheme="minorEastAsia"/>
                <w:b w:val="0"/>
                <w:lang w:val="en-GB"/>
              </w:rPr>
              <w:fldChar w:fldCharType="end"/>
            </w:r>
            <w:bookmarkEnd w:id="179"/>
            <w:r w:rsidRPr="00E935C0">
              <w:rPr>
                <w:rFonts w:eastAsiaTheme="minorEastAsia"/>
                <w:b w:val="0"/>
                <w:lang w:val="en-GB"/>
              </w:rPr>
              <w:t>)</w:t>
            </w:r>
            <w:bookmarkEnd w:id="180"/>
          </w:p>
        </w:tc>
      </w:tr>
    </w:tbl>
    <w:p w:rsidR="000E6B2D" w:rsidRDefault="002B2796" w:rsidP="00C46E09">
      <w:pPr>
        <w:spacing w:before="240"/>
        <w:rPr>
          <w:rFonts w:eastAsiaTheme="minorEastAsia"/>
          <w:lang w:val="en-GB"/>
        </w:rPr>
      </w:pPr>
      <w:r>
        <w:rPr>
          <w:lang w:val="en-GB"/>
        </w:rPr>
        <w:tab/>
      </w:r>
      <w:r w:rsidR="000E6B2D">
        <w:rPr>
          <w:lang w:val="en-GB"/>
        </w:rPr>
        <w:t xml:space="preserve">In previous the </w:t>
      </w:r>
      <w:r w:rsidR="008B4E68">
        <w:rPr>
          <w:lang w:val="en-GB"/>
        </w:rPr>
        <w:t xml:space="preserve">example, considering the item </w:t>
      </w:r>
      <w:r w:rsidR="008B4E68" w:rsidRPr="000E6B2D">
        <w:rPr>
          <w:i/>
          <w:lang w:val="en-GB"/>
        </w:rPr>
        <w:t>professor</w:t>
      </w:r>
      <w:r w:rsidR="008B4E68">
        <w:rPr>
          <w:lang w:val="en-GB"/>
        </w:rPr>
        <w:t xml:space="preserve">, one can easily </w:t>
      </w:r>
      <w:proofErr w:type="spellStart"/>
      <w:r w:rsidR="008B4E68">
        <w:rPr>
          <w:lang w:val="en-GB"/>
        </w:rPr>
        <w:t>sees</w:t>
      </w:r>
      <w:proofErr w:type="spellEnd"/>
      <w:r w:rsidR="000E6B2D">
        <w:rPr>
          <w:lang w:val="en-GB"/>
        </w:rPr>
        <w:t xml:space="preserve"> the 3 paths for it. They are </w:t>
      </w:r>
      <w:r w:rsidR="000E6B2D" w:rsidRPr="00C46E09">
        <w:rPr>
          <w:i/>
          <w:lang w:val="en-GB"/>
        </w:rPr>
        <w:t>{architect</w:t>
      </w:r>
      <w:proofErr w:type="gramStart"/>
      <w:r w:rsidR="000E6B2D" w:rsidRPr="00C46E09">
        <w:rPr>
          <w:i/>
          <w:lang w:val="en-GB"/>
        </w:rPr>
        <w:t>:8</w:t>
      </w:r>
      <w:proofErr w:type="gramEnd"/>
      <w:r w:rsidR="000E6B2D" w:rsidRPr="00C46E09">
        <w:rPr>
          <w:i/>
          <w:lang w:val="en-GB"/>
        </w:rPr>
        <w:t>, engineer:1, analyst:1}</w:t>
      </w:r>
      <w:r w:rsidR="000E6B2D">
        <w:rPr>
          <w:lang w:val="en-GB"/>
        </w:rPr>
        <w:t xml:space="preserve">. </w:t>
      </w:r>
      <w:r w:rsidR="000E6B2D" w:rsidRPr="00C46E09">
        <w:rPr>
          <w:i/>
          <w:lang w:val="en-GB"/>
        </w:rPr>
        <w:t>{architect:8, analyst:1}</w:t>
      </w:r>
      <w:r w:rsidR="000E6B2D">
        <w:rPr>
          <w:lang w:val="en-GB"/>
        </w:rPr>
        <w:t xml:space="preserve"> and </w:t>
      </w:r>
      <w:r w:rsidR="000E6B2D" w:rsidRPr="00C46E09">
        <w:rPr>
          <w:i/>
          <w:lang w:val="en-GB"/>
        </w:rPr>
        <w:t>{designer:2, engineer:2}</w:t>
      </w:r>
      <w:r w:rsidR="00042DFF">
        <w:rPr>
          <w:lang w:val="en-GB"/>
        </w:rPr>
        <w:t xml:space="preserve">, these all lead to an ending node </w:t>
      </w:r>
      <w:r w:rsidR="00042DFF" w:rsidRPr="00042DFF">
        <w:rPr>
          <w:i/>
          <w:lang w:val="en-GB"/>
        </w:rPr>
        <w:t>professor</w:t>
      </w:r>
      <w:r w:rsidR="000E6B2D">
        <w:rPr>
          <w:lang w:val="en-GB"/>
        </w:rPr>
        <w:t xml:space="preserve">. In case of the third path, the set </w:t>
      </w:r>
      <w:r w:rsidR="000E6B2D" w:rsidRPr="00C46E09">
        <w:rPr>
          <w:i/>
          <w:lang w:val="en-GB"/>
        </w:rPr>
        <w:t>{designer, engineer}</w:t>
      </w:r>
      <w:r w:rsidR="000E6B2D">
        <w:rPr>
          <w:lang w:val="en-GB"/>
        </w:rPr>
        <w:t xml:space="preserve"> appears twice in database</w:t>
      </w:r>
      <w:r w:rsidR="008B4E68">
        <w:rPr>
          <w:lang w:val="en-GB"/>
        </w:rPr>
        <w:t xml:space="preserve">, however with </w:t>
      </w:r>
      <w:r w:rsidR="008B4E68" w:rsidRPr="008B4E68">
        <w:rPr>
          <w:i/>
          <w:lang w:val="en-GB"/>
        </w:rPr>
        <w:t>professor</w:t>
      </w:r>
      <w:r w:rsidR="008B4E68">
        <w:rPr>
          <w:lang w:val="en-GB"/>
        </w:rPr>
        <w:t xml:space="preserve">, they only appear once. Similarly, architect in the other two paths is shared among them with a support </w:t>
      </w:r>
      <w:proofErr w:type="gramStart"/>
      <w:r w:rsidR="008B4E68">
        <w:rPr>
          <w:lang w:val="en-GB"/>
        </w:rPr>
        <w:t xml:space="preserve">of </w:t>
      </w:r>
      <w:proofErr w:type="gramEnd"/>
      <m:oMath>
        <m:r>
          <w:rPr>
            <w:rFonts w:ascii="Cambria Math" w:hAnsi="Cambria Math"/>
            <w:lang w:val="en-GB"/>
          </w:rPr>
          <m:t>σ</m:t>
        </m:r>
        <m:d>
          <m:dPr>
            <m:ctrlPr>
              <w:rPr>
                <w:rFonts w:ascii="Cambria Math" w:hAnsi="Cambria Math"/>
                <w:i/>
                <w:lang w:val="en-GB"/>
              </w:rPr>
            </m:ctrlPr>
          </m:dPr>
          <m:e>
            <m:r>
              <w:rPr>
                <w:rFonts w:ascii="Cambria Math" w:hAnsi="Cambria Math"/>
                <w:lang w:val="en-GB"/>
              </w:rPr>
              <m:t>architect</m:t>
            </m:r>
          </m:e>
        </m:d>
        <m:r>
          <w:rPr>
            <w:rFonts w:ascii="Cambria Math" w:hAnsi="Cambria Math"/>
            <w:lang w:val="en-GB"/>
          </w:rPr>
          <m:t>=8</m:t>
        </m:r>
      </m:oMath>
      <w:r w:rsidR="008B4E68">
        <w:rPr>
          <w:rFonts w:eastAsiaTheme="minorEastAsia"/>
          <w:lang w:val="en-GB"/>
        </w:rPr>
        <w:t xml:space="preserve">, appearing only twice together with </w:t>
      </w:r>
      <w:r w:rsidR="008B4E68" w:rsidRPr="008B4E68">
        <w:rPr>
          <w:rFonts w:eastAsiaTheme="minorEastAsia"/>
          <w:i/>
          <w:lang w:val="en-GB"/>
        </w:rPr>
        <w:t>professor</w:t>
      </w:r>
      <w:r w:rsidR="008B4E68">
        <w:rPr>
          <w:rFonts w:eastAsiaTheme="minorEastAsia"/>
          <w:lang w:val="en-GB"/>
        </w:rPr>
        <w:t xml:space="preserve">. Therefore, to evaluate the set that appears together with </w:t>
      </w:r>
      <w:r w:rsidR="008B4E68" w:rsidRPr="008B4E68">
        <w:rPr>
          <w:rFonts w:eastAsiaTheme="minorEastAsia"/>
          <w:i/>
          <w:lang w:val="en-GB"/>
        </w:rPr>
        <w:t>professor</w:t>
      </w:r>
      <w:r w:rsidR="008B4E68">
        <w:rPr>
          <w:rFonts w:eastAsiaTheme="minorEastAsia"/>
          <w:lang w:val="en-GB"/>
        </w:rPr>
        <w:t>, the nodes from the corresponding prefix path sub tree have to be updated as follows:</w:t>
      </w:r>
    </w:p>
    <w:p w:rsidR="008B4E68" w:rsidRPr="00CF7690" w:rsidRDefault="002B2796" w:rsidP="00CD1E2D">
      <w:pPr>
        <w:rPr>
          <w:lang w:val="en-GB"/>
        </w:rPr>
      </w:pPr>
      <w:r>
        <w:rPr>
          <w:lang w:val="en-GB"/>
        </w:rPr>
        <w:tab/>
      </w:r>
      <w:r w:rsidR="00042DFF" w:rsidRPr="00C46E09">
        <w:rPr>
          <w:i/>
          <w:lang w:val="en-GB"/>
        </w:rPr>
        <w:t>S</w:t>
      </w:r>
      <w:r w:rsidR="00042DFF" w:rsidRPr="00C46E09">
        <w:rPr>
          <w:i/>
          <w:vertAlign w:val="subscript"/>
          <w:lang w:val="en-GB"/>
        </w:rPr>
        <w:t>1</w:t>
      </w:r>
      <w:r w:rsidR="00042DFF" w:rsidRPr="00C46E09">
        <w:rPr>
          <w:i/>
          <w:lang w:val="en-GB"/>
        </w:rPr>
        <w:t>={architect:1, engineer:1, analyst:1}</w:t>
      </w:r>
      <w:r w:rsidR="00042DFF">
        <w:rPr>
          <w:lang w:val="en-GB"/>
        </w:rPr>
        <w:t xml:space="preserve">, </w:t>
      </w:r>
      <w:r w:rsidR="00042DFF" w:rsidRPr="00C46E09">
        <w:rPr>
          <w:i/>
          <w:lang w:val="en-GB"/>
        </w:rPr>
        <w:t>S</w:t>
      </w:r>
      <w:r w:rsidR="00042DFF" w:rsidRPr="00C46E09">
        <w:rPr>
          <w:i/>
          <w:vertAlign w:val="subscript"/>
          <w:lang w:val="en-GB"/>
        </w:rPr>
        <w:t>2</w:t>
      </w:r>
      <w:r w:rsidR="00042DFF" w:rsidRPr="00C46E09">
        <w:rPr>
          <w:i/>
          <w:lang w:val="en-GB"/>
        </w:rPr>
        <w:t>={architect:1, analyst:1}</w:t>
      </w:r>
      <w:r w:rsidR="00042DFF">
        <w:rPr>
          <w:lang w:val="en-GB"/>
        </w:rPr>
        <w:t xml:space="preserve"> and </w:t>
      </w:r>
      <w:r w:rsidR="00042DFF" w:rsidRPr="00C46E09">
        <w:rPr>
          <w:i/>
          <w:lang w:val="en-GB"/>
        </w:rPr>
        <w:t>S3={designer</w:t>
      </w:r>
      <w:r w:rsidR="00CF7690" w:rsidRPr="00C46E09">
        <w:rPr>
          <w:i/>
          <w:lang w:val="en-GB"/>
        </w:rPr>
        <w:t>:1</w:t>
      </w:r>
      <w:r w:rsidR="00042DFF" w:rsidRPr="00C46E09">
        <w:rPr>
          <w:i/>
          <w:lang w:val="en-GB"/>
        </w:rPr>
        <w:t>, engineer</w:t>
      </w:r>
      <w:r w:rsidR="00CF7690" w:rsidRPr="00C46E09">
        <w:rPr>
          <w:i/>
          <w:lang w:val="en-GB"/>
        </w:rPr>
        <w:t>:1</w:t>
      </w:r>
      <w:r w:rsidR="00042DFF" w:rsidRPr="00C46E09">
        <w:rPr>
          <w:i/>
          <w:lang w:val="en-GB"/>
        </w:rPr>
        <w:t>}</w:t>
      </w:r>
      <w:r w:rsidR="00CF7690">
        <w:rPr>
          <w:lang w:val="en-GB"/>
        </w:rPr>
        <w:t xml:space="preserve">. Furthermore, as </w:t>
      </w:r>
      <w:r w:rsidR="00CF7690">
        <w:rPr>
          <w:i/>
          <w:lang w:val="en-GB"/>
        </w:rPr>
        <w:t>designer</w:t>
      </w:r>
      <w:r w:rsidR="00CF7690">
        <w:rPr>
          <w:lang w:val="en-GB"/>
        </w:rPr>
        <w:t xml:space="preserve"> has</w:t>
      </w:r>
      <m:oMath>
        <m:r>
          <w:rPr>
            <w:rFonts w:ascii="Cambria Math" w:hAnsi="Cambria Math"/>
            <w:lang w:val="en-GB"/>
          </w:rPr>
          <m:t xml:space="preserve"> σ</m:t>
        </m:r>
        <m:d>
          <m:dPr>
            <m:ctrlPr>
              <w:rPr>
                <w:rFonts w:ascii="Cambria Math" w:hAnsi="Cambria Math"/>
                <w:i/>
                <w:lang w:val="en-GB"/>
              </w:rPr>
            </m:ctrlPr>
          </m:dPr>
          <m:e>
            <m:r>
              <w:rPr>
                <w:rFonts w:ascii="Cambria Math" w:hAnsi="Cambria Math"/>
                <w:lang w:val="en-GB"/>
              </w:rPr>
              <m:t>designer</m:t>
            </m:r>
          </m:e>
        </m:d>
        <m:r>
          <w:rPr>
            <w:rFonts w:ascii="Cambria Math" w:hAnsi="Cambria Math"/>
            <w:lang w:val="en-GB"/>
          </w:rPr>
          <m:t>=1</m:t>
        </m:r>
      </m:oMath>
      <w:r w:rsidR="00CF7690">
        <w:rPr>
          <w:rFonts w:eastAsiaTheme="minorEastAsia"/>
          <w:lang w:val="en-GB"/>
        </w:rPr>
        <w:t xml:space="preserve">, it's not considered FI with </w:t>
      </w:r>
      <w:r w:rsidR="00CF7690" w:rsidRPr="00CF7690">
        <w:rPr>
          <w:rFonts w:eastAsiaTheme="minorEastAsia"/>
          <w:i/>
          <w:lang w:val="en-GB"/>
        </w:rPr>
        <w:t>professor</w:t>
      </w:r>
      <w:r w:rsidR="00CF7690">
        <w:rPr>
          <w:rFonts w:eastAsiaTheme="minorEastAsia"/>
          <w:lang w:val="en-GB"/>
        </w:rPr>
        <w:t xml:space="preserve">. Thus </w:t>
      </w:r>
      <w:r w:rsidR="00CF7690" w:rsidRPr="00C46E09">
        <w:rPr>
          <w:i/>
          <w:lang w:val="en-GB"/>
        </w:rPr>
        <w:t>S</w:t>
      </w:r>
      <w:r w:rsidR="00CF7690" w:rsidRPr="00C46E09">
        <w:rPr>
          <w:i/>
          <w:vertAlign w:val="subscript"/>
          <w:lang w:val="en-GB"/>
        </w:rPr>
        <w:t>3</w:t>
      </w:r>
      <w:proofErr w:type="gramStart"/>
      <w:r w:rsidR="00CF7690" w:rsidRPr="00C46E09">
        <w:rPr>
          <w:i/>
          <w:lang w:val="en-GB"/>
        </w:rPr>
        <w:t>={</w:t>
      </w:r>
      <w:proofErr w:type="gramEnd"/>
      <w:r w:rsidR="00CF7690" w:rsidRPr="00C46E09">
        <w:rPr>
          <w:i/>
          <w:lang w:val="en-GB"/>
        </w:rPr>
        <w:t>engineer:1}</w:t>
      </w:r>
      <w:r w:rsidR="008E7ACE">
        <w:rPr>
          <w:lang w:val="en-GB"/>
        </w:rPr>
        <w:t>.</w:t>
      </w:r>
    </w:p>
    <w:p w:rsidR="00485C89" w:rsidRPr="00042DFF" w:rsidRDefault="00485C89" w:rsidP="00485C89">
      <w:pPr>
        <w:jc w:val="left"/>
        <w:rPr>
          <w:lang w:val="en-GB"/>
        </w:rPr>
      </w:pPr>
    </w:p>
    <w:p w:rsidR="00485C89" w:rsidRDefault="000179A0" w:rsidP="00485C89">
      <w:pPr>
        <w:jc w:val="center"/>
        <w:rPr>
          <w:lang w:val="en-GB"/>
        </w:rPr>
      </w:pPr>
      <w:r>
        <w:rPr>
          <w:noProof/>
          <w:lang w:eastAsia="pt-PT"/>
        </w:rPr>
        <w:lastRenderedPageBreak/>
        <mc:AlternateContent>
          <mc:Choice Requires="wps">
            <w:drawing>
              <wp:anchor distT="0" distB="0" distL="114300" distR="114300" simplePos="0" relativeHeight="251677696" behindDoc="0" locked="0" layoutInCell="1" allowOverlap="1">
                <wp:simplePos x="0" y="0"/>
                <wp:positionH relativeFrom="column">
                  <wp:posOffset>604520</wp:posOffset>
                </wp:positionH>
                <wp:positionV relativeFrom="paragraph">
                  <wp:posOffset>1393825</wp:posOffset>
                </wp:positionV>
                <wp:extent cx="4121150" cy="298450"/>
                <wp:effectExtent l="4445" t="3175" r="0" b="3175"/>
                <wp:wrapNone/>
                <wp:docPr id="1106" name="Text Box 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324139" w:rsidRDefault="00192BAD" w:rsidP="00485C89">
                            <w:pPr>
                              <w:pStyle w:val="Caption"/>
                              <w:rPr>
                                <w:sz w:val="20"/>
                                <w:szCs w:val="20"/>
                                <w:lang w:val="en-GB"/>
                              </w:rPr>
                            </w:pPr>
                            <w:bookmarkStart w:id="181" w:name="_Ref394268252"/>
                            <w:bookmarkStart w:id="182" w:name="_Ref394268247"/>
                            <w:bookmarkStart w:id="183" w:name="_Toc395638193"/>
                            <w:bookmarkStart w:id="184" w:name="_Toc395638367"/>
                            <w:bookmarkStart w:id="185" w:name="_Toc397995117"/>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181"/>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182"/>
                            <w:bookmarkEnd w:id="183"/>
                            <w:bookmarkEnd w:id="184"/>
                            <w:bookmarkEnd w:id="185"/>
                            <w:r w:rsidRPr="00324139">
                              <w:rPr>
                                <w:sz w:val="20"/>
                                <w:szCs w:val="20"/>
                                <w:lang w:val="en-GB"/>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40" o:spid="_x0000_s1208" type="#_x0000_t202" style="position:absolute;left:0;text-align:left;margin-left:47.6pt;margin-top:109.75pt;width:324.5pt;height:2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" stroked="f">
                <v:textbox style="mso-fit-shape-to-text:t" inset="0,0,0,0">
                  <w:txbxContent>
                    <w:p w:rsidR="00192BAD" w:rsidRPr="00324139" w:rsidRDefault="00192BAD" w:rsidP="00485C89">
                      <w:pPr>
                        <w:pStyle w:val="Caption"/>
                        <w:rPr>
                          <w:sz w:val="20"/>
                          <w:szCs w:val="20"/>
                          <w:lang w:val="en-GB"/>
                        </w:rPr>
                      </w:pPr>
                      <w:bookmarkStart w:id="186" w:name="_Ref394268252"/>
                      <w:bookmarkStart w:id="187" w:name="_Ref394268247"/>
                      <w:bookmarkStart w:id="188" w:name="_Toc395638193"/>
                      <w:bookmarkStart w:id="189" w:name="_Toc395638367"/>
                      <w:bookmarkStart w:id="190" w:name="_Toc397995117"/>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186"/>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187"/>
                      <w:bookmarkEnd w:id="188"/>
                      <w:bookmarkEnd w:id="189"/>
                      <w:bookmarkEnd w:id="190"/>
                      <w:r w:rsidRPr="00324139">
                        <w:rPr>
                          <w:sz w:val="20"/>
                          <w:szCs w:val="20"/>
                          <w:lang w:val="en-GB"/>
                        </w:rPr>
                        <w:t xml:space="preserve"> </w:t>
                      </w:r>
                    </w:p>
                  </w:txbxContent>
                </v:textbox>
              </v:shape>
            </w:pict>
          </mc:Fallback>
        </mc:AlternateContent>
      </w:r>
      <w:r>
        <w:rPr>
          <w:noProof/>
          <w:lang w:eastAsia="pt-PT"/>
        </w:rPr>
        <mc:AlternateContent>
          <mc:Choice Requires="wpg">
            <w:drawing>
              <wp:inline distT="0" distB="0" distL="0" distR="0">
                <wp:extent cx="1811655" cy="1330960"/>
                <wp:effectExtent l="9525" t="9525" r="26670" b="31115"/>
                <wp:docPr id="1092" name="Group 8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1655" cy="1330960"/>
                          <a:chOff x="2980" y="7091"/>
                          <a:chExt cx="2853" cy="2096"/>
                        </a:xfrm>
                      </wpg:grpSpPr>
                      <wps:wsp>
                        <wps:cNvPr id="1093" name="Oval 827"/>
                        <wps:cNvSpPr>
                          <a:spLocks noChangeArrowheads="1"/>
                        </wps:cNvSpPr>
                        <wps:spPr bwMode="auto">
                          <a:xfrm>
                            <a:off x="2980" y="7601"/>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485C89">
                              <w:pPr>
                                <w:spacing w:line="240" w:lineRule="auto"/>
                                <w:jc w:val="center"/>
                                <w:rPr>
                                  <w:b/>
                                  <w:sz w:val="10"/>
                                  <w:szCs w:val="14"/>
                                </w:rPr>
                              </w:pPr>
                              <w:r>
                                <w:rPr>
                                  <w:b/>
                                  <w:sz w:val="12"/>
                                  <w:szCs w:val="14"/>
                                </w:rPr>
                                <w:t>architect:2</w:t>
                              </w:r>
                            </w:p>
                            <w:p w:rsidR="00192BAD" w:rsidRPr="00BD2D9B" w:rsidRDefault="00192BAD" w:rsidP="00485C89"/>
                          </w:txbxContent>
                        </wps:txbx>
                        <wps:bodyPr rot="0" vert="horz" wrap="square" lIns="0" tIns="45720" rIns="0" bIns="45720" anchor="ctr" anchorCtr="0" upright="1">
                          <a:noAutofit/>
                        </wps:bodyPr>
                      </wps:wsp>
                      <wps:wsp>
                        <wps:cNvPr id="1094" name="Oval 828"/>
                        <wps:cNvSpPr>
                          <a:spLocks noChangeArrowheads="1"/>
                        </wps:cNvSpPr>
                        <wps:spPr bwMode="auto">
                          <a:xfrm>
                            <a:off x="4189" y="7091"/>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485C89">
                              <w:pPr>
                                <w:spacing w:line="240" w:lineRule="auto"/>
                                <w:jc w:val="center"/>
                                <w:rPr>
                                  <w:b/>
                                  <w:sz w:val="10"/>
                                  <w:szCs w:val="14"/>
                                </w:rPr>
                              </w:pPr>
                              <w:r>
                                <w:rPr>
                                  <w:b/>
                                  <w:sz w:val="12"/>
                                  <w:szCs w:val="14"/>
                                </w:rPr>
                                <w:t>null</w:t>
                              </w:r>
                            </w:p>
                            <w:p w:rsidR="00192BAD" w:rsidRPr="00BD2D9B" w:rsidRDefault="00192BAD" w:rsidP="00485C89"/>
                          </w:txbxContent>
                        </wps:txbx>
                        <wps:bodyPr rot="0" vert="horz" wrap="square" lIns="0" tIns="45720" rIns="0" bIns="45720" anchor="ctr" anchorCtr="0" upright="1">
                          <a:noAutofit/>
                        </wps:bodyPr>
                      </wps:wsp>
                      <wps:wsp>
                        <wps:cNvPr id="1095" name="AutoShape 829"/>
                        <wps:cNvCnPr>
                          <a:cxnSpLocks noChangeShapeType="1"/>
                        </wps:cNvCnPr>
                        <wps:spPr bwMode="auto">
                          <a:xfrm flipV="1">
                            <a:off x="3482" y="7345"/>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096" name="Oval 830"/>
                        <wps:cNvSpPr>
                          <a:spLocks noChangeArrowheads="1"/>
                        </wps:cNvSpPr>
                        <wps:spPr bwMode="auto">
                          <a:xfrm>
                            <a:off x="4981" y="8204"/>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485C89">
                              <w:pPr>
                                <w:spacing w:line="240" w:lineRule="auto"/>
                                <w:jc w:val="center"/>
                                <w:rPr>
                                  <w:b/>
                                  <w:sz w:val="10"/>
                                  <w:szCs w:val="14"/>
                                </w:rPr>
                              </w:pPr>
                              <w:r>
                                <w:rPr>
                                  <w:b/>
                                  <w:sz w:val="12"/>
                                  <w:szCs w:val="14"/>
                                </w:rPr>
                                <w:t>engineer:1</w:t>
                              </w:r>
                            </w:p>
                            <w:p w:rsidR="00192BAD" w:rsidRPr="00BD2D9B" w:rsidRDefault="00192BAD" w:rsidP="00485C89"/>
                          </w:txbxContent>
                        </wps:txbx>
                        <wps:bodyPr rot="0" vert="horz" wrap="square" lIns="0" tIns="45720" rIns="0" bIns="45720" anchor="ctr" anchorCtr="0" upright="1">
                          <a:noAutofit/>
                        </wps:bodyPr>
                      </wps:wsp>
                      <wps:wsp>
                        <wps:cNvPr id="1097" name="Oval 831"/>
                        <wps:cNvSpPr>
                          <a:spLocks noChangeArrowheads="1"/>
                        </wps:cNvSpPr>
                        <wps:spPr bwMode="auto">
                          <a:xfrm>
                            <a:off x="2980" y="8254"/>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485C89">
                              <w:pPr>
                                <w:spacing w:line="240" w:lineRule="auto"/>
                                <w:jc w:val="center"/>
                                <w:rPr>
                                  <w:b/>
                                  <w:sz w:val="10"/>
                                  <w:szCs w:val="14"/>
                                </w:rPr>
                              </w:pPr>
                              <w:r>
                                <w:rPr>
                                  <w:b/>
                                  <w:sz w:val="12"/>
                                  <w:szCs w:val="14"/>
                                </w:rPr>
                                <w:t>engineer:1</w:t>
                              </w:r>
                            </w:p>
                            <w:p w:rsidR="00192BAD" w:rsidRPr="00BD2D9B" w:rsidRDefault="00192BAD" w:rsidP="00485C89"/>
                          </w:txbxContent>
                        </wps:txbx>
                        <wps:bodyPr rot="0" vert="horz" wrap="square" lIns="0" tIns="45720" rIns="0" bIns="45720" anchor="ctr" anchorCtr="0" upright="1">
                          <a:noAutofit/>
                        </wps:bodyPr>
                      </wps:wsp>
                      <wps:wsp>
                        <wps:cNvPr id="1098" name="Oval 832"/>
                        <wps:cNvSpPr>
                          <a:spLocks noChangeArrowheads="1"/>
                        </wps:cNvSpPr>
                        <wps:spPr bwMode="auto">
                          <a:xfrm>
                            <a:off x="2980" y="8824"/>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485C89">
                              <w:pPr>
                                <w:spacing w:line="240" w:lineRule="auto"/>
                                <w:jc w:val="center"/>
                                <w:rPr>
                                  <w:b/>
                                  <w:sz w:val="10"/>
                                  <w:szCs w:val="14"/>
                                </w:rPr>
                              </w:pPr>
                              <w:r>
                                <w:rPr>
                                  <w:b/>
                                  <w:sz w:val="12"/>
                                  <w:szCs w:val="14"/>
                                </w:rPr>
                                <w:t>analyst:1</w:t>
                              </w:r>
                            </w:p>
                            <w:p w:rsidR="00192BAD" w:rsidRPr="00BD2D9B" w:rsidRDefault="00192BAD" w:rsidP="00485C89"/>
                          </w:txbxContent>
                        </wps:txbx>
                        <wps:bodyPr rot="0" vert="horz" wrap="square" lIns="0" tIns="45720" rIns="0" bIns="45720" anchor="ctr" anchorCtr="0" upright="1">
                          <a:noAutofit/>
                        </wps:bodyPr>
                      </wps:wsp>
                      <wps:wsp>
                        <wps:cNvPr id="1099" name="Oval 833"/>
                        <wps:cNvSpPr>
                          <a:spLocks noChangeArrowheads="1"/>
                        </wps:cNvSpPr>
                        <wps:spPr bwMode="auto">
                          <a:xfrm>
                            <a:off x="3958" y="8076"/>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192BAD" w:rsidRPr="00BD2D9B" w:rsidRDefault="00192BAD" w:rsidP="00485C89">
                              <w:pPr>
                                <w:spacing w:line="240" w:lineRule="auto"/>
                                <w:jc w:val="center"/>
                                <w:rPr>
                                  <w:b/>
                                  <w:sz w:val="10"/>
                                  <w:szCs w:val="14"/>
                                </w:rPr>
                              </w:pPr>
                              <w:r>
                                <w:rPr>
                                  <w:b/>
                                  <w:sz w:val="12"/>
                                  <w:szCs w:val="14"/>
                                </w:rPr>
                                <w:t>analyst:1</w:t>
                              </w:r>
                            </w:p>
                            <w:p w:rsidR="00192BAD" w:rsidRPr="00BD2D9B" w:rsidRDefault="00192BAD" w:rsidP="00485C89"/>
                          </w:txbxContent>
                        </wps:txbx>
                        <wps:bodyPr rot="0" vert="horz" wrap="square" lIns="0" tIns="45720" rIns="0" bIns="45720" anchor="ctr" anchorCtr="0" upright="1">
                          <a:noAutofit/>
                        </wps:bodyPr>
                      </wps:wsp>
                      <wps:wsp>
                        <wps:cNvPr id="1100" name="AutoShape 834"/>
                        <wps:cNvCnPr>
                          <a:cxnSpLocks noChangeShapeType="1"/>
                        </wps:cNvCnPr>
                        <wps:spPr bwMode="auto">
                          <a:xfrm flipV="1">
                            <a:off x="3844" y="8411"/>
                            <a:ext cx="277" cy="582"/>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101" name="Freeform 835"/>
                        <wps:cNvSpPr>
                          <a:spLocks/>
                        </wps:cNvSpPr>
                        <wps:spPr bwMode="auto">
                          <a:xfrm>
                            <a:off x="3829" y="8375"/>
                            <a:ext cx="1149" cy="266"/>
                          </a:xfrm>
                          <a:custGeom>
                            <a:avLst/>
                            <a:gdLst>
                              <a:gd name="T0" fmla="*/ 0 w 1149"/>
                              <a:gd name="T1" fmla="*/ 64 h 266"/>
                              <a:gd name="T2" fmla="*/ 578 w 1149"/>
                              <a:gd name="T3" fmla="*/ 255 h 266"/>
                              <a:gd name="T4" fmla="*/ 1149 w 1149"/>
                              <a:gd name="T5" fmla="*/ 0 h 266"/>
                            </a:gdLst>
                            <a:ahLst/>
                            <a:cxnLst>
                              <a:cxn ang="0">
                                <a:pos x="T0" y="T1"/>
                              </a:cxn>
                              <a:cxn ang="0">
                                <a:pos x="T2" y="T3"/>
                              </a:cxn>
                              <a:cxn ang="0">
                                <a:pos x="T4" y="T5"/>
                              </a:cxn>
                            </a:cxnLst>
                            <a:rect l="0" t="0" r="r" b="b"/>
                            <a:pathLst>
                              <a:path w="1149" h="266">
                                <a:moveTo>
                                  <a:pt x="0" y="64"/>
                                </a:moveTo>
                                <a:cubicBezTo>
                                  <a:pt x="193" y="165"/>
                                  <a:pt x="386" y="266"/>
                                  <a:pt x="578" y="255"/>
                                </a:cubicBezTo>
                                <a:cubicBezTo>
                                  <a:pt x="770" y="244"/>
                                  <a:pt x="1045" y="32"/>
                                  <a:pt x="1149" y="0"/>
                                </a:cubicBezTo>
                              </a:path>
                            </a:pathLst>
                          </a:custGeom>
                          <a:noFill/>
                          <a:ln w="3175">
                            <a:solidFill>
                              <a:srgbClr val="000000"/>
                            </a:solidFill>
                            <a:prstDash val="dash"/>
                            <a:round/>
                            <a:headEnd/>
                            <a:tailEnd type="triangle" w="sm"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2" name="AutoShape 836"/>
                        <wps:cNvCnPr>
                          <a:cxnSpLocks noChangeShapeType="1"/>
                        </wps:cNvCnPr>
                        <wps:spPr bwMode="auto">
                          <a:xfrm flipV="1">
                            <a:off x="3412" y="7964"/>
                            <a:ext cx="1" cy="29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103" name="AutoShape 837"/>
                        <wps:cNvCnPr>
                          <a:cxnSpLocks noChangeShapeType="1"/>
                        </wps:cNvCnPr>
                        <wps:spPr bwMode="auto">
                          <a:xfrm flipV="1">
                            <a:off x="3411" y="8617"/>
                            <a:ext cx="1"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104" name="AutoShape 838"/>
                        <wps:cNvCnPr>
                          <a:cxnSpLocks noChangeShapeType="1"/>
                        </wps:cNvCnPr>
                        <wps:spPr bwMode="auto">
                          <a:xfrm flipH="1" flipV="1">
                            <a:off x="3803" y="7860"/>
                            <a:ext cx="55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105" name="AutoShape 839"/>
                        <wps:cNvCnPr>
                          <a:cxnSpLocks noChangeShapeType="1"/>
                        </wps:cNvCnPr>
                        <wps:spPr bwMode="auto">
                          <a:xfrm flipH="1" flipV="1">
                            <a:off x="4913" y="7394"/>
                            <a:ext cx="474" cy="81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g:wgp>
                  </a:graphicData>
                </a:graphic>
              </wp:inline>
            </w:drawing>
          </mc:Choice>
          <mc:Fallback>
            <w:pict>
              <v:group id="Group 826" o:spid="_x0000_s1209" style="width:142.65pt;height:104.8pt;mso-position-horizontal-relative:char;mso-position-vertical-relative:line" coordorigin="2980,7091" coordsize="2853,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">
                <v:oval id="Oval 827" o:spid="_x0000_s1210" style="position:absolute;left:2980;top:7601;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rL8IA&#10;AADdAAAADwAAAGRycy9kb3ducmV2LnhtbERPTWsCMRC9C/6HMII3zapQdGsUEQu9FVe39Dhsprvb&#10;biYhibr++6YgeJvH+5z1tjeduJIPrWUFs2kGgriyuuVawfn0NlmCCBFZY2eZFNwpwHYzHKwx1/bG&#10;R7oWsRYphEOOCpoYXS5lqBoyGKbWESfu23qDMUFfS+3xlsJNJ+dZ9iINtpwaGnS0b6j6LS5Gwf5Y&#10;XMrT6uPrXn4u3Y93BzTlWanxqN+9gojUx6f44X7XaX62WsD/N+kE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svwgAAAN0AAAAPAAAAAAAAAAAAAAAAAJgCAABkcnMvZG93&#10;bnJldi54bWxQSwUGAAAAAAQABAD1AAAAhwMAAAAA&#10;">
                  <v:shadow on="t" opacity=".5"/>
                  <v:textbox inset="0,,0">
                    <w:txbxContent>
                      <w:p w:rsidR="00192BAD" w:rsidRPr="00BD2D9B" w:rsidRDefault="00192BAD" w:rsidP="00485C89">
                        <w:pPr>
                          <w:spacing w:line="240" w:lineRule="auto"/>
                          <w:jc w:val="center"/>
                          <w:rPr>
                            <w:b/>
                            <w:sz w:val="10"/>
                            <w:szCs w:val="14"/>
                          </w:rPr>
                        </w:pPr>
                        <w:r>
                          <w:rPr>
                            <w:b/>
                            <w:sz w:val="12"/>
                            <w:szCs w:val="14"/>
                          </w:rPr>
                          <w:t>architect:2</w:t>
                        </w:r>
                      </w:p>
                      <w:p w:rsidR="00192BAD" w:rsidRPr="00BD2D9B" w:rsidRDefault="00192BAD" w:rsidP="00485C89"/>
                    </w:txbxContent>
                  </v:textbox>
                </v:oval>
                <v:oval id="Oval 828" o:spid="_x0000_s1211" style="position:absolute;left:4189;top:7091;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zW8IA&#10;AADdAAAADwAAAGRycy9kb3ducmV2LnhtbERPTWsCMRC9C/6HMII3zSpSdGsUEQu9FVe39Dhsprvb&#10;biYhibr++6YgeJvH+5z1tjeduJIPrWUFs2kGgriyuuVawfn0NlmCCBFZY2eZFNwpwHYzHKwx1/bG&#10;R7oWsRYphEOOCpoYXS5lqBoyGKbWESfu23qDMUFfS+3xlsJNJ+dZ9iINtpwaGnS0b6j6LS5Gwf5Y&#10;XMrT6uPrXn4u3Y93BzTlWanxqN+9gojUx6f44X7XaX62WsD/N+kE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nNbwgAAAN0AAAAPAAAAAAAAAAAAAAAAAJgCAABkcnMvZG93&#10;bnJldi54bWxQSwUGAAAAAAQABAD1AAAAhwMAAAAA&#10;">
                  <v:shadow on="t" opacity=".5"/>
                  <v:textbox inset="0,,0">
                    <w:txbxContent>
                      <w:p w:rsidR="00192BAD" w:rsidRPr="00BD2D9B" w:rsidRDefault="00192BAD" w:rsidP="00485C89">
                        <w:pPr>
                          <w:spacing w:line="240" w:lineRule="auto"/>
                          <w:jc w:val="center"/>
                          <w:rPr>
                            <w:b/>
                            <w:sz w:val="10"/>
                            <w:szCs w:val="14"/>
                          </w:rPr>
                        </w:pPr>
                        <w:r>
                          <w:rPr>
                            <w:b/>
                            <w:sz w:val="12"/>
                            <w:szCs w:val="14"/>
                          </w:rPr>
                          <w:t>null</w:t>
                        </w:r>
                      </w:p>
                      <w:p w:rsidR="00192BAD" w:rsidRPr="00BD2D9B" w:rsidRDefault="00192BAD" w:rsidP="00485C89"/>
                    </w:txbxContent>
                  </v:textbox>
                </v:oval>
                <v:shape id="AutoShape 829" o:spid="_x0000_s1212" type="#_x0000_t32" style="position:absolute;left:3482;top:7345;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KjjsIAAADdAAAADwAAAGRycy9kb3ducmV2LnhtbERP3WrCMBS+F/YO4Qy803QTZeuMMhxj&#10;IiJrtwc4S45NsTkpTab17Y0geHc+vt8zX/auEUfqQu1ZwdM4A0Gsvam5UvD78zl6AREissHGMyk4&#10;U4Dl4mEwx9z4Exd0LGMlUgiHHBXYGNtcyqAtOQxj3xInbu87hzHBrpKmw1MKd418zrKZdFhzarDY&#10;0sqSPpT/TkHUH8WE9zu93fDX4e+7rC3KlVLDx/79DUSkPt7FN/fapPnZ6xSu36QT5OI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8KjjsIAAADdAAAADwAAAAAAAAAAAAAA&#10;AAChAgAAZHJzL2Rvd25yZXYueG1sUEsFBgAAAAAEAAQA+QAAAJADAAAAAA==&#10;" strokeweight=".25pt">
                  <v:stroke endarrow="block" endarrowwidth="narrow"/>
                </v:shape>
                <v:oval id="Oval 830" o:spid="_x0000_s1213" style="position:absolute;left:4981;top:8204;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hIt8IA&#10;AADdAAAADwAAAGRycy9kb3ducmV2LnhtbERPTYvCMBC9L/gfwgje1tQ9iFajiCjsTax22ePQjG13&#10;m0lIotZ/b4SFvc3jfc5y3ZtO3MiH1rKCyTgDQVxZ3XKt4Hzav89AhIissbNMCh4UYL0avC0x1/bO&#10;R7oVsRYphEOOCpoYXS5lqBoyGMbWESfuYr3BmKCvpfZ4T+Gmkx9ZNpUGW04NDTraNlT9FlejYHss&#10;ruVpfvh+lF8z9+PdDk15Vmo07DcLEJH6+C/+c3/qND+bT+H1TTpB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OEi3wgAAAN0AAAAPAAAAAAAAAAAAAAAAAJgCAABkcnMvZG93&#10;bnJldi54bWxQSwUGAAAAAAQABAD1AAAAhwMAAAAA&#10;">
                  <v:shadow on="t" opacity=".5"/>
                  <v:textbox inset="0,,0">
                    <w:txbxContent>
                      <w:p w:rsidR="00192BAD" w:rsidRPr="00BD2D9B" w:rsidRDefault="00192BAD" w:rsidP="00485C89">
                        <w:pPr>
                          <w:spacing w:line="240" w:lineRule="auto"/>
                          <w:jc w:val="center"/>
                          <w:rPr>
                            <w:b/>
                            <w:sz w:val="10"/>
                            <w:szCs w:val="14"/>
                          </w:rPr>
                        </w:pPr>
                        <w:r>
                          <w:rPr>
                            <w:b/>
                            <w:sz w:val="12"/>
                            <w:szCs w:val="14"/>
                          </w:rPr>
                          <w:t>engineer:1</w:t>
                        </w:r>
                      </w:p>
                      <w:p w:rsidR="00192BAD" w:rsidRPr="00BD2D9B" w:rsidRDefault="00192BAD" w:rsidP="00485C89"/>
                    </w:txbxContent>
                  </v:textbox>
                </v:oval>
                <v:oval id="Oval 831" o:spid="_x0000_s1214" style="position:absolute;left:2980;top:8254;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tLMIA&#10;AADdAAAADwAAAGRycy9kb3ducmV2LnhtbERPTWsCMRC9C/6HMII3zerB6tYoIhZ6K65u6XHYTHe3&#10;3UxCEnX9901B8DaP9znrbW86cSUfWssKZtMMBHFldcu1gvPpbbIEESKyxs4yKbhTgO1mOFhjru2N&#10;j3QtYi1SCIccFTQxulzKUDVkMEytI07ct/UGY4K+ltrjLYWbTs6zbCENtpwaGnS0b6j6LS5Gwf5Y&#10;XMrT6uPrXn4u3Y93BzTlWanxqN+9gojUx6f44X7XaX62eoH/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dO0swgAAAN0AAAAPAAAAAAAAAAAAAAAAAJgCAABkcnMvZG93&#10;bnJldi54bWxQSwUGAAAAAAQABAD1AAAAhwMAAAAA&#10;">
                  <v:shadow on="t" opacity=".5"/>
                  <v:textbox inset="0,,0">
                    <w:txbxContent>
                      <w:p w:rsidR="00192BAD" w:rsidRPr="00BD2D9B" w:rsidRDefault="00192BAD" w:rsidP="00485C89">
                        <w:pPr>
                          <w:spacing w:line="240" w:lineRule="auto"/>
                          <w:jc w:val="center"/>
                          <w:rPr>
                            <w:b/>
                            <w:sz w:val="10"/>
                            <w:szCs w:val="14"/>
                          </w:rPr>
                        </w:pPr>
                        <w:r>
                          <w:rPr>
                            <w:b/>
                            <w:sz w:val="12"/>
                            <w:szCs w:val="14"/>
                          </w:rPr>
                          <w:t>engineer:1</w:t>
                        </w:r>
                      </w:p>
                      <w:p w:rsidR="00192BAD" w:rsidRPr="00BD2D9B" w:rsidRDefault="00192BAD" w:rsidP="00485C89"/>
                    </w:txbxContent>
                  </v:textbox>
                </v:oval>
                <v:oval id="Oval 832" o:spid="_x0000_s1215" style="position:absolute;left:2980;top:8824;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5XsUA&#10;AADdAAAADwAAAGRycy9kb3ducmV2LnhtbESPQW/CMAyF75P4D5GRdhvpdpigI6AJbdJuE4VOO1qN&#10;1xYaJ0oClH8/H5C42XrP731erkc3qDPF1Hs28DwrQBE33vbcGtjvPp/moFJGtjh4JgNXSrBeTR6W&#10;WFp/4S2dq9wqCeFUooEu51BqnZqOHKaZD8Si/fnoMMsaW20jXiTcDfqlKF61w56locNAm46aY3Vy&#10;Bjbb6lTvFt+/1/pnHg4xfKCr98Y8Tsf3N1CZxnw3366/rOAXC8GVb2QE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63lexQAAAN0AAAAPAAAAAAAAAAAAAAAAAJgCAABkcnMv&#10;ZG93bnJldi54bWxQSwUGAAAAAAQABAD1AAAAigMAAAAA&#10;">
                  <v:shadow on="t" opacity=".5"/>
                  <v:textbox inset="0,,0">
                    <w:txbxContent>
                      <w:p w:rsidR="00192BAD" w:rsidRPr="00BD2D9B" w:rsidRDefault="00192BAD" w:rsidP="00485C89">
                        <w:pPr>
                          <w:spacing w:line="240" w:lineRule="auto"/>
                          <w:jc w:val="center"/>
                          <w:rPr>
                            <w:b/>
                            <w:sz w:val="10"/>
                            <w:szCs w:val="14"/>
                          </w:rPr>
                        </w:pPr>
                        <w:r>
                          <w:rPr>
                            <w:b/>
                            <w:sz w:val="12"/>
                            <w:szCs w:val="14"/>
                          </w:rPr>
                          <w:t>analyst:1</w:t>
                        </w:r>
                      </w:p>
                      <w:p w:rsidR="00192BAD" w:rsidRPr="00BD2D9B" w:rsidRDefault="00192BAD" w:rsidP="00485C89"/>
                    </w:txbxContent>
                  </v:textbox>
                </v:oval>
                <v:oval id="Oval 833" o:spid="_x0000_s1216" style="position:absolute;left:3958;top:8076;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fcxcIA&#10;AADdAAAADwAAAGRycy9kb3ducmV2LnhtbERPTWsCMRC9C/0PYQq9abYeirs1ikiF3oqrKz0Om3F3&#10;dTMJSdT13xuh0Ns83ufMl4PpxZV86CwreJ9kIIhrqztuFOx3m/EMRIjIGnvLpOBOAZaLl9EcC21v&#10;vKVrGRuRQjgUqKCN0RVShrolg2FiHXHijtYbjAn6RmqPtxRuejnNsg9psOPU0KKjdUv1ubwYBett&#10;eal2+c/vvTrM3Mm7LzTVXqm312H1CSLSEP/Ff+5vneZneQ7Pb9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9zFwgAAAN0AAAAPAAAAAAAAAAAAAAAAAJgCAABkcnMvZG93&#10;bnJldi54bWxQSwUGAAAAAAQABAD1AAAAhwMAAAAA&#10;">
                  <v:shadow on="t" opacity=".5"/>
                  <v:textbox inset="0,,0">
                    <w:txbxContent>
                      <w:p w:rsidR="00192BAD" w:rsidRPr="00BD2D9B" w:rsidRDefault="00192BAD" w:rsidP="00485C89">
                        <w:pPr>
                          <w:spacing w:line="240" w:lineRule="auto"/>
                          <w:jc w:val="center"/>
                          <w:rPr>
                            <w:b/>
                            <w:sz w:val="10"/>
                            <w:szCs w:val="14"/>
                          </w:rPr>
                        </w:pPr>
                        <w:r>
                          <w:rPr>
                            <w:b/>
                            <w:sz w:val="12"/>
                            <w:szCs w:val="14"/>
                          </w:rPr>
                          <w:t>analyst:1</w:t>
                        </w:r>
                      </w:p>
                      <w:p w:rsidR="00192BAD" w:rsidRPr="00BD2D9B" w:rsidRDefault="00192BAD" w:rsidP="00485C89"/>
                    </w:txbxContent>
                  </v:textbox>
                </v:oval>
                <v:shape id="AutoShape 834" o:spid="_x0000_s1217" type="#_x0000_t32" style="position:absolute;left:3844;top:8411;width:277;height:5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6ir8YAAADdAAAADwAAAGRycy9kb3ducmV2LnhtbESPzW7CQAyE75V4h5WReisbOJQqsCBA&#10;LULlUPF3N1mTRGS9UXYhoU9fHypxszXjmc/TeecqdacmlJ4NDAcJKOLM25JzA8fD19sHqBCRLVae&#10;ycCDAsxnvZcppta3vKP7PuZKQjikaKCIsU61DllBDsPA18SiXXzjMMra5No22Eq4q/QoSd61w5Kl&#10;ocCaVgVl1/3NGfg8LR+//LMend24rTan8fY70NaY1363mICK1MWn+f96YwV/mAi/fCMj6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uoq/GAAAA3QAAAA8AAAAAAAAA&#10;AAAAAAAAoQIAAGRycy9kb3ducmV2LnhtbFBLBQYAAAAABAAEAPkAAACUAwAAAAA=&#10;" strokeweight=".25pt">
                  <v:stroke dashstyle="dash" endarrow="block" endarrowwidth="narrow"/>
                </v:shape>
                <v:shape id="Freeform 835" o:spid="_x0000_s1218" style="position:absolute;left:3829;top:8375;width:1149;height:266;visibility:visible;mso-wrap-style:square;v-text-anchor:top" coordsize="1149,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g/XMIA&#10;AADdAAAADwAAAGRycy9kb3ducmV2LnhtbERPTWuDQBC9F/oflin0UuqqB0mNa5BCSXJsEmiPgztR&#10;0Z0Vd43233cLhdzm8T6n2K1mEDeaXGdZQRLFIIhrqztuFFzOH68bEM4jaxwsk4IfcrArHx8KzLVd&#10;+JNuJ9+IEMIuRwWt92MupatbMugiOxIH7mongz7AqZF6wiWEm0GmcZxJgx2HhhZHem+p7k+zUTC8&#10;fI9uf67n6q3CNLNf/TE79ko9P63VFoSn1d/F/+6DDvOTOIG/b8IJ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6D9cwgAAAN0AAAAPAAAAAAAAAAAAAAAAAJgCAABkcnMvZG93&#10;bnJldi54bWxQSwUGAAAAAAQABAD1AAAAhwMAAAAA&#10;" path="m,64c193,165,386,266,578,255,770,244,1045,32,1149,e" filled="f" strokeweight=".25pt">
                  <v:stroke dashstyle="dash" endarrow="block" endarrowwidth="narrow"/>
                  <v:path arrowok="t" o:connecttype="custom" o:connectlocs="0,64;578,255;1149,0" o:connectangles="0,0,0"/>
                </v:shape>
                <v:shape id="AutoShape 836" o:spid="_x0000_s1219" type="#_x0000_t32" style="position:absolute;left:3412;top:7964;width:1;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Ch4MIAAADdAAAADwAAAGRycy9kb3ducmV2LnhtbERP3WrCMBS+F/YO4Qy809QKQ6pRhiIT&#10;GUOrD3CWHJtic1KarHZvvwwGuzsf3+9ZbQbXiJ66UHtWMJtmIIi1NzVXCq6X/WQBIkRkg41nUvBN&#10;ATbrp9EKC+MffKa+jJVIIRwKVGBjbAspg7bkMEx9S5y4m+8cxgS7SpoOHyncNTLPshfpsObUYLGl&#10;rSV9L7+cgqh35znfPvT7kd/un6eytii3So2fh9cliEhD/Bf/uQ8mzZ9lOfx+k06Q6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Ch4MIAAADdAAAADwAAAAAAAAAAAAAA&#10;AAChAgAAZHJzL2Rvd25yZXYueG1sUEsFBgAAAAAEAAQA+QAAAJADAAAAAA==&#10;" strokeweight=".25pt">
                  <v:stroke endarrow="block" endarrowwidth="narrow"/>
                </v:shape>
                <v:shape id="AutoShape 837" o:spid="_x0000_s1220" type="#_x0000_t32" style="position:absolute;left:3411;top:8617;width:1;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wEe8EAAADdAAAADwAAAGRycy9kb3ducmV2LnhtbERP3WrCMBS+H/gO4QjezVQFGZ1RxDEc&#10;IrLWPcAxOTbF5qQ0mda3N8Jgd+fj+z2LVe8acaUu1J4VTMYZCGLtTc2Vgp/j5+sbiBCRDTaeScGd&#10;AqyWg5cF5sbfuKBrGSuRQjjkqMDG2OZSBm3JYRj7ljhxZ985jAl2lTQd3lK4a+Q0y+bSYc2pwWJL&#10;G0v6Uv46BVF/FDM+H/R+x9vL6busLcqNUqNhv34HEamP/+I/95dJ8yfZDJ7fpBP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jAR7wQAAAN0AAAAPAAAAAAAAAAAAAAAA&#10;AKECAABkcnMvZG93bnJldi54bWxQSwUGAAAAAAQABAD5AAAAjwMAAAAA&#10;" strokeweight=".25pt">
                  <v:stroke endarrow="block" endarrowwidth="narrow"/>
                </v:shape>
                <v:shape id="AutoShape 838" o:spid="_x0000_s1221" type="#_x0000_t32" style="position:absolute;left:3803;top:7860;width:55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kVMcAAADdAAAADwAAAGRycy9kb3ducmV2LnhtbESPQWvCQBCF7wX/wzJCb2aTUkSim1DE&#10;QCkUafSgt2l2TNJmZ0N2q6m/visIvc3w3vfmzSofTSfONLjWsoIkikEQV1a3XCvY74rZAoTzyBo7&#10;y6Tglxzk2eRhham2F/6gc+lrEULYpaig8b5PpXRVQwZdZHvioJ3sYNCHdailHvASwk0nn+J4Lg22&#10;HC402NO6oeq7/DEKDi7R22JbFZv69FW+Bfz4fv1U6nE6vixBeBr9v/lOv+pQP4mf4fZNGEF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nmRUxwAAAN0AAAAPAAAAAAAA&#10;AAAAAAAAAKECAABkcnMvZG93bnJldi54bWxQSwUGAAAAAAQABAD5AAAAlQMAAAAA&#10;" strokeweight=".25pt">
                  <v:stroke endarrow="block" endarrowwidth="narrow"/>
                </v:shape>
                <v:shape id="AutoShape 839" o:spid="_x0000_s1222" type="#_x0000_t32" style="position:absolute;left:4913;top:7394;width:474;height: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LBz8cAAADdAAAADwAAAGRycy9kb3ducmV2LnhtbESPQWvCQBCF7wX/wzJCb2aTQkWim1DE&#10;QCkUafSgt2l2TNJmZ0N2q6m/visIvc3w3vfmzSofTSfONLjWsoIkikEQV1a3XCvY74rZAoTzyBo7&#10;y6Tglxzk2eRhham2F/6gc+lrEULYpaig8b5PpXRVQwZdZHvioJ3sYNCHdailHvASwk0nn+J4Lg22&#10;HC402NO6oeq7/DEKDi7R22JbFZv69FW+Bfz4fv1U6nE6vixBeBr9v/lOv+pQP4mf4fZNGEF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0sHPxwAAAN0AAAAPAAAAAAAA&#10;AAAAAAAAAKECAABkcnMvZG93bnJldi54bWxQSwUGAAAAAAQABAD5AAAAlQMAAAAA&#10;" strokeweight=".25pt">
                  <v:stroke endarrow="block" endarrowwidth="narrow"/>
                </v:shape>
                <w10:anchorlock/>
              </v:group>
            </w:pict>
          </mc:Fallback>
        </mc:AlternateContent>
      </w:r>
    </w:p>
    <w:p w:rsidR="00485C89" w:rsidRPr="008E7ACE" w:rsidRDefault="00485C89" w:rsidP="00485C89">
      <w:pPr>
        <w:rPr>
          <w:sz w:val="20"/>
          <w:lang w:val="en-GB"/>
        </w:rPr>
      </w:pPr>
    </w:p>
    <w:p w:rsidR="00AB732F" w:rsidRPr="00CD1685" w:rsidRDefault="002B2796" w:rsidP="00447577">
      <w:pPr>
        <w:spacing w:before="240"/>
        <w:rPr>
          <w:lang w:val="en-GB"/>
        </w:rPr>
      </w:pPr>
      <w:r>
        <w:rPr>
          <w:lang w:val="en-GB"/>
        </w:rPr>
        <w:tab/>
      </w:r>
      <w:r w:rsidR="00042DFF">
        <w:rPr>
          <w:lang w:val="en-GB"/>
        </w:rPr>
        <w:t xml:space="preserve">These three prefix paths of </w:t>
      </w:r>
      <w:r w:rsidR="00042DFF" w:rsidRPr="00042DFF">
        <w:rPr>
          <w:i/>
          <w:lang w:val="en-GB"/>
        </w:rPr>
        <w:t>professor</w:t>
      </w:r>
      <w:r w:rsidR="00042DFF">
        <w:rPr>
          <w:lang w:val="en-GB"/>
        </w:rPr>
        <w:t xml:space="preserve"> </w:t>
      </w:r>
      <w:r w:rsidR="00042DFF" w:rsidRPr="00C46E09">
        <w:rPr>
          <w:i/>
          <w:lang w:val="en-GB"/>
        </w:rPr>
        <w:t>{S</w:t>
      </w:r>
      <w:r w:rsidR="00042DFF" w:rsidRPr="00C46E09">
        <w:rPr>
          <w:i/>
          <w:vertAlign w:val="subscript"/>
          <w:lang w:val="en-GB"/>
        </w:rPr>
        <w:t>1</w:t>
      </w:r>
      <w:r w:rsidR="00042DFF" w:rsidRPr="00C46E09">
        <w:rPr>
          <w:i/>
          <w:lang w:val="en-GB"/>
        </w:rPr>
        <w:t>, S</w:t>
      </w:r>
      <w:r w:rsidR="00042DFF" w:rsidRPr="00C46E09">
        <w:rPr>
          <w:i/>
          <w:vertAlign w:val="subscript"/>
          <w:lang w:val="en-GB"/>
        </w:rPr>
        <w:t>2</w:t>
      </w:r>
      <w:r w:rsidR="00042DFF" w:rsidRPr="00C46E09">
        <w:rPr>
          <w:i/>
          <w:lang w:val="en-GB"/>
        </w:rPr>
        <w:t>, S</w:t>
      </w:r>
      <w:r w:rsidR="00042DFF" w:rsidRPr="00C46E09">
        <w:rPr>
          <w:i/>
          <w:vertAlign w:val="subscript"/>
          <w:lang w:val="en-GB"/>
        </w:rPr>
        <w:t>3</w:t>
      </w:r>
      <w:r w:rsidR="00042DFF" w:rsidRPr="00C46E09">
        <w:rPr>
          <w:i/>
          <w:lang w:val="en-GB"/>
        </w:rPr>
        <w:t>}</w:t>
      </w:r>
      <w:r w:rsidR="00042DFF">
        <w:rPr>
          <w:lang w:val="en-GB"/>
        </w:rPr>
        <w:t xml:space="preserve"> constitute the sub pattern-base called, according to </w:t>
      </w:r>
      <w:r w:rsidR="006B58BD">
        <w:rPr>
          <w:lang w:val="en-GB"/>
        </w:rPr>
        <w:fldChar w:fldCharType="begin"/>
      </w:r>
      <w:r w:rsidR="00042DFF">
        <w:rPr>
          <w:lang w:val="en-GB"/>
        </w:rPr>
        <w:instrText xml:space="preserve"> ADDIN ZOTERO_ITEM CSL_CITATION {"citationID":"a5jt4ctrc","properties":{"formattedCitation":"(Han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Pr>
          <w:lang w:val="en-GB"/>
        </w:rPr>
        <w:fldChar w:fldCharType="separate"/>
      </w:r>
      <w:r w:rsidR="00C651E0" w:rsidRPr="00C651E0">
        <w:rPr>
          <w:rFonts w:cs="Times New Roman"/>
          <w:lang w:val="en-GB"/>
        </w:rPr>
        <w:t>(Han et al., 2004)</w:t>
      </w:r>
      <w:r w:rsidR="006B58BD">
        <w:rPr>
          <w:lang w:val="en-GB"/>
        </w:rPr>
        <w:fldChar w:fldCharType="end"/>
      </w:r>
      <w:r w:rsidR="00042DFF">
        <w:rPr>
          <w:lang w:val="en-GB"/>
        </w:rPr>
        <w:t>, conditional pattern base</w:t>
      </w:r>
      <w:r w:rsidR="00427AA3">
        <w:rPr>
          <w:lang w:val="en-GB"/>
        </w:rPr>
        <w:t xml:space="preserve">, consequently, an FP-Tree based in this </w:t>
      </w:r>
      <w:r w:rsidR="00427AA3" w:rsidRPr="008E7ACE">
        <w:rPr>
          <w:lang w:val="en-GB"/>
        </w:rPr>
        <w:t xml:space="preserve">is called </w:t>
      </w:r>
      <w:r w:rsidR="00427AA3" w:rsidRPr="008E7ACE">
        <w:rPr>
          <w:b/>
          <w:lang w:val="en-GB"/>
        </w:rPr>
        <w:t>conditional</w:t>
      </w:r>
      <w:r w:rsidR="00042DFF" w:rsidRPr="008E7ACE">
        <w:rPr>
          <w:b/>
          <w:lang w:val="en-GB"/>
        </w:rPr>
        <w:t xml:space="preserve"> FP-tree</w:t>
      </w:r>
      <w:r w:rsidR="00427AA3" w:rsidRPr="008E7ACE">
        <w:rPr>
          <w:lang w:val="en-GB"/>
        </w:rPr>
        <w:t>.</w:t>
      </w:r>
      <w:r w:rsidR="00042DFF" w:rsidRPr="008E7ACE">
        <w:rPr>
          <w:lang w:val="en-GB"/>
        </w:rPr>
        <w:t xml:space="preserve"> </w:t>
      </w:r>
      <w:r w:rsidR="008E7ACE" w:rsidRPr="008E7ACE">
        <w:rPr>
          <w:lang w:val="en-GB"/>
        </w:rPr>
        <w:t xml:space="preserve">A visual representation of </w:t>
      </w:r>
      <w:r w:rsidR="008E7ACE">
        <w:rPr>
          <w:lang w:val="en-GB"/>
        </w:rPr>
        <w:t xml:space="preserve">the conditional FP-Tree for item </w:t>
      </w:r>
      <w:r w:rsidR="008E7ACE" w:rsidRPr="00CD1685">
        <w:rPr>
          <w:i/>
          <w:lang w:val="en-GB"/>
        </w:rPr>
        <w:t>professor</w:t>
      </w:r>
      <w:r w:rsidR="008E7ACE" w:rsidRPr="00CD1685">
        <w:rPr>
          <w:lang w:val="en-GB"/>
        </w:rPr>
        <w:t xml:space="preserve"> is illustrated in </w:t>
      </w:r>
      <w:r w:rsidR="00192BAD">
        <w:fldChar w:fldCharType="begin"/>
      </w:r>
      <w:r w:rsidR="00192BAD" w:rsidRPr="00192BAD">
        <w:rPr>
          <w:lang w:val="en-US"/>
          <w:rPrChange w:id="191" w:author="Ruben" w:date="2014-09-09T11:37:00Z">
            <w:rPr/>
          </w:rPrChange>
        </w:rPr>
        <w:instrText xml:space="preserve"> REF _Ref394268252 \h  \* MERGEFORMAT </w:instrText>
      </w:r>
      <w:r w:rsidR="00192BAD">
        <w:fldChar w:fldCharType="separate"/>
      </w:r>
      <w:r w:rsidR="00C46E09" w:rsidRPr="00C46E09">
        <w:rPr>
          <w:lang w:val="en-GB"/>
        </w:rPr>
        <w:t xml:space="preserve">Figure </w:t>
      </w:r>
      <w:r w:rsidR="00C46E09" w:rsidRPr="00C46E09">
        <w:rPr>
          <w:noProof/>
          <w:lang w:val="en-GB"/>
        </w:rPr>
        <w:t>3.4</w:t>
      </w:r>
      <w:r w:rsidR="00192BAD">
        <w:fldChar w:fldCharType="end"/>
      </w:r>
      <w:r w:rsidR="008E7ACE" w:rsidRPr="00CD1685">
        <w:rPr>
          <w:lang w:val="en-GB"/>
        </w:rPr>
        <w:t>.</w:t>
      </w:r>
      <w:r w:rsidR="00CD1685">
        <w:rPr>
          <w:lang w:val="en-GB"/>
        </w:rPr>
        <w:t xml:space="preserve"> </w:t>
      </w:r>
    </w:p>
    <w:p w:rsidR="00F654E0" w:rsidRPr="00485C89" w:rsidRDefault="00F654E0" w:rsidP="00F654E0">
      <w:pPr>
        <w:pStyle w:val="Caption"/>
        <w:keepNext/>
        <w:rPr>
          <w:sz w:val="20"/>
          <w:lang w:val="en-GB"/>
        </w:rPr>
      </w:pPr>
      <w:bookmarkStart w:id="192" w:name="_Ref393039440"/>
      <w:bookmarkStart w:id="193" w:name="_Toc397995144"/>
      <w:proofErr w:type="gramStart"/>
      <w:r w:rsidRPr="00485C89">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3</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3</w:t>
      </w:r>
      <w:r w:rsidR="007F5634">
        <w:rPr>
          <w:sz w:val="20"/>
          <w:lang w:val="en-GB"/>
        </w:rPr>
        <w:fldChar w:fldCharType="end"/>
      </w:r>
      <w:bookmarkEnd w:id="192"/>
      <w:r w:rsidRPr="00485C89">
        <w:rPr>
          <w:sz w:val="20"/>
          <w:lang w:val="en-GB"/>
        </w:rPr>
        <w:t xml:space="preserve"> </w:t>
      </w:r>
      <w:r w:rsidR="00B2109B">
        <w:rPr>
          <w:sz w:val="20"/>
          <w:lang w:val="en-GB"/>
        </w:rPr>
        <w:t>–</w:t>
      </w:r>
      <w:r w:rsidRPr="00485C89">
        <w:rPr>
          <w:sz w:val="20"/>
          <w:lang w:val="en-GB"/>
        </w:rPr>
        <w:t xml:space="preserve"> Frequent</w:t>
      </w:r>
      <w:r w:rsidR="00B2109B">
        <w:rPr>
          <w:sz w:val="20"/>
          <w:lang w:val="en-GB"/>
        </w:rPr>
        <w:t xml:space="preserve"> </w:t>
      </w:r>
      <w:proofErr w:type="spellStart"/>
      <w:r w:rsidRPr="00485C89">
        <w:rPr>
          <w:sz w:val="20"/>
          <w:lang w:val="en-GB"/>
        </w:rPr>
        <w:t>itemsets</w:t>
      </w:r>
      <w:proofErr w:type="spellEnd"/>
      <w:r w:rsidRPr="00485C89">
        <w:rPr>
          <w:sz w:val="20"/>
          <w:lang w:val="en-GB"/>
        </w:rPr>
        <w:t xml:space="preserve"> discovered for all items</w:t>
      </w:r>
      <w:bookmarkEnd w:id="193"/>
    </w:p>
    <w:tbl>
      <w:tblPr>
        <w:tblStyle w:val="SombreadoMdio11"/>
        <w:tblW w:w="0" w:type="auto"/>
        <w:tblLook w:val="04A0" w:firstRow="1" w:lastRow="0" w:firstColumn="1" w:lastColumn="0" w:noHBand="0" w:noVBand="1"/>
      </w:tblPr>
      <w:tblGrid>
        <w:gridCol w:w="1242"/>
        <w:gridCol w:w="7402"/>
      </w:tblGrid>
      <w:tr w:rsidR="00F654E0" w:rsidRPr="00485C89" w:rsidTr="00F8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F654E0" w:rsidRPr="00485C89" w:rsidRDefault="00F654E0" w:rsidP="00BF0DFA">
            <w:pPr>
              <w:spacing w:line="276" w:lineRule="auto"/>
              <w:rPr>
                <w:sz w:val="20"/>
                <w:lang w:val="en-GB"/>
              </w:rPr>
            </w:pPr>
            <w:r w:rsidRPr="00485C89">
              <w:rPr>
                <w:sz w:val="20"/>
                <w:lang w:val="en-GB"/>
              </w:rPr>
              <w:t>Item</w:t>
            </w:r>
          </w:p>
        </w:tc>
        <w:tc>
          <w:tcPr>
            <w:tcW w:w="7402" w:type="dxa"/>
          </w:tcPr>
          <w:p w:rsidR="00F654E0" w:rsidRPr="00485C89" w:rsidRDefault="00F654E0" w:rsidP="00BF0DFA">
            <w:pPr>
              <w:spacing w:line="276" w:lineRule="auto"/>
              <w:cnfStyle w:val="100000000000" w:firstRow="1" w:lastRow="0" w:firstColumn="0" w:lastColumn="0" w:oddVBand="0" w:evenVBand="0" w:oddHBand="0" w:evenHBand="0" w:firstRowFirstColumn="0" w:firstRowLastColumn="0" w:lastRowFirstColumn="0" w:lastRowLastColumn="0"/>
              <w:rPr>
                <w:sz w:val="20"/>
                <w:lang w:val="en-GB"/>
              </w:rPr>
            </w:pPr>
            <w:r w:rsidRPr="00485C89">
              <w:rPr>
                <w:sz w:val="20"/>
                <w:lang w:val="en-GB"/>
              </w:rPr>
              <w:t xml:space="preserve">Frequent </w:t>
            </w:r>
            <w:proofErr w:type="spellStart"/>
            <w:r w:rsidRPr="00485C89">
              <w:rPr>
                <w:sz w:val="20"/>
                <w:lang w:val="en-GB"/>
              </w:rPr>
              <w:t>Itemsets</w:t>
            </w:r>
            <w:proofErr w:type="spellEnd"/>
            <w:r w:rsidRPr="00485C89">
              <w:rPr>
                <w:sz w:val="20"/>
                <w:lang w:val="en-GB"/>
              </w:rPr>
              <w:t xml:space="preserve"> discovered</w:t>
            </w:r>
          </w:p>
        </w:tc>
      </w:tr>
      <w:tr w:rsidR="00F654E0" w:rsidRPr="00192BAD"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485C89" w:rsidRDefault="00F654E0" w:rsidP="00BF0DFA">
            <w:pPr>
              <w:spacing w:line="276" w:lineRule="auto"/>
              <w:jc w:val="left"/>
              <w:rPr>
                <w:sz w:val="20"/>
                <w:lang w:val="en-GB"/>
              </w:rPr>
            </w:pPr>
            <w:r w:rsidRPr="00485C89">
              <w:rPr>
                <w:sz w:val="20"/>
                <w:lang w:val="en-GB"/>
              </w:rPr>
              <w:t>professor</w:t>
            </w:r>
          </w:p>
        </w:tc>
        <w:tc>
          <w:tcPr>
            <w:tcW w:w="7402" w:type="dxa"/>
          </w:tcPr>
          <w:p w:rsidR="00F654E0" w:rsidRPr="00485C89"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485C89">
              <w:rPr>
                <w:sz w:val="20"/>
                <w:lang w:val="en-GB"/>
              </w:rPr>
              <w:t>{professor}, {analyst, professor}, {architect, analyst, professor}, {engineer, professor}, {architect, professor}</w:t>
            </w:r>
          </w:p>
        </w:tc>
      </w:tr>
      <w:tr w:rsidR="00F654E0" w:rsidRPr="00192BAD"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485C89" w:rsidRDefault="00F654E0" w:rsidP="00BF0DFA">
            <w:pPr>
              <w:spacing w:line="276" w:lineRule="auto"/>
              <w:jc w:val="left"/>
              <w:rPr>
                <w:sz w:val="20"/>
                <w:lang w:val="en-GB"/>
              </w:rPr>
            </w:pPr>
            <w:r w:rsidRPr="00485C89">
              <w:rPr>
                <w:sz w:val="20"/>
                <w:lang w:val="en-GB"/>
              </w:rPr>
              <w:t>analyst</w:t>
            </w:r>
          </w:p>
        </w:tc>
        <w:tc>
          <w:tcPr>
            <w:tcW w:w="7402" w:type="dxa"/>
          </w:tcPr>
          <w:p w:rsidR="00F654E0" w:rsidRPr="00485C89"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485C89">
              <w:rPr>
                <w:sz w:val="20"/>
                <w:lang w:val="en-GB"/>
              </w:rPr>
              <w:t xml:space="preserve">{analyst}, {engineer, analyst}, {designer, engineer, analyst}, {architect, engineer, analyst}, {designer, analyst}, {architect, designer, analyst}, {architect, analyst}, </w:t>
            </w:r>
          </w:p>
        </w:tc>
      </w:tr>
      <w:tr w:rsidR="00F654E0" w:rsidRPr="00192BAD"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485C89" w:rsidRDefault="00F654E0" w:rsidP="00BF0DFA">
            <w:pPr>
              <w:spacing w:line="276" w:lineRule="auto"/>
              <w:jc w:val="left"/>
              <w:rPr>
                <w:sz w:val="20"/>
                <w:lang w:val="en-GB"/>
              </w:rPr>
            </w:pPr>
            <w:r w:rsidRPr="00485C89">
              <w:rPr>
                <w:sz w:val="20"/>
                <w:lang w:val="en-GB"/>
              </w:rPr>
              <w:t>engineer</w:t>
            </w:r>
          </w:p>
        </w:tc>
        <w:tc>
          <w:tcPr>
            <w:tcW w:w="7402" w:type="dxa"/>
          </w:tcPr>
          <w:p w:rsidR="00F654E0" w:rsidRPr="00485C89"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485C89">
              <w:rPr>
                <w:sz w:val="20"/>
                <w:lang w:val="en-GB"/>
              </w:rPr>
              <w:t>{engineer}, {designer, engineer}, {architect, designer, engineer}, {architect, engineer}</w:t>
            </w:r>
          </w:p>
        </w:tc>
      </w:tr>
      <w:tr w:rsidR="00F654E0" w:rsidRPr="00485C89"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485C89" w:rsidRDefault="00F654E0" w:rsidP="00BF0DFA">
            <w:pPr>
              <w:spacing w:line="276" w:lineRule="auto"/>
              <w:jc w:val="left"/>
              <w:rPr>
                <w:sz w:val="20"/>
                <w:lang w:val="en-GB"/>
              </w:rPr>
            </w:pPr>
            <w:r w:rsidRPr="00485C89">
              <w:rPr>
                <w:sz w:val="20"/>
                <w:lang w:val="en-GB"/>
              </w:rPr>
              <w:t>designer</w:t>
            </w:r>
          </w:p>
        </w:tc>
        <w:tc>
          <w:tcPr>
            <w:tcW w:w="7402" w:type="dxa"/>
          </w:tcPr>
          <w:p w:rsidR="00F654E0" w:rsidRPr="00485C89"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485C89">
              <w:rPr>
                <w:sz w:val="20"/>
                <w:lang w:val="en-GB"/>
              </w:rPr>
              <w:t>{designer}, {architect, designer}</w:t>
            </w:r>
          </w:p>
        </w:tc>
      </w:tr>
      <w:tr w:rsidR="00F654E0" w:rsidRPr="00485C89"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485C89" w:rsidRDefault="00F654E0" w:rsidP="00BF0DFA">
            <w:pPr>
              <w:spacing w:line="276" w:lineRule="auto"/>
              <w:jc w:val="left"/>
              <w:rPr>
                <w:sz w:val="20"/>
                <w:lang w:val="en-GB"/>
              </w:rPr>
            </w:pPr>
            <w:r w:rsidRPr="00485C89">
              <w:rPr>
                <w:sz w:val="20"/>
                <w:lang w:val="en-GB"/>
              </w:rPr>
              <w:t>architect</w:t>
            </w:r>
          </w:p>
        </w:tc>
        <w:tc>
          <w:tcPr>
            <w:tcW w:w="7402" w:type="dxa"/>
          </w:tcPr>
          <w:p w:rsidR="00F654E0" w:rsidRPr="00485C89"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485C89">
              <w:rPr>
                <w:sz w:val="20"/>
                <w:lang w:val="en-GB"/>
              </w:rPr>
              <w:t>{architect}</w:t>
            </w:r>
          </w:p>
        </w:tc>
      </w:tr>
    </w:tbl>
    <w:p w:rsidR="00CF7690" w:rsidRPr="00485C89" w:rsidRDefault="00192BAD" w:rsidP="00BF0DFA">
      <w:pPr>
        <w:spacing w:before="240"/>
        <w:rPr>
          <w:lang w:val="en-GB"/>
        </w:rPr>
      </w:pPr>
      <w:r>
        <w:fldChar w:fldCharType="begin"/>
      </w:r>
      <w:r w:rsidRPr="00192BAD">
        <w:rPr>
          <w:lang w:val="en-US"/>
          <w:rPrChange w:id="194" w:author="Ruben" w:date="2014-09-09T11:37:00Z">
            <w:rPr/>
          </w:rPrChange>
        </w:rPr>
        <w:instrText xml:space="preserve"> REF _Ref393039440 \h  \* MERGEFORMAT </w:instrText>
      </w:r>
      <w:r>
        <w:fldChar w:fldCharType="separate"/>
      </w:r>
      <w:r w:rsidR="005E223A" w:rsidRPr="005E223A">
        <w:rPr>
          <w:lang w:val="en-GB"/>
        </w:rPr>
        <w:t xml:space="preserve">Table </w:t>
      </w:r>
      <w:r w:rsidR="005E223A" w:rsidRPr="005E223A">
        <w:rPr>
          <w:noProof/>
          <w:lang w:val="en-GB"/>
        </w:rPr>
        <w:t>3</w:t>
      </w:r>
      <w:r w:rsidR="005E223A" w:rsidRPr="005E223A">
        <w:rPr>
          <w:noProof/>
          <w:lang w:val="en-GB"/>
        </w:rPr>
        <w:noBreakHyphen/>
        <w:t>3</w:t>
      </w:r>
      <w:r>
        <w:fldChar w:fldCharType="end"/>
      </w:r>
      <w:r w:rsidR="00485C89">
        <w:rPr>
          <w:lang w:val="en-GB"/>
        </w:rPr>
        <w:t xml:space="preserve"> </w:t>
      </w:r>
      <w:r w:rsidR="008E7ACE" w:rsidRPr="00485C89">
        <w:rPr>
          <w:lang w:val="en-GB"/>
        </w:rPr>
        <w:t xml:space="preserve">includes all frequent items found in this example, considering all items in database. </w:t>
      </w:r>
    </w:p>
    <w:p w:rsidR="00BE62F0" w:rsidRPr="0024194D" w:rsidRDefault="00BE62F0" w:rsidP="00BF0DFA">
      <w:pPr>
        <w:pStyle w:val="Heading4"/>
        <w:rPr>
          <w:lang w:val="en-GB"/>
        </w:rPr>
      </w:pPr>
      <w:r w:rsidRPr="0024194D">
        <w:rPr>
          <w:lang w:val="en-GB"/>
        </w:rPr>
        <w:t>FP-Growth v</w:t>
      </w:r>
      <w:r w:rsidR="00B2109B">
        <w:rPr>
          <w:lang w:val="en-GB"/>
        </w:rPr>
        <w:t>ersus</w:t>
      </w:r>
      <w:r w:rsidRPr="0024194D">
        <w:rPr>
          <w:lang w:val="en-GB"/>
        </w:rPr>
        <w:t xml:space="preserve"> </w:t>
      </w:r>
      <w:r w:rsidR="00E92EC8" w:rsidRPr="0024194D">
        <w:rPr>
          <w:lang w:val="en-GB"/>
        </w:rPr>
        <w:t>APRIORI</w:t>
      </w:r>
      <w:r w:rsidRPr="0024194D">
        <w:rPr>
          <w:lang w:val="en-GB"/>
        </w:rPr>
        <w:t xml:space="preserve"> and </w:t>
      </w:r>
      <w:r w:rsidR="00E92EC8" w:rsidRPr="0024194D">
        <w:rPr>
          <w:lang w:val="en-GB"/>
        </w:rPr>
        <w:t>ECLAT</w:t>
      </w:r>
      <w:r w:rsidRPr="0024194D">
        <w:rPr>
          <w:lang w:val="en-GB"/>
        </w:rPr>
        <w:t xml:space="preserve">  </w:t>
      </w:r>
    </w:p>
    <w:p w:rsidR="002B26BA" w:rsidRPr="00027664" w:rsidRDefault="00782951" w:rsidP="00305A00">
      <w:pPr>
        <w:rPr>
          <w:lang w:val="es-ES_tradnl"/>
        </w:rPr>
      </w:pPr>
      <w:r>
        <w:rPr>
          <w:lang w:val="en-GB"/>
        </w:rPr>
        <w:t xml:space="preserve">Although </w:t>
      </w:r>
      <w:r w:rsidR="008C6AA3">
        <w:rPr>
          <w:lang w:val="en-GB"/>
        </w:rPr>
        <w:t>FP-Growth is a very efficient algorithm to find frequent patterns in databases, it</w:t>
      </w:r>
      <w:r>
        <w:rPr>
          <w:lang w:val="en-GB"/>
        </w:rPr>
        <w:t xml:space="preserve"> i</w:t>
      </w:r>
      <w:r w:rsidR="008C6AA3">
        <w:rPr>
          <w:lang w:val="en-GB"/>
        </w:rPr>
        <w:t>s not the only one</w:t>
      </w:r>
      <w:r>
        <w:rPr>
          <w:lang w:val="en-GB"/>
        </w:rPr>
        <w:t>,</w:t>
      </w:r>
      <w:r w:rsidR="008C6AA3">
        <w:rPr>
          <w:lang w:val="en-GB"/>
        </w:rPr>
        <w:t xml:space="preserve"> nor even the first one to appear. </w:t>
      </w:r>
      <w:r w:rsidR="00FF5681">
        <w:rPr>
          <w:lang w:val="en-GB"/>
        </w:rPr>
        <w:t xml:space="preserve">In the last years, much study was conducted in frequent patterns recognition </w:t>
      </w:r>
      <w:r w:rsidR="00DB1FB7">
        <w:rPr>
          <w:lang w:val="en-GB"/>
        </w:rPr>
        <w:t>in</w:t>
      </w:r>
      <w:r w:rsidR="00FF5681">
        <w:rPr>
          <w:lang w:val="en-GB"/>
        </w:rPr>
        <w:t xml:space="preserve"> data mining </w:t>
      </w:r>
      <w:r w:rsidR="00DB1FB7">
        <w:rPr>
          <w:lang w:val="en-GB"/>
        </w:rPr>
        <w:t>subjects of A</w:t>
      </w:r>
      <w:r w:rsidR="00D72A3B">
        <w:rPr>
          <w:lang w:val="en-GB"/>
        </w:rPr>
        <w:t xml:space="preserve">rtificial </w:t>
      </w:r>
      <w:r w:rsidR="00DB1FB7">
        <w:rPr>
          <w:lang w:val="en-GB"/>
        </w:rPr>
        <w:t>I</w:t>
      </w:r>
      <w:r w:rsidR="00D72A3B">
        <w:rPr>
          <w:lang w:val="en-GB"/>
        </w:rPr>
        <w:t>ntelligence</w:t>
      </w:r>
      <w:r w:rsidR="00DB1FB7">
        <w:rPr>
          <w:lang w:val="en-GB"/>
        </w:rPr>
        <w:t xml:space="preserve"> area</w:t>
      </w:r>
      <w:r w:rsidR="00FF5681">
        <w:rPr>
          <w:lang w:val="en-GB"/>
        </w:rPr>
        <w:t xml:space="preserve">. </w:t>
      </w:r>
      <w:r w:rsidR="00DB1FB7">
        <w:rPr>
          <w:lang w:val="en-GB"/>
        </w:rPr>
        <w:t xml:space="preserve">Since the presentation of the problem of association rule mining in </w:t>
      </w:r>
      <w:r w:rsidR="006B58BD">
        <w:rPr>
          <w:lang w:val="en-GB"/>
        </w:rPr>
        <w:fldChar w:fldCharType="begin"/>
      </w:r>
      <w:r w:rsidR="00DB1FB7">
        <w:rPr>
          <w:lang w:val="en-GB"/>
        </w:rPr>
        <w:instrText xml:space="preserve"> ADDIN ZOTERO_ITEM CSL_CITATION {"citationID":"1o9q8708k5","properties":{"formattedCitation":"(Agrawal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C651E0">
        <w:rPr>
          <w:rFonts w:cs="Times New Roman"/>
          <w:lang w:val="en-GB"/>
        </w:rPr>
        <w:t>(Agrawal et al., 1993)</w:t>
      </w:r>
      <w:r w:rsidR="006B58BD">
        <w:rPr>
          <w:lang w:val="en-GB"/>
        </w:rPr>
        <w:fldChar w:fldCharType="end"/>
      </w:r>
      <w:r w:rsidR="00DB1FB7">
        <w:rPr>
          <w:lang w:val="en-GB"/>
        </w:rPr>
        <w:t xml:space="preserve">, many algorithms appeared in researches all claiming to be the best for some reason. </w:t>
      </w:r>
      <w:r w:rsidR="008C6AA3">
        <w:rPr>
          <w:lang w:val="en-GB"/>
        </w:rPr>
        <w:t>For instance, APRIORI</w:t>
      </w:r>
      <w:r>
        <w:rPr>
          <w:lang w:val="en-GB"/>
        </w:rPr>
        <w:t xml:space="preserve">, </w:t>
      </w:r>
      <w:r w:rsidR="00AF6479">
        <w:rPr>
          <w:lang w:val="en-GB"/>
        </w:rPr>
        <w:t xml:space="preserve">that </w:t>
      </w:r>
      <w:r w:rsidR="00DB1FB7">
        <w:rPr>
          <w:lang w:val="en-GB"/>
        </w:rPr>
        <w:t xml:space="preserve">was </w:t>
      </w:r>
      <w:r w:rsidR="00734194">
        <w:rPr>
          <w:lang w:val="en-GB"/>
        </w:rPr>
        <w:t xml:space="preserve">one of </w:t>
      </w:r>
      <w:r w:rsidR="00DB1FB7">
        <w:rPr>
          <w:lang w:val="en-GB"/>
        </w:rPr>
        <w:t xml:space="preserve">the </w:t>
      </w:r>
      <w:r w:rsidR="00D2258C">
        <w:rPr>
          <w:lang w:val="en-GB"/>
        </w:rPr>
        <w:t xml:space="preserve">pioneers </w:t>
      </w:r>
      <w:r w:rsidR="00734194">
        <w:rPr>
          <w:lang w:val="en-GB"/>
        </w:rPr>
        <w:t xml:space="preserve">to address this situation </w:t>
      </w:r>
      <w:r w:rsidR="00DB1FB7">
        <w:rPr>
          <w:lang w:val="en-GB"/>
        </w:rPr>
        <w:t xml:space="preserve">and introduced in </w:t>
      </w:r>
      <w:r w:rsidR="006B58BD">
        <w:rPr>
          <w:lang w:val="en-GB"/>
        </w:rPr>
        <w:fldChar w:fldCharType="begin"/>
      </w:r>
      <w:r w:rsidR="00734194">
        <w:rPr>
          <w:lang w:val="en-GB"/>
        </w:rPr>
        <w:instrText xml:space="preserve"> ADDIN ZOTERO_ITEM CSL_CITATION {"citationID":"t58ukuh4a","properties":{"formattedCitation":"(Agrawal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6B58BD">
        <w:rPr>
          <w:lang w:val="en-GB"/>
        </w:rPr>
        <w:fldChar w:fldCharType="separate"/>
      </w:r>
      <w:r w:rsidR="00C651E0" w:rsidRPr="00C651E0">
        <w:rPr>
          <w:rFonts w:cs="Times New Roman"/>
          <w:lang w:val="en-GB"/>
        </w:rPr>
        <w:t>(Agrawal and Srikant, 1994)</w:t>
      </w:r>
      <w:r w:rsidR="006B58BD">
        <w:rPr>
          <w:lang w:val="en-GB"/>
        </w:rPr>
        <w:fldChar w:fldCharType="end"/>
      </w:r>
      <w:r w:rsidR="00DB1FB7">
        <w:rPr>
          <w:lang w:val="en-GB"/>
        </w:rPr>
        <w:t xml:space="preserve">, is </w:t>
      </w:r>
      <w:r w:rsidR="00D2258C">
        <w:rPr>
          <w:lang w:val="en-GB"/>
        </w:rPr>
        <w:t xml:space="preserve">a </w:t>
      </w:r>
      <w:r w:rsidR="00DB1FB7">
        <w:rPr>
          <w:lang w:val="en-GB"/>
        </w:rPr>
        <w:t xml:space="preserve">starting point for many studies in frequent pattern discovery. </w:t>
      </w:r>
      <w:r w:rsidR="00E87AE6">
        <w:rPr>
          <w:lang w:val="en-GB"/>
        </w:rPr>
        <w:t xml:space="preserve">In this research, Agrawal et al. </w:t>
      </w:r>
      <w:r w:rsidR="00AF6479">
        <w:rPr>
          <w:lang w:val="en-GB"/>
        </w:rPr>
        <w:t>d</w:t>
      </w:r>
      <w:r w:rsidR="00E87AE6">
        <w:rPr>
          <w:lang w:val="en-GB"/>
        </w:rPr>
        <w:t>efines t</w:t>
      </w:r>
      <w:r w:rsidR="007D1BE6">
        <w:rPr>
          <w:lang w:val="en-GB"/>
        </w:rPr>
        <w:t xml:space="preserve">his algorithm </w:t>
      </w:r>
      <w:r w:rsidR="00E87AE6">
        <w:rPr>
          <w:lang w:val="en-GB"/>
        </w:rPr>
        <w:t xml:space="preserve">as </w:t>
      </w:r>
      <w:r w:rsidR="00F12FA5">
        <w:rPr>
          <w:lang w:val="en-GB"/>
        </w:rPr>
        <w:t>a procedure for candidate generation. These candidates are used to construct other candidates in the next level</w:t>
      </w:r>
      <w:r w:rsidR="00D2258C">
        <w:rPr>
          <w:lang w:val="en-GB"/>
        </w:rPr>
        <w:t xml:space="preserve"> and frequent </w:t>
      </w:r>
      <w:proofErr w:type="spellStart"/>
      <w:r w:rsidR="00D2258C">
        <w:rPr>
          <w:lang w:val="en-GB"/>
        </w:rPr>
        <w:t>itemsets</w:t>
      </w:r>
      <w:proofErr w:type="spellEnd"/>
      <w:r w:rsidR="00F12FA5">
        <w:rPr>
          <w:lang w:val="en-GB"/>
        </w:rPr>
        <w:t xml:space="preserve">. One of the main problems recognized in </w:t>
      </w:r>
      <w:proofErr w:type="spellStart"/>
      <w:r w:rsidR="00F12FA5">
        <w:rPr>
          <w:lang w:val="en-GB"/>
        </w:rPr>
        <w:t>Apriori</w:t>
      </w:r>
      <w:proofErr w:type="spellEnd"/>
      <w:r w:rsidR="00F12FA5">
        <w:rPr>
          <w:lang w:val="en-GB"/>
        </w:rPr>
        <w:t xml:space="preserve"> by the </w:t>
      </w:r>
      <w:r w:rsidR="00ED37E4">
        <w:rPr>
          <w:lang w:val="en-GB"/>
        </w:rPr>
        <w:t>s</w:t>
      </w:r>
      <w:r w:rsidR="00F12FA5">
        <w:rPr>
          <w:lang w:val="en-GB"/>
        </w:rPr>
        <w:t xml:space="preserve">cientific community </w:t>
      </w:r>
      <w:r w:rsidR="006B58BD">
        <w:rPr>
          <w:lang w:val="en-GB"/>
        </w:rPr>
        <w:fldChar w:fldCharType="begin"/>
      </w:r>
      <w:r w:rsidR="00C06DF4">
        <w:rPr>
          <w:lang w:val="en-GB"/>
        </w:rPr>
        <w:instrText xml:space="preserve"> ADDIN ZOTERO_ITEM CSL_CITATION {"citationID":"jbccpaq8","properties":{"formattedCitation":"(Han et al., 2004; Zaki, 2000)","plainCitation":"(Han et al., 2004; Zaki, 2000)"},"citationItems":[{"id":3,"uris":["http://zotero.org/users/local/bkYEK4Eu/items/VIC5VX7B"],"uri":["http://zotero.org/users/local/bkYEK4Eu/items/VIC5VX7B"],"itemData":{"id":3,"type":"article-journal","title":"Mining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6B58BD">
        <w:rPr>
          <w:lang w:val="en-GB"/>
        </w:rPr>
        <w:fldChar w:fldCharType="separate"/>
      </w:r>
      <w:r w:rsidR="00C651E0" w:rsidRPr="00C651E0">
        <w:rPr>
          <w:rFonts w:cs="Times New Roman"/>
          <w:lang w:val="en-GB"/>
        </w:rPr>
        <w:t>(Han et al., 2004; Zaki, 2000)</w:t>
      </w:r>
      <w:r w:rsidR="006B58BD">
        <w:rPr>
          <w:lang w:val="en-GB"/>
        </w:rPr>
        <w:fldChar w:fldCharType="end"/>
      </w:r>
      <w:r w:rsidR="00C06DF4">
        <w:rPr>
          <w:lang w:val="en-GB"/>
        </w:rPr>
        <w:t xml:space="preserve"> </w:t>
      </w:r>
      <w:r w:rsidR="00ED37E4">
        <w:rPr>
          <w:lang w:val="en-GB"/>
        </w:rPr>
        <w:t xml:space="preserve">is the number of scans it uses to generate the </w:t>
      </w:r>
      <w:r w:rsidR="00C06DF4">
        <w:rPr>
          <w:lang w:val="en-GB"/>
        </w:rPr>
        <w:t xml:space="preserve">frequent items from the </w:t>
      </w:r>
      <w:r w:rsidR="00ED37E4">
        <w:rPr>
          <w:lang w:val="en-GB"/>
        </w:rPr>
        <w:t xml:space="preserve">candidate </w:t>
      </w:r>
      <w:r w:rsidR="00C06DF4">
        <w:rPr>
          <w:lang w:val="en-GB"/>
        </w:rPr>
        <w:t xml:space="preserve">retrieved </w:t>
      </w:r>
      <w:r w:rsidR="00ED37E4">
        <w:rPr>
          <w:lang w:val="en-GB"/>
        </w:rPr>
        <w:t xml:space="preserve">from the database. </w:t>
      </w:r>
      <w:r w:rsidR="00C06DF4">
        <w:rPr>
          <w:lang w:val="en-GB"/>
        </w:rPr>
        <w:t>It perform</w:t>
      </w:r>
      <w:r w:rsidR="00D2258C">
        <w:rPr>
          <w:lang w:val="en-GB"/>
        </w:rPr>
        <w:t>s</w:t>
      </w:r>
      <w:r w:rsidR="00C06DF4">
        <w:rPr>
          <w:lang w:val="en-GB"/>
        </w:rPr>
        <w:t xml:space="preserve"> as many searches in the database as the maximum element number in an </w:t>
      </w:r>
      <w:proofErr w:type="spellStart"/>
      <w:r w:rsidR="00C06DF4">
        <w:rPr>
          <w:lang w:val="en-GB"/>
        </w:rPr>
        <w:t>itemset</w:t>
      </w:r>
      <w:proofErr w:type="spellEnd"/>
      <w:r w:rsidR="00C06DF4">
        <w:rPr>
          <w:lang w:val="en-GB"/>
        </w:rPr>
        <w:t xml:space="preserve"> of candidates. Hence, as bigger the candidate sets are, </w:t>
      </w:r>
      <w:r w:rsidR="00E70FFD">
        <w:rPr>
          <w:lang w:val="en-GB"/>
        </w:rPr>
        <w:t xml:space="preserve">lower </w:t>
      </w:r>
      <w:r w:rsidR="00C06DF4">
        <w:rPr>
          <w:lang w:val="en-GB"/>
        </w:rPr>
        <w:t xml:space="preserve">is the performance of the algorithm. </w:t>
      </w:r>
      <w:r w:rsidR="00E70FFD">
        <w:rPr>
          <w:lang w:val="en-GB"/>
        </w:rPr>
        <w:t xml:space="preserve">It starts to be even worse when the size of the database tends to be large, although it could discover the frequent </w:t>
      </w:r>
      <w:proofErr w:type="gramStart"/>
      <w:r w:rsidR="00E70FFD">
        <w:rPr>
          <w:lang w:val="en-GB"/>
        </w:rPr>
        <w:t>items,</w:t>
      </w:r>
      <w:proofErr w:type="gramEnd"/>
      <w:r w:rsidR="00E70FFD">
        <w:rPr>
          <w:lang w:val="en-GB"/>
        </w:rPr>
        <w:t xml:space="preserve"> it is a little boring to repeatedly search a </w:t>
      </w:r>
      <w:r w:rsidR="00E70FFD">
        <w:rPr>
          <w:lang w:val="en-GB"/>
        </w:rPr>
        <w:lastRenderedPageBreak/>
        <w:t xml:space="preserve">large set of candidates by pattern matching. </w:t>
      </w:r>
      <w:r w:rsidR="002B26BA">
        <w:rPr>
          <w:lang w:val="en-GB"/>
        </w:rPr>
        <w:t>In the meantime several other attempt</w:t>
      </w:r>
      <w:r w:rsidR="00F12FA5">
        <w:rPr>
          <w:lang w:val="en-GB"/>
        </w:rPr>
        <w:t>s</w:t>
      </w:r>
      <w:r w:rsidR="002B26BA">
        <w:rPr>
          <w:lang w:val="en-GB"/>
        </w:rPr>
        <w:t xml:space="preserve"> </w:t>
      </w:r>
      <w:r w:rsidR="00C06DF4">
        <w:rPr>
          <w:lang w:val="en-GB"/>
        </w:rPr>
        <w:t xml:space="preserve">tried </w:t>
      </w:r>
      <w:r w:rsidR="002B26BA">
        <w:rPr>
          <w:lang w:val="en-GB"/>
        </w:rPr>
        <w:t xml:space="preserve">to improve </w:t>
      </w:r>
      <w:proofErr w:type="spellStart"/>
      <w:r w:rsidR="002B26BA">
        <w:rPr>
          <w:lang w:val="en-GB"/>
        </w:rPr>
        <w:t>Apriori</w:t>
      </w:r>
      <w:proofErr w:type="spellEnd"/>
      <w:r w:rsidR="002B26BA">
        <w:rPr>
          <w:lang w:val="en-GB"/>
        </w:rPr>
        <w:t xml:space="preserve"> algorithm. Some </w:t>
      </w:r>
      <w:r w:rsidR="00F12FA5">
        <w:rPr>
          <w:lang w:val="en-GB"/>
        </w:rPr>
        <w:t xml:space="preserve">examples </w:t>
      </w:r>
      <w:r w:rsidR="002B26BA">
        <w:rPr>
          <w:lang w:val="en-GB"/>
        </w:rPr>
        <w:t xml:space="preserve">are </w:t>
      </w:r>
      <w:proofErr w:type="spellStart"/>
      <w:r w:rsidR="00F12FA5" w:rsidRPr="002B26BA">
        <w:rPr>
          <w:lang w:val="en-GB"/>
        </w:rPr>
        <w:t>MSApriori</w:t>
      </w:r>
      <w:proofErr w:type="spellEnd"/>
      <w:r w:rsidR="00F12FA5">
        <w:rPr>
          <w:lang w:val="en-GB"/>
        </w:rPr>
        <w:t xml:space="preserve"> </w:t>
      </w:r>
      <w:r w:rsidR="006B58BD">
        <w:rPr>
          <w:lang w:val="en-GB"/>
        </w:rPr>
        <w:fldChar w:fldCharType="begin"/>
      </w:r>
      <w:r w:rsidR="00F12FA5">
        <w:rPr>
          <w:lang w:val="en-GB"/>
        </w:rPr>
        <w:instrText xml:space="preserve"> ADDIN ZOTERO_ITEM CSL_CITATION {"citationID":"p5j31b1ha","properties":{"formattedCitation":"(Liu et al., 1999)","plainCitation":"(Liu et al., 1999)"},"citationItems":[{"id":119,"uris":["http://zotero.org/users/local/bkYEK4Eu/items/249GVQQN"],"uri":["http://zotero.org/users/local/bkYEK4Eu/items/249GVQQN"],"itemData":{"id":119,"type":"paper-conference","title":"Mining Association Rules with Multiple Minimum Supports","container-title":"Proceedings of the Fifth ACM SIGKDD International Conference on Knowledge Discovery and Data Mining","collection-title":"KDD '99","publisher":"ACM","publisher-place":"New York, NY, USA","page":"337–341","source":"ACM Digital Library","event-place":"New York, NY, USA","URL":"http://doi.acm.org/10.1145/312129.312274","DOI":"10.1145/312129.312274","ISBN":"1-58113-143-7","author":[{"family":"Liu","given":"Bing"},{"family":"Hsu","given":"Wynne"},{"family":"Ma","given":"Yiming"}],"issued":{"date-parts":[["1999"]]},"accessed":{"date-parts":[["2014",7,15]]}}}],"schema":"https://github.com/citation-style-language/schema/raw/master/csl-citation.json"} </w:instrText>
      </w:r>
      <w:r w:rsidR="006B58BD">
        <w:rPr>
          <w:lang w:val="en-GB"/>
        </w:rPr>
        <w:fldChar w:fldCharType="separate"/>
      </w:r>
      <w:r w:rsidR="00C651E0" w:rsidRPr="00C651E0">
        <w:rPr>
          <w:rFonts w:cs="Times New Roman"/>
        </w:rPr>
        <w:t>(Liu et al., 1999)</w:t>
      </w:r>
      <w:r w:rsidR="006B58BD">
        <w:rPr>
          <w:lang w:val="en-GB"/>
        </w:rPr>
        <w:fldChar w:fldCharType="end"/>
      </w:r>
      <w:r w:rsidR="00F12FA5">
        <w:rPr>
          <w:lang w:val="en-GB"/>
        </w:rPr>
        <w:t xml:space="preserve">, A-Close </w:t>
      </w:r>
      <w:r w:rsidR="006B58BD">
        <w:rPr>
          <w:lang w:val="en-GB"/>
        </w:rPr>
        <w:fldChar w:fldCharType="begin"/>
      </w:r>
      <w:r w:rsidR="00F12FA5">
        <w:rPr>
          <w:lang w:val="en-GB"/>
        </w:rPr>
        <w:instrText xml:space="preserve"> ADDIN ZOTERO_ITEM CSL_CITATION {"citationID":"1fl475b4ak","properties":{"formattedCitation":"(Pasquier et al., 1999)","plainCitation":"(Pasquier et al., 1999)"},"citationItems":[{"id":121,"uris":["http://zotero.org/users/local/bkYEK4Eu/items/A4JBRCDA"],"uri":["http://zotero.org/users/local/bkYEK4Eu/items/A4JBRCDA"],"itemData":{"id":121,"type":"paper-conference","title":"Discovering Frequent Closed Itemsets for Association Rules","container-title":"Proceedings of the 7th International Conference on Database Theory","collection-title":"ICDT '99","publisher":"Springer-Verlag","publisher-place":</w:instrText>
      </w:r>
      <w:r w:rsidR="00F12FA5" w:rsidRPr="00027664">
        <w:rPr>
          <w:lang w:val="es-ES_tradnl"/>
        </w:rPr>
        <w:instrText xml:space="preserve">"London, UK, UK","page":"398–416","source":"ACM Digital Library","event-place":"London, UK, UK","abstract":"In this paper, we address the problem of finding frequent itemsets in a database. Using the closed itemset lattice framework, we show that this problem can be reduced to the problem of finding frequent closed itemsets. Based on this statement, we can construct efficient data mining algorithms by limiting the search space to the closed itemset lattice rather than the subset lattice. Moreover, we show that the set of all frequent closed itemsets suffices to determine a reduced set of association rules, thus addressing another important data mining problem: limiting the number of rules produced without information loss. We propose a new algorithm, called A-Close, using a closure mechanism to find frequent closed itemsets. We realized experiments to compare our approach to the commonly used frequent itemset search approach. Those experiments showed that our approach is very valuable for dense and/or correlated data that represent an important part of existing databases.","URL":"http://dl.acm.org/citation.cfm?id=645503.656256","ISBN":"3-540-65452-6","author":[{"family":"Pasquier","given":"Nicolas"},{"family":"Bastide","given":"Yves"},{"family":"Taouil","given":"Rafik"},{"family":"Lakhal","given":"Lotfi"}],"issued":{"date-parts":[["1999"]]},"accessed":{"date-parts":[["2014",7,15]]}}}],"schema":"https://github.com/citation-style-language/schema/raw/master/csl-citation.json"} </w:instrText>
      </w:r>
      <w:r w:rsidR="006B58BD">
        <w:rPr>
          <w:lang w:val="en-GB"/>
        </w:rPr>
        <w:fldChar w:fldCharType="separate"/>
      </w:r>
      <w:r w:rsidR="00C651E0" w:rsidRPr="00C651E0">
        <w:rPr>
          <w:rFonts w:cs="Times New Roman"/>
          <w:lang w:val="es-ES_tradnl"/>
        </w:rPr>
        <w:t>(Pasquier et al., 1999)</w:t>
      </w:r>
      <w:r w:rsidR="006B58BD">
        <w:rPr>
          <w:lang w:val="en-GB"/>
        </w:rPr>
        <w:fldChar w:fldCharType="end"/>
      </w:r>
      <w:r w:rsidR="00F12FA5" w:rsidRPr="00027664">
        <w:rPr>
          <w:lang w:val="es-ES_tradnl"/>
        </w:rPr>
        <w:t xml:space="preserve">, </w:t>
      </w:r>
      <w:proofErr w:type="spellStart"/>
      <w:r w:rsidR="002B26BA" w:rsidRPr="00027664">
        <w:rPr>
          <w:lang w:val="es-ES_tradnl"/>
        </w:rPr>
        <w:t>Apriori-Inverse</w:t>
      </w:r>
      <w:proofErr w:type="spellEnd"/>
      <w:r w:rsidR="002B26BA" w:rsidRPr="00027664">
        <w:rPr>
          <w:lang w:val="es-ES_tradnl"/>
        </w:rPr>
        <w:t xml:space="preserve"> </w:t>
      </w:r>
      <w:r w:rsidR="006B58BD">
        <w:rPr>
          <w:lang w:val="en-GB"/>
        </w:rPr>
        <w:fldChar w:fldCharType="begin"/>
      </w:r>
      <w:r w:rsidR="002B26BA" w:rsidRPr="00027664">
        <w:rPr>
          <w:lang w:val="es-ES_tradnl"/>
        </w:rPr>
        <w:instrText xml:space="preserve"> ADDIN ZOTERO_ITEM CSL_CITATION {"citationID":"29tsddbmso","properties":{"formattedCitation":"(Koh and Rountree, 2005)","plainCitation":"(Koh and Rountree, 2005)"},"citationItems":[{"id":107,"uris":["http://zotero.org/users/local/bkYEK4Eu/items/8JNCG7R3"],"uri":["http://zotero.org/users/local/bkYEK4Eu/items/8JNCG7R3"],"itemData":{"id":107,"type":"chapter","title":"Finding Sporadic Rules Using Apriori-Inverse","container-title":"Advances in Knowledge Discovery and Data Mining","collection-title":"Lecture Notes in Computer Science","collection-number":"3518","publisher":"Springer Berlin Heidelberg","page":"97-106","source":"link.springer.com","abstract":"We define sporadic rules as those with low support but high confidence: for example, a rare association of two symptoms indicating a rare disease. To find such rules using the well-known Apriori algorithm, minimum support has to be set very low, producing a large number of trivial frequent itemsets. We propose “Apriori-Inverse”, a method of discovering sporadic rules by ignoring all candidate itemsets above a maximum support threshold. We define two classes of sporadic rule: perfectly sporadic rules (those that consist only of items falling below maximum support) and imperfectly sporadic rules (those that may contain items over the maximum support threshold). We show that Apriori-Inverse finds all perfectly sporadic rules much more quickly than Apriori. We also propose extensions to Apriori-Inverse to allow us to find some (but not necessarily all) imperfectly sporadic rules.","URL":"http://link.springer.com/chapter/10.1007/11430919_13","ISBN":"978-3-540-26076-9, 978-3-540-31935-1","language":"en","author":[{"family":"Koh","given":"Yun Sing"},{"family":"Rountree","given":"Nathan"}],"editor":[{"family":"Ho","given":"Tu Bao"},{"family":"Cheung","given":"David"},{"family":"Liu","given":"Huan"}],"issued":{"date-parts":[["2005",1,1]]},"accessed":{"date-parts":[["2014",7,15]]}}}],"schema":"https://github.com/citation-style-language/schema/raw/master/csl-citation.json"} </w:instrText>
      </w:r>
      <w:r w:rsidR="006B58BD">
        <w:rPr>
          <w:lang w:val="en-GB"/>
        </w:rPr>
        <w:fldChar w:fldCharType="separate"/>
      </w:r>
      <w:r w:rsidR="00C651E0" w:rsidRPr="00C651E0">
        <w:rPr>
          <w:rFonts w:cs="Times New Roman"/>
          <w:lang w:val="es-ES_tradnl"/>
        </w:rPr>
        <w:t>(Koh and Rountree, 2005)</w:t>
      </w:r>
      <w:r w:rsidR="006B58BD">
        <w:rPr>
          <w:lang w:val="en-GB"/>
        </w:rPr>
        <w:fldChar w:fldCharType="end"/>
      </w:r>
      <w:r w:rsidR="002B26BA" w:rsidRPr="00027664">
        <w:rPr>
          <w:lang w:val="es-ES_tradnl"/>
        </w:rPr>
        <w:t xml:space="preserve">, </w:t>
      </w:r>
      <w:proofErr w:type="spellStart"/>
      <w:r w:rsidR="002B26BA" w:rsidRPr="00027664">
        <w:rPr>
          <w:lang w:val="es-ES_tradnl"/>
        </w:rPr>
        <w:t>UApriori</w:t>
      </w:r>
      <w:proofErr w:type="spellEnd"/>
      <w:r w:rsidR="002B26BA" w:rsidRPr="00027664">
        <w:rPr>
          <w:lang w:val="es-ES_tradnl"/>
        </w:rPr>
        <w:t xml:space="preserve"> </w:t>
      </w:r>
      <w:r w:rsidR="006B58BD">
        <w:rPr>
          <w:lang w:val="en-GB"/>
        </w:rPr>
        <w:fldChar w:fldCharType="begin"/>
      </w:r>
      <w:r w:rsidR="002B26BA" w:rsidRPr="00027664">
        <w:rPr>
          <w:lang w:val="es-ES_tradnl"/>
        </w:rPr>
        <w:instrText xml:space="preserve"> ADDIN ZOTERO_ITEM CSL_CITATION {"citationID":"23dh2du37i","properties":{"formattedCitation":"(Metanat Hooshsadat et al., 2012)","plainCitation":"(Metanat Hooshsadat et al., 2012)"},"citationItems":[{"id":116,"uris":["http://zotero.org/users/local/bkYEK4Eu/items/GH932MC6"],"uri":["http://zotero.org/users/local/bkYEK4Eu/items/GH932MC6"],"itemData":{"id":116,"type":"chapter","title":"UAPRIORI: AN ALGORITHM FOR FINDING SEQUENTIAL PATTERNS IN PROBABILISTIC DATA","container-title":"Uncertainty Modeling in Knowledge Engineering and Decision Making","collection-title":"World Scientific Proceedings Series on Computer Engineering and Information Science","collection-number":"Volume 7","publisher":"WORLD SCIENTIFIC","page":"907-912","volume":"Volume 7","number-of-volumes":"0","source":"worldscientific.com (Atypon)","URL":"http://www.worldscientific.com/doi/abs/10.1142/9789814417747_0145","ISBN":"978-981-4417-73-0","shortTitle":"UAPRIORI","author":[{"family":"Metanat Hooshsadat","given":""},{"family":"SAMANEH BAYAT","given":""},{"family":"PARISA NAEIMI","given":""},{"family":"MAHDIEH S. MIRIAN","given":""},{"family":"OSMAR R. ZA?ANE","given":""}],"issued":{"date-parts":[["2012",10,1]]},"accessed":{"date-parts":[["2014",7,15]]}}}],"schema":"https://github.com/citation-style-language/schema/raw/master/csl-citation.json"} </w:instrText>
      </w:r>
      <w:r w:rsidR="006B58BD">
        <w:rPr>
          <w:lang w:val="en-GB"/>
        </w:rPr>
        <w:fldChar w:fldCharType="separate"/>
      </w:r>
      <w:r w:rsidR="00C651E0" w:rsidRPr="00C651E0">
        <w:rPr>
          <w:rFonts w:cs="Times New Roman"/>
          <w:lang w:val="es-ES_tradnl"/>
        </w:rPr>
        <w:t>(Metanat Hooshsadat et al., 2012)</w:t>
      </w:r>
      <w:r w:rsidR="006B58BD">
        <w:rPr>
          <w:lang w:val="en-GB"/>
        </w:rPr>
        <w:fldChar w:fldCharType="end"/>
      </w:r>
      <w:r w:rsidR="00F12FA5" w:rsidRPr="00027664">
        <w:rPr>
          <w:lang w:val="es-ES_tradnl"/>
        </w:rPr>
        <w:t xml:space="preserve"> and </w:t>
      </w:r>
      <w:proofErr w:type="spellStart"/>
      <w:r w:rsidR="00F12FA5" w:rsidRPr="00027664">
        <w:rPr>
          <w:lang w:val="es-ES_tradnl"/>
        </w:rPr>
        <w:t>many</w:t>
      </w:r>
      <w:proofErr w:type="spellEnd"/>
      <w:r w:rsidR="00F12FA5" w:rsidRPr="00027664">
        <w:rPr>
          <w:lang w:val="es-ES_tradnl"/>
        </w:rPr>
        <w:t xml:space="preserve"> </w:t>
      </w:r>
      <w:proofErr w:type="spellStart"/>
      <w:r w:rsidR="00F12FA5" w:rsidRPr="00027664">
        <w:rPr>
          <w:lang w:val="es-ES_tradnl"/>
        </w:rPr>
        <w:t>other</w:t>
      </w:r>
      <w:proofErr w:type="spellEnd"/>
      <w:r w:rsidR="00F12FA5" w:rsidRPr="00027664">
        <w:rPr>
          <w:lang w:val="es-ES_tradnl"/>
        </w:rPr>
        <w:t xml:space="preserve"> </w:t>
      </w:r>
      <w:proofErr w:type="spellStart"/>
      <w:r w:rsidR="00F12FA5" w:rsidRPr="00027664">
        <w:rPr>
          <w:lang w:val="es-ES_tradnl"/>
        </w:rPr>
        <w:t>Apriori-like</w:t>
      </w:r>
      <w:proofErr w:type="spellEnd"/>
      <w:r w:rsidR="00F12FA5" w:rsidRPr="00027664">
        <w:rPr>
          <w:lang w:val="es-ES_tradnl"/>
        </w:rPr>
        <w:t xml:space="preserve"> </w:t>
      </w:r>
      <w:proofErr w:type="spellStart"/>
      <w:r w:rsidR="00F12FA5" w:rsidRPr="00027664">
        <w:rPr>
          <w:lang w:val="es-ES_tradnl"/>
        </w:rPr>
        <w:t>based</w:t>
      </w:r>
      <w:proofErr w:type="spellEnd"/>
      <w:r w:rsidR="00F12FA5" w:rsidRPr="00027664">
        <w:rPr>
          <w:lang w:val="es-ES_tradnl"/>
        </w:rPr>
        <w:t xml:space="preserve"> </w:t>
      </w:r>
      <w:proofErr w:type="spellStart"/>
      <w:r w:rsidR="00F12FA5" w:rsidRPr="00027664">
        <w:rPr>
          <w:lang w:val="es-ES_tradnl"/>
        </w:rPr>
        <w:t>algorithms</w:t>
      </w:r>
      <w:proofErr w:type="spellEnd"/>
      <w:r w:rsidR="00F12FA5" w:rsidRPr="00027664">
        <w:rPr>
          <w:lang w:val="es-ES_tradnl"/>
        </w:rPr>
        <w:t>.</w:t>
      </w:r>
    </w:p>
    <w:p w:rsidR="00C06DF4" w:rsidRPr="00F12FA5" w:rsidRDefault="002B2796" w:rsidP="00305A00">
      <w:pPr>
        <w:rPr>
          <w:lang w:val="en-GB"/>
        </w:rPr>
      </w:pPr>
      <w:r w:rsidRPr="004B45A5">
        <w:rPr>
          <w:lang w:val="es-ES_tradnl"/>
        </w:rPr>
        <w:tab/>
      </w:r>
      <w:r w:rsidR="00C06DF4">
        <w:rPr>
          <w:lang w:val="en-GB"/>
        </w:rPr>
        <w:t xml:space="preserve">Similarly, ECLAT is another studied algorithm to find frequent </w:t>
      </w:r>
      <w:proofErr w:type="spellStart"/>
      <w:r w:rsidR="00C06DF4">
        <w:rPr>
          <w:lang w:val="en-GB"/>
        </w:rPr>
        <w:t>itemsets</w:t>
      </w:r>
      <w:proofErr w:type="spellEnd"/>
      <w:r w:rsidR="00C06DF4">
        <w:rPr>
          <w:lang w:val="en-GB"/>
        </w:rPr>
        <w:t xml:space="preserve"> in databases. ECLAT stands for Equivalence </w:t>
      </w:r>
      <w:proofErr w:type="spellStart"/>
      <w:r w:rsidR="00C06DF4">
        <w:rPr>
          <w:lang w:val="en-GB"/>
        </w:rPr>
        <w:t>CLass</w:t>
      </w:r>
      <w:proofErr w:type="spellEnd"/>
      <w:r w:rsidR="00C06DF4">
        <w:rPr>
          <w:lang w:val="en-GB"/>
        </w:rPr>
        <w:t xml:space="preserve"> Transformation</w:t>
      </w:r>
      <w:r w:rsidR="007135A6">
        <w:rPr>
          <w:lang w:val="en-GB"/>
        </w:rPr>
        <w:t xml:space="preserve">. This algorithm was introduced in </w:t>
      </w:r>
      <w:r w:rsidR="006B58BD">
        <w:rPr>
          <w:lang w:val="en-GB"/>
        </w:rPr>
        <w:fldChar w:fldCharType="begin"/>
      </w:r>
      <w:r w:rsidR="007135A6">
        <w:rPr>
          <w:lang w:val="en-GB"/>
        </w:rPr>
        <w:instrText xml:space="preserve"> ADDIN ZOTERO_ITEM CSL_CITATION {"citationID":"7vku0lbj2","properties":{"formattedCitation":"(Zaki,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6B58BD">
        <w:rPr>
          <w:lang w:val="en-GB"/>
        </w:rPr>
        <w:fldChar w:fldCharType="separate"/>
      </w:r>
      <w:r w:rsidR="00C651E0" w:rsidRPr="00C651E0">
        <w:rPr>
          <w:rFonts w:cs="Times New Roman"/>
          <w:lang w:val="en-GB"/>
        </w:rPr>
        <w:t>(Zaki, 2000)</w:t>
      </w:r>
      <w:r w:rsidR="006B58BD">
        <w:rPr>
          <w:lang w:val="en-GB"/>
        </w:rPr>
        <w:fldChar w:fldCharType="end"/>
      </w:r>
      <w:r w:rsidR="007135A6">
        <w:rPr>
          <w:lang w:val="en-GB"/>
        </w:rPr>
        <w:t xml:space="preserve"> as one that would improve the </w:t>
      </w:r>
      <w:r w:rsidR="00D72A3B">
        <w:rPr>
          <w:lang w:val="en-GB"/>
        </w:rPr>
        <w:t xml:space="preserve">performance </w:t>
      </w:r>
      <w:r w:rsidR="007135A6">
        <w:rPr>
          <w:lang w:val="en-GB"/>
        </w:rPr>
        <w:t xml:space="preserve">problems of </w:t>
      </w:r>
      <w:proofErr w:type="spellStart"/>
      <w:r w:rsidR="007135A6">
        <w:rPr>
          <w:lang w:val="en-GB"/>
        </w:rPr>
        <w:t>Apriori</w:t>
      </w:r>
      <w:proofErr w:type="spellEnd"/>
      <w:r w:rsidR="007135A6">
        <w:rPr>
          <w:lang w:val="en-GB"/>
        </w:rPr>
        <w:t xml:space="preserve">-based algorithms, like minimization of I/O costs reducing the number of database scans or </w:t>
      </w:r>
      <w:proofErr w:type="spellStart"/>
      <w:r w:rsidR="007135A6">
        <w:rPr>
          <w:lang w:val="en-GB"/>
        </w:rPr>
        <w:t>event the</w:t>
      </w:r>
      <w:proofErr w:type="spellEnd"/>
      <w:r w:rsidR="007135A6">
        <w:rPr>
          <w:lang w:val="en-GB"/>
        </w:rPr>
        <w:t xml:space="preserve"> reduction of the computation costs with more efficiently search procedures. ECLAT needs just a reduced number of scans in the database and no hash trees whatsoever as it </w:t>
      </w:r>
      <w:r w:rsidR="004D3370">
        <w:rPr>
          <w:lang w:val="en-GB"/>
        </w:rPr>
        <w:t xml:space="preserve">generates frequent </w:t>
      </w:r>
      <w:proofErr w:type="spellStart"/>
      <w:r w:rsidR="004D3370">
        <w:rPr>
          <w:lang w:val="en-GB"/>
        </w:rPr>
        <w:t>itemsets</w:t>
      </w:r>
      <w:proofErr w:type="spellEnd"/>
      <w:r w:rsidR="004D3370">
        <w:rPr>
          <w:lang w:val="en-GB"/>
        </w:rPr>
        <w:t xml:space="preserve"> by only simple intersection operations. It can even handle support values lower than, for instance, </w:t>
      </w:r>
      <w:proofErr w:type="spellStart"/>
      <w:r w:rsidR="004D3370">
        <w:rPr>
          <w:lang w:val="en-GB"/>
        </w:rPr>
        <w:t>Apriori</w:t>
      </w:r>
      <w:proofErr w:type="spellEnd"/>
      <w:r w:rsidR="004D3370">
        <w:rPr>
          <w:lang w:val="en-GB"/>
        </w:rPr>
        <w:t xml:space="preserve"> in large datasets. </w:t>
      </w:r>
    </w:p>
    <w:p w:rsidR="005D7BC7" w:rsidRDefault="002B2796" w:rsidP="00305A00">
      <w:pPr>
        <w:rPr>
          <w:lang w:val="en-GB"/>
        </w:rPr>
      </w:pPr>
      <w:r>
        <w:rPr>
          <w:lang w:val="en-GB"/>
        </w:rPr>
        <w:tab/>
      </w:r>
      <w:r w:rsidR="00E92EC8" w:rsidRPr="0024194D">
        <w:rPr>
          <w:lang w:val="en-GB"/>
        </w:rPr>
        <w:t xml:space="preserve">One of the advantages of </w:t>
      </w:r>
      <w:r w:rsidR="002D2671">
        <w:rPr>
          <w:lang w:val="en-GB"/>
        </w:rPr>
        <w:t>FP-Growth</w:t>
      </w:r>
      <w:r w:rsidR="00E92EC8" w:rsidRPr="0024194D">
        <w:rPr>
          <w:lang w:val="en-GB"/>
        </w:rPr>
        <w:t xml:space="preserve">, when comparing with the competitors is that it does not create huge amount of frequent </w:t>
      </w:r>
      <w:proofErr w:type="spellStart"/>
      <w:r w:rsidR="00E92EC8" w:rsidRPr="0024194D">
        <w:rPr>
          <w:lang w:val="en-GB"/>
        </w:rPr>
        <w:t>itemsets</w:t>
      </w:r>
      <w:proofErr w:type="spellEnd"/>
      <w:r w:rsidR="00E92EC8" w:rsidRPr="0024194D">
        <w:rPr>
          <w:lang w:val="en-GB"/>
        </w:rPr>
        <w:t xml:space="preserve"> and a small database of transactions.</w:t>
      </w:r>
      <w:r w:rsidR="00D72A3B">
        <w:rPr>
          <w:lang w:val="en-GB"/>
        </w:rPr>
        <w:t xml:space="preserve"> </w:t>
      </w:r>
      <w:r w:rsidR="00E70FFD">
        <w:rPr>
          <w:lang w:val="en-GB"/>
        </w:rPr>
        <w:t xml:space="preserve">It only needs one scan on the database, along with a minimum support threshold to scan it and discover frequent </w:t>
      </w:r>
      <w:proofErr w:type="spellStart"/>
      <w:r w:rsidR="00E70FFD">
        <w:rPr>
          <w:lang w:val="en-GB"/>
        </w:rPr>
        <w:t>itemsets</w:t>
      </w:r>
      <w:proofErr w:type="spellEnd"/>
      <w:r w:rsidR="00E70FFD">
        <w:rPr>
          <w:lang w:val="en-GB"/>
        </w:rPr>
        <w:t xml:space="preserve">. </w:t>
      </w:r>
      <w:r w:rsidR="00651FBF">
        <w:rPr>
          <w:lang w:val="en-GB"/>
        </w:rPr>
        <w:t xml:space="preserve">As observed in the previous lines, </w:t>
      </w:r>
      <w:proofErr w:type="spellStart"/>
      <w:r w:rsidR="00651FBF">
        <w:rPr>
          <w:lang w:val="en-GB"/>
        </w:rPr>
        <w:t>Apriori</w:t>
      </w:r>
      <w:proofErr w:type="spellEnd"/>
      <w:r w:rsidR="00651FBF">
        <w:rPr>
          <w:lang w:val="en-GB"/>
        </w:rPr>
        <w:t xml:space="preserve"> and most </w:t>
      </w:r>
      <w:proofErr w:type="spellStart"/>
      <w:r w:rsidR="00651FBF">
        <w:rPr>
          <w:lang w:val="en-GB"/>
        </w:rPr>
        <w:t>Apriori</w:t>
      </w:r>
      <w:proofErr w:type="spellEnd"/>
      <w:r w:rsidR="00651FBF">
        <w:rPr>
          <w:lang w:val="en-GB"/>
        </w:rPr>
        <w:t xml:space="preserve"> derived algorithms are candidate set generation algorithms, on the contrary FP-Growth is not. It does not need to make such a costly operation to generate frequent </w:t>
      </w:r>
      <w:proofErr w:type="gramStart"/>
      <w:r w:rsidR="00651FBF">
        <w:rPr>
          <w:lang w:val="en-GB"/>
        </w:rPr>
        <w:t>items,</w:t>
      </w:r>
      <w:proofErr w:type="gramEnd"/>
      <w:r w:rsidR="00651FBF">
        <w:rPr>
          <w:lang w:val="en-GB"/>
        </w:rPr>
        <w:t xml:space="preserve"> in contrast, it uses mining operations of count accumulation (frequency count) and prefix path count adjustment. These are less costly than candidate set generation and pattern matching operations. </w:t>
      </w:r>
    </w:p>
    <w:p w:rsidR="00E92EC8" w:rsidRDefault="002B2796" w:rsidP="00305A00">
      <w:pPr>
        <w:rPr>
          <w:lang w:val="en-GB"/>
        </w:rPr>
      </w:pPr>
      <w:r>
        <w:rPr>
          <w:lang w:val="en-GB"/>
        </w:rPr>
        <w:tab/>
      </w:r>
      <w:r w:rsidR="006B58BD">
        <w:rPr>
          <w:lang w:val="en-GB"/>
        </w:rPr>
        <w:fldChar w:fldCharType="begin"/>
      </w:r>
      <w:r w:rsidR="005D7BC7">
        <w:rPr>
          <w:lang w:val="en-GB"/>
        </w:rPr>
        <w:instrText xml:space="preserve"> ADDIN ZOTERO_ITEM CSL_CITATION {"citationID":"gnlguepe0","properties":{"formattedCitation":"(Borgelt, 2005)","plainCitation":"(Borgelt, 2005)"},"citationItems":[{"id":17,"uris":["http://zotero.org/users/local/bkYEK4Eu/items/7PXZ42GJ"],"uri":["http://zotero.org/users/local/bkYEK4Eu/items/7PXZ42GJ"],"itemData":{"id":17,"type":"paper-conference","title":"An Implementation of the FP-growth Algorithm","container-title":"Proceedings of the 1st international workshop on open source data mining: frequent pattern mining implementations","publisher":"ACM","page":"1–5","source":"Google Scholar","URL":"http://dl.acm.org/citation.cfm?id=1133907","author":[{"family":"Borgelt","given":"Christian"}],"issued":{"date-parts":[["2005"]]},"accessed":{"date-parts":[["2014",6,15]]}}}],"schema":"https://github.com/citation-style-language/schema/raw/master/csl-citation.json"} </w:instrText>
      </w:r>
      <w:r w:rsidR="006B58BD">
        <w:rPr>
          <w:lang w:val="en-GB"/>
        </w:rPr>
        <w:fldChar w:fldCharType="separate"/>
      </w:r>
      <w:r w:rsidR="00C651E0" w:rsidRPr="00C651E0">
        <w:rPr>
          <w:rFonts w:cs="Times New Roman"/>
          <w:lang w:val="en-GB"/>
        </w:rPr>
        <w:t>(Borgelt, 2005)</w:t>
      </w:r>
      <w:r w:rsidR="006B58BD">
        <w:rPr>
          <w:lang w:val="en-GB"/>
        </w:rPr>
        <w:fldChar w:fldCharType="end"/>
      </w:r>
      <w:r w:rsidR="005D7BC7">
        <w:rPr>
          <w:lang w:val="en-GB"/>
        </w:rPr>
        <w:t xml:space="preserve"> presents an interesting study on these three algorithms, </w:t>
      </w:r>
      <w:proofErr w:type="spellStart"/>
      <w:r w:rsidR="005D7BC7">
        <w:rPr>
          <w:lang w:val="en-GB"/>
        </w:rPr>
        <w:t>Apriori</w:t>
      </w:r>
      <w:proofErr w:type="spellEnd"/>
      <w:r w:rsidR="005D7BC7">
        <w:rPr>
          <w:lang w:val="en-GB"/>
        </w:rPr>
        <w:t>, ECLAT and FP-Growth. It argues that the implementation of the process of frequent discovery in FP-Growth “</w:t>
      </w:r>
      <w:r w:rsidR="005D7BC7" w:rsidRPr="005D7BC7">
        <w:rPr>
          <w:i/>
          <w:lang w:val="en-GB"/>
        </w:rPr>
        <w:t>clearly outperforms</w:t>
      </w:r>
      <w:r w:rsidR="005D7BC7">
        <w:rPr>
          <w:i/>
          <w:lang w:val="en-GB"/>
        </w:rPr>
        <w:t xml:space="preserve"> </w:t>
      </w:r>
      <w:proofErr w:type="spellStart"/>
      <w:r w:rsidR="005D7BC7">
        <w:rPr>
          <w:i/>
          <w:lang w:val="en-GB"/>
        </w:rPr>
        <w:t>Apriori</w:t>
      </w:r>
      <w:proofErr w:type="spellEnd"/>
      <w:r w:rsidR="005D7BC7">
        <w:rPr>
          <w:i/>
          <w:lang w:val="en-GB"/>
        </w:rPr>
        <w:t xml:space="preserve"> and ECLAT</w:t>
      </w:r>
      <w:r w:rsidR="005D7BC7">
        <w:rPr>
          <w:lang w:val="en-GB"/>
        </w:rPr>
        <w:t xml:space="preserve">”. Even after the previous were improved and optimized. </w:t>
      </w:r>
    </w:p>
    <w:p w:rsidR="003F204D" w:rsidRPr="0024194D" w:rsidRDefault="002B2796" w:rsidP="00305A00">
      <w:pPr>
        <w:rPr>
          <w:lang w:val="en-GB"/>
        </w:rPr>
      </w:pPr>
      <w:r>
        <w:rPr>
          <w:lang w:val="en-GB"/>
        </w:rPr>
        <w:tab/>
      </w:r>
      <w:r w:rsidR="003F204D">
        <w:rPr>
          <w:lang w:val="en-GB"/>
        </w:rPr>
        <w:t xml:space="preserve">In brief, one can see that FP-Growth have more strengths than weaknesses, when comparing to others </w:t>
      </w:r>
      <w:r w:rsidR="00C93176">
        <w:rPr>
          <w:lang w:val="en-GB"/>
        </w:rPr>
        <w:t>algorithms</w:t>
      </w:r>
      <w:r w:rsidR="003F204D">
        <w:rPr>
          <w:lang w:val="en-GB"/>
        </w:rPr>
        <w:t xml:space="preserve">. </w:t>
      </w:r>
      <w:r w:rsidR="00F85600">
        <w:rPr>
          <w:lang w:val="en-GB"/>
        </w:rPr>
        <w:t xml:space="preserve">It recognizes frequent patterns in data, and needs less time to give the results than its competitors.  </w:t>
      </w:r>
    </w:p>
    <w:p w:rsidR="004D469C" w:rsidRPr="00C96484" w:rsidRDefault="004D469C" w:rsidP="004D469C">
      <w:pPr>
        <w:pStyle w:val="Heading3"/>
        <w:rPr>
          <w:lang w:val="en-GB"/>
        </w:rPr>
      </w:pPr>
      <w:bookmarkStart w:id="195" w:name="_Ref392585337"/>
      <w:bookmarkStart w:id="196" w:name="_Ref392585347"/>
      <w:bookmarkStart w:id="197" w:name="_Ref392585360"/>
      <w:bookmarkStart w:id="198" w:name="_Ref392585368"/>
      <w:bookmarkStart w:id="199" w:name="_Ref392585380"/>
      <w:bookmarkStart w:id="200" w:name="_Ref392585388"/>
      <w:bookmarkStart w:id="201" w:name="_Ref392585410"/>
      <w:bookmarkStart w:id="202" w:name="_Ref395633454"/>
      <w:bookmarkStart w:id="203" w:name="_Toc397995082"/>
      <w:r w:rsidRPr="00C96484">
        <w:rPr>
          <w:lang w:val="en-GB"/>
        </w:rPr>
        <w:t>Association Rules</w:t>
      </w:r>
      <w:bookmarkEnd w:id="195"/>
      <w:bookmarkEnd w:id="196"/>
      <w:bookmarkEnd w:id="197"/>
      <w:bookmarkEnd w:id="198"/>
      <w:bookmarkEnd w:id="199"/>
      <w:bookmarkEnd w:id="200"/>
      <w:bookmarkEnd w:id="201"/>
      <w:r w:rsidR="005549F5">
        <w:rPr>
          <w:lang w:val="en-GB"/>
        </w:rPr>
        <w:t xml:space="preserve"> Measurement</w:t>
      </w:r>
      <w:bookmarkEnd w:id="202"/>
      <w:bookmarkEnd w:id="203"/>
    </w:p>
    <w:p w:rsidR="00F85600" w:rsidRDefault="005549F5" w:rsidP="005826F7">
      <w:pPr>
        <w:rPr>
          <w:lang w:val="en-GB"/>
        </w:rPr>
      </w:pPr>
      <w:r>
        <w:rPr>
          <w:lang w:val="en-GB"/>
        </w:rPr>
        <w:t>A</w:t>
      </w:r>
      <w:r w:rsidR="00F85600">
        <w:rPr>
          <w:lang w:val="en-GB"/>
        </w:rPr>
        <w:t>s presented before</w:t>
      </w:r>
      <w:r>
        <w:rPr>
          <w:lang w:val="en-GB"/>
        </w:rPr>
        <w:t xml:space="preserve">, </w:t>
      </w:r>
      <w:r w:rsidR="005826F7" w:rsidRPr="0024194D">
        <w:rPr>
          <w:lang w:val="en-GB"/>
        </w:rPr>
        <w:t>Association Rules algorithm recognizes association</w:t>
      </w:r>
      <w:r>
        <w:rPr>
          <w:lang w:val="en-GB"/>
        </w:rPr>
        <w:t>s</w:t>
      </w:r>
      <w:r w:rsidR="005826F7" w:rsidRPr="0024194D">
        <w:rPr>
          <w:lang w:val="en-GB"/>
        </w:rPr>
        <w:t xml:space="preserve"> </w:t>
      </w:r>
      <w:r>
        <w:rPr>
          <w:lang w:val="en-GB"/>
        </w:rPr>
        <w:t xml:space="preserve">in </w:t>
      </w:r>
      <w:r w:rsidR="005826F7" w:rsidRPr="0024194D">
        <w:rPr>
          <w:lang w:val="en-GB"/>
        </w:rPr>
        <w:t xml:space="preserve">frequent patterns resulting from a frequent pattern recognition algorithm like FP-Growth or </w:t>
      </w:r>
      <w:proofErr w:type="spellStart"/>
      <w:r w:rsidR="005826F7" w:rsidRPr="0024194D">
        <w:rPr>
          <w:lang w:val="en-GB"/>
        </w:rPr>
        <w:t>Apriori</w:t>
      </w:r>
      <w:proofErr w:type="spellEnd"/>
      <w:r w:rsidR="005826F7" w:rsidRPr="0024194D">
        <w:rPr>
          <w:lang w:val="en-GB"/>
        </w:rPr>
        <w:t xml:space="preserve">. </w:t>
      </w:r>
      <w:r>
        <w:rPr>
          <w:lang w:val="en-GB"/>
        </w:rPr>
        <w:t xml:space="preserve">The following step is </w:t>
      </w:r>
      <w:r w:rsidR="003828C6">
        <w:rPr>
          <w:lang w:val="en-GB"/>
        </w:rPr>
        <w:t xml:space="preserve">responsible </w:t>
      </w:r>
      <w:r>
        <w:rPr>
          <w:lang w:val="en-GB"/>
        </w:rPr>
        <w:t xml:space="preserve">to evaluate the rules in a way that it will show interest to the subject. Several publications have appeared in the recent years identifying ways to measure </w:t>
      </w:r>
      <w:r w:rsidR="00F278D7">
        <w:rPr>
          <w:lang w:val="en-GB"/>
        </w:rPr>
        <w:t xml:space="preserve">the interest in </w:t>
      </w:r>
      <w:r>
        <w:rPr>
          <w:lang w:val="en-GB"/>
        </w:rPr>
        <w:t xml:space="preserve">an association rule. </w:t>
      </w:r>
      <w:r w:rsidR="00F278D7">
        <w:rPr>
          <w:lang w:val="en-GB"/>
        </w:rPr>
        <w:t xml:space="preserve">In the following lines, it will be discussed how </w:t>
      </w:r>
      <w:r w:rsidR="00324139">
        <w:rPr>
          <w:lang w:val="en-GB"/>
        </w:rPr>
        <w:t>association rules could</w:t>
      </w:r>
      <w:r w:rsidR="00F278D7">
        <w:rPr>
          <w:lang w:val="en-GB"/>
        </w:rPr>
        <w:t xml:space="preserve"> be measured. It is also discussed what should be thought as interesting to retrieve from the rules, and the ways to do </w:t>
      </w:r>
      <w:proofErr w:type="gramStart"/>
      <w:r w:rsidR="00F278D7">
        <w:rPr>
          <w:lang w:val="en-GB"/>
        </w:rPr>
        <w:t>it</w:t>
      </w:r>
      <w:proofErr w:type="gramEnd"/>
      <w:r w:rsidR="00F278D7">
        <w:rPr>
          <w:lang w:val="en-GB"/>
        </w:rPr>
        <w:t>., in the form of subjective and objective measures.</w:t>
      </w:r>
    </w:p>
    <w:p w:rsidR="00F85600" w:rsidRDefault="00084EDC" w:rsidP="00084EDC">
      <w:pPr>
        <w:pStyle w:val="Heading4"/>
        <w:rPr>
          <w:lang w:val="en-GB"/>
        </w:rPr>
      </w:pPr>
      <w:r>
        <w:rPr>
          <w:lang w:val="en-GB"/>
        </w:rPr>
        <w:lastRenderedPageBreak/>
        <w:t xml:space="preserve">Subjectivity and objectivity </w:t>
      </w:r>
    </w:p>
    <w:p w:rsidR="00CB464F" w:rsidRDefault="00BF0DFA" w:rsidP="005826F7">
      <w:pPr>
        <w:rPr>
          <w:lang w:val="en-GB"/>
        </w:rPr>
      </w:pPr>
      <w:r>
        <w:rPr>
          <w:lang w:val="en-GB"/>
        </w:rPr>
        <w:t>To be able to measure interest in the knowledge discovered</w:t>
      </w:r>
      <w:r w:rsidR="009115A7">
        <w:rPr>
          <w:lang w:val="en-GB"/>
        </w:rPr>
        <w:t>, two types of measurement</w:t>
      </w:r>
      <w:r w:rsidR="00724193">
        <w:rPr>
          <w:lang w:val="en-GB"/>
        </w:rPr>
        <w:t xml:space="preserve"> of th</w:t>
      </w:r>
      <w:r>
        <w:rPr>
          <w:lang w:val="en-GB"/>
        </w:rPr>
        <w:t>e</w:t>
      </w:r>
      <w:r w:rsidR="00724193">
        <w:rPr>
          <w:lang w:val="en-GB"/>
        </w:rPr>
        <w:t xml:space="preserve"> interest of a rule</w:t>
      </w:r>
      <w:r w:rsidR="003568DD">
        <w:rPr>
          <w:lang w:val="en-GB"/>
        </w:rPr>
        <w:t xml:space="preserve"> are identified</w:t>
      </w:r>
      <w:r>
        <w:rPr>
          <w:lang w:val="en-GB"/>
        </w:rPr>
        <w:t>:</w:t>
      </w:r>
      <w:r w:rsidR="009115A7">
        <w:rPr>
          <w:lang w:val="en-GB"/>
        </w:rPr>
        <w:t xml:space="preserve"> Subjective and objective measure</w:t>
      </w:r>
      <w:r w:rsidR="003568DD">
        <w:rPr>
          <w:lang w:val="en-GB"/>
        </w:rPr>
        <w:t>s</w:t>
      </w:r>
      <w:r w:rsidR="009115A7">
        <w:rPr>
          <w:lang w:val="en-GB"/>
        </w:rPr>
        <w:t xml:space="preserve">. </w:t>
      </w:r>
      <w:r w:rsidR="006B58BD">
        <w:rPr>
          <w:lang w:val="en-GB"/>
        </w:rPr>
        <w:fldChar w:fldCharType="begin"/>
      </w:r>
      <w:r w:rsidR="009115A7">
        <w:rPr>
          <w:lang w:val="en-GB"/>
        </w:rPr>
        <w:instrText xml:space="preserve"> ADDIN ZOTERO_ITEM CSL_CITATION {"citationID":"2c4es542ar","properties":{"formattedCitation":"(Mackie, 1977)","plainCitation":"(Mackie, 1977)"},"citationItems":[{"id":123,"uris":["http://zotero.org/users/local/bkYEK4Eu/items/WJHPDWNC"],"uri":["http://zotero.org/users/local/bkYEK4Eu/items/WJHPDWNC"],"itemData":{"id":123,"type":"book","title":"Ethics: Inventing right and wrong","publisher":"Penguin UK","source":"Google Scholar","shortTitle":"Ethics","author":[{"family":"Mackie","given":"John"}],"issued":{"date-parts":[["1977"]]}}}],"schema":"https://github.com/citation-style-language/schema/raw/master/csl-citation.json"} </w:instrText>
      </w:r>
      <w:r w:rsidR="006B58BD">
        <w:rPr>
          <w:lang w:val="en-GB"/>
        </w:rPr>
        <w:fldChar w:fldCharType="separate"/>
      </w:r>
      <w:r w:rsidR="00C651E0" w:rsidRPr="00C651E0">
        <w:rPr>
          <w:rFonts w:cs="Times New Roman"/>
          <w:lang w:val="en-GB"/>
        </w:rPr>
        <w:t>(Mackie, 1977)</w:t>
      </w:r>
      <w:r w:rsidR="006B58BD">
        <w:rPr>
          <w:lang w:val="en-GB"/>
        </w:rPr>
        <w:fldChar w:fldCharType="end"/>
      </w:r>
      <w:r w:rsidR="009115A7">
        <w:rPr>
          <w:lang w:val="en-GB"/>
        </w:rPr>
        <w:t xml:space="preserve"> presents a study where he describes that the subjectivity in evaluation is very common when the evaluation goal</w:t>
      </w:r>
      <w:r w:rsidR="003568DD">
        <w:rPr>
          <w:lang w:val="en-GB"/>
        </w:rPr>
        <w:t>s</w:t>
      </w:r>
      <w:r w:rsidR="009115A7">
        <w:rPr>
          <w:lang w:val="en-GB"/>
        </w:rPr>
        <w:t xml:space="preserve"> are objects, actions or events.</w:t>
      </w:r>
      <w:r w:rsidR="005F0142">
        <w:rPr>
          <w:lang w:val="en-GB"/>
        </w:rPr>
        <w:t xml:space="preserve"> The objectivity is used in the measures themselves and their implementations. The subjectivity depends in great factor on the person that is considering the subject. As</w:t>
      </w:r>
      <w:r w:rsidR="00724193">
        <w:rPr>
          <w:lang w:val="en-GB"/>
        </w:rPr>
        <w:t xml:space="preserve"> explained</w:t>
      </w:r>
      <w:r w:rsidR="005F0142">
        <w:rPr>
          <w:lang w:val="en-GB"/>
        </w:rPr>
        <w:t xml:space="preserve"> before, it depends in factors like the location</w:t>
      </w:r>
      <w:r w:rsidR="00724193">
        <w:rPr>
          <w:lang w:val="en-GB"/>
        </w:rPr>
        <w:t xml:space="preserve"> or</w:t>
      </w:r>
      <w:r w:rsidR="005F0142">
        <w:rPr>
          <w:lang w:val="en-GB"/>
        </w:rPr>
        <w:t xml:space="preserve"> the background. Some </w:t>
      </w:r>
      <w:r w:rsidR="00724193">
        <w:rPr>
          <w:lang w:val="en-GB"/>
        </w:rPr>
        <w:t>other studies</w:t>
      </w:r>
      <w:r w:rsidR="005F0142">
        <w:rPr>
          <w:lang w:val="en-GB"/>
        </w:rPr>
        <w:t xml:space="preserve"> </w:t>
      </w:r>
      <w:r w:rsidR="00724193">
        <w:rPr>
          <w:lang w:val="en-GB"/>
        </w:rPr>
        <w:t>also discuss</w:t>
      </w:r>
      <w:r w:rsidR="005F0142">
        <w:rPr>
          <w:lang w:val="en-GB"/>
        </w:rPr>
        <w:t xml:space="preserve"> the subjectivity and objectivity of a measure. </w:t>
      </w:r>
      <w:r w:rsidR="006B58BD">
        <w:rPr>
          <w:lang w:val="en-GB"/>
        </w:rPr>
        <w:fldChar w:fldCharType="begin"/>
      </w:r>
      <w:r w:rsidR="005F0142">
        <w:rPr>
          <w:lang w:val="en-GB"/>
        </w:rPr>
        <w:instrText xml:space="preserve"> ADDIN ZOTERO_ITEM CSL_CITATION {"citationID":"5s71n81bd","properties":{"formattedCitation":"(Silberschatz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6B58BD">
        <w:rPr>
          <w:lang w:val="en-GB"/>
        </w:rPr>
        <w:fldChar w:fldCharType="separate"/>
      </w:r>
      <w:r w:rsidR="00C651E0" w:rsidRPr="00C651E0">
        <w:rPr>
          <w:rFonts w:cs="Times New Roman"/>
          <w:lang w:val="en-GB"/>
        </w:rPr>
        <w:t>(Silberschatz and Tuzhilin, 1995)</w:t>
      </w:r>
      <w:r w:rsidR="006B58BD">
        <w:rPr>
          <w:lang w:val="en-GB"/>
        </w:rPr>
        <w:fldChar w:fldCharType="end"/>
      </w:r>
      <w:r w:rsidR="005F0142">
        <w:rPr>
          <w:lang w:val="en-GB"/>
        </w:rPr>
        <w:t xml:space="preserve"> </w:t>
      </w:r>
      <w:r w:rsidR="00F85600">
        <w:rPr>
          <w:lang w:val="en-GB"/>
        </w:rPr>
        <w:t>propose</w:t>
      </w:r>
      <w:r w:rsidR="005F0142">
        <w:rPr>
          <w:lang w:val="en-GB"/>
        </w:rPr>
        <w:t xml:space="preserve"> </w:t>
      </w:r>
      <w:r w:rsidR="00CB464F">
        <w:rPr>
          <w:lang w:val="en-GB"/>
        </w:rPr>
        <w:t xml:space="preserve">a </w:t>
      </w:r>
      <w:r w:rsidR="00D905BC">
        <w:rPr>
          <w:lang w:val="en-GB"/>
        </w:rPr>
        <w:t>classification for interestingness measure</w:t>
      </w:r>
      <w:r>
        <w:rPr>
          <w:lang w:val="en-GB"/>
        </w:rPr>
        <w:t>ment</w:t>
      </w:r>
      <w:r w:rsidR="00D905BC">
        <w:rPr>
          <w:lang w:val="en-GB"/>
        </w:rPr>
        <w:t xml:space="preserve"> of a rule. </w:t>
      </w:r>
      <w:r w:rsidR="00F85600">
        <w:rPr>
          <w:lang w:val="en-GB"/>
        </w:rPr>
        <w:t xml:space="preserve">As one could see in </w:t>
      </w:r>
      <w:r w:rsidR="00192BAD">
        <w:fldChar w:fldCharType="begin"/>
      </w:r>
      <w:r w:rsidR="00192BAD" w:rsidRPr="00192BAD">
        <w:rPr>
          <w:lang w:val="en-US"/>
          <w:rPrChange w:id="204" w:author="Ruben" w:date="2014-09-09T11:37:00Z">
            <w:rPr/>
          </w:rPrChange>
        </w:rPr>
        <w:instrText xml:space="preserve"> REF _Ref395655063 \h  \* MERGEFORMAT </w:instrText>
      </w:r>
      <w:r w:rsidR="00192BAD">
        <w:fldChar w:fldCharType="separate"/>
      </w:r>
      <w:r w:rsidR="005E223A" w:rsidRPr="005E223A">
        <w:rPr>
          <w:lang w:val="en-GB"/>
        </w:rPr>
        <w:t xml:space="preserve">Figure </w:t>
      </w:r>
      <w:r w:rsidR="005E223A" w:rsidRPr="005E223A">
        <w:rPr>
          <w:noProof/>
          <w:lang w:val="en-GB"/>
        </w:rPr>
        <w:t>3.5</w:t>
      </w:r>
      <w:r w:rsidR="00192BAD">
        <w:fldChar w:fldCharType="end"/>
      </w:r>
      <w:r w:rsidR="00724193" w:rsidRPr="00724193">
        <w:rPr>
          <w:lang w:val="en-GB"/>
        </w:rPr>
        <w:t xml:space="preserve"> </w:t>
      </w:r>
      <w:r w:rsidR="00724193">
        <w:rPr>
          <w:lang w:val="en-GB"/>
        </w:rPr>
        <w:t>where</w:t>
      </w:r>
      <w:r w:rsidR="00CB464F" w:rsidRPr="00F815AC">
        <w:rPr>
          <w:lang w:val="en-GB"/>
        </w:rPr>
        <w:t xml:space="preserve"> </w:t>
      </w:r>
      <w:r w:rsidR="00724193">
        <w:rPr>
          <w:lang w:val="en-GB"/>
        </w:rPr>
        <w:t>this classification is</w:t>
      </w:r>
      <w:r w:rsidR="00CB464F" w:rsidRPr="00F815AC">
        <w:rPr>
          <w:lang w:val="en-GB"/>
        </w:rPr>
        <w:t xml:space="preserve"> </w:t>
      </w:r>
      <w:r w:rsidR="00D905BC" w:rsidRPr="00F815AC">
        <w:rPr>
          <w:lang w:val="en-GB"/>
        </w:rPr>
        <w:t>il</w:t>
      </w:r>
      <w:r w:rsidR="00D905BC">
        <w:rPr>
          <w:lang w:val="en-GB"/>
        </w:rPr>
        <w:t>lustrate</w:t>
      </w:r>
      <w:r w:rsidR="00724193">
        <w:rPr>
          <w:lang w:val="en-GB"/>
        </w:rPr>
        <w:t>d,</w:t>
      </w:r>
      <w:r w:rsidR="00837260">
        <w:rPr>
          <w:lang w:val="en-GB"/>
        </w:rPr>
        <w:t xml:space="preserve"> it is argued by the author that</w:t>
      </w:r>
      <w:r w:rsidR="00724193">
        <w:rPr>
          <w:lang w:val="en-GB"/>
        </w:rPr>
        <w:t xml:space="preserve"> </w:t>
      </w:r>
      <w:r w:rsidR="00CB464F">
        <w:rPr>
          <w:lang w:val="en-GB"/>
        </w:rPr>
        <w:t xml:space="preserve">the interest </w:t>
      </w:r>
      <w:r w:rsidR="00837260">
        <w:rPr>
          <w:lang w:val="en-GB"/>
        </w:rPr>
        <w:t>should be</w:t>
      </w:r>
      <w:r>
        <w:rPr>
          <w:lang w:val="en-GB"/>
        </w:rPr>
        <w:t xml:space="preserve"> </w:t>
      </w:r>
      <w:r w:rsidR="00724193">
        <w:rPr>
          <w:lang w:val="en-GB"/>
        </w:rPr>
        <w:t>divided</w:t>
      </w:r>
      <w:r w:rsidR="00D905BC">
        <w:rPr>
          <w:lang w:val="en-GB"/>
        </w:rPr>
        <w:t xml:space="preserve"> in </w:t>
      </w:r>
      <w:r w:rsidR="00D905BC" w:rsidRPr="00A571EA">
        <w:rPr>
          <w:i/>
          <w:lang w:val="en-GB"/>
        </w:rPr>
        <w:t>Objectiv</w:t>
      </w:r>
      <w:r w:rsidR="00C223B3">
        <w:rPr>
          <w:i/>
          <w:lang w:val="en-GB"/>
        </w:rPr>
        <w:t>ity</w:t>
      </w:r>
      <w:r w:rsidR="00D905BC">
        <w:rPr>
          <w:lang w:val="en-GB"/>
        </w:rPr>
        <w:t xml:space="preserve"> and </w:t>
      </w:r>
      <w:r w:rsidR="00D905BC" w:rsidRPr="00A571EA">
        <w:rPr>
          <w:i/>
          <w:lang w:val="en-GB"/>
        </w:rPr>
        <w:t>Subjectiv</w:t>
      </w:r>
      <w:r w:rsidR="00C223B3">
        <w:rPr>
          <w:i/>
          <w:lang w:val="en-GB"/>
        </w:rPr>
        <w:t>ity</w:t>
      </w:r>
      <w:r w:rsidR="00CB464F">
        <w:rPr>
          <w:lang w:val="en-GB"/>
        </w:rPr>
        <w:t xml:space="preserve"> measures. </w:t>
      </w:r>
    </w:p>
    <w:p w:rsidR="00837260" w:rsidRDefault="00837260" w:rsidP="00837260">
      <w:pPr>
        <w:pStyle w:val="ListParagraph"/>
        <w:keepNext/>
        <w:spacing w:before="240" w:line="240" w:lineRule="auto"/>
        <w:ind w:left="0"/>
        <w:jc w:val="center"/>
      </w:pPr>
      <w:r>
        <w:rPr>
          <w:noProof/>
          <w:lang w:eastAsia="pt-PT"/>
        </w:rPr>
        <w:drawing>
          <wp:inline distT="0" distB="0" distL="0" distR="0">
            <wp:extent cx="4876800" cy="2228850"/>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4876800" cy="2228850"/>
                    </a:xfrm>
                    <a:prstGeom prst="rect">
                      <a:avLst/>
                    </a:prstGeom>
                    <a:noFill/>
                    <a:ln w="9525">
                      <a:noFill/>
                      <a:miter lim="800000"/>
                      <a:headEnd/>
                      <a:tailEnd/>
                    </a:ln>
                  </pic:spPr>
                </pic:pic>
              </a:graphicData>
            </a:graphic>
          </wp:inline>
        </w:drawing>
      </w:r>
    </w:p>
    <w:p w:rsidR="00837260" w:rsidRPr="00843A85" w:rsidRDefault="00837260" w:rsidP="00837260">
      <w:pPr>
        <w:pStyle w:val="Caption"/>
        <w:spacing w:before="0" w:line="360" w:lineRule="auto"/>
        <w:rPr>
          <w:sz w:val="20"/>
          <w:lang w:val="en-GB"/>
        </w:rPr>
      </w:pPr>
      <w:bookmarkStart w:id="205" w:name="_Ref395655063"/>
      <w:bookmarkStart w:id="206" w:name="_Toc397995118"/>
      <w:proofErr w:type="gramStart"/>
      <w:r w:rsidRPr="00843A85">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3</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5</w:t>
      </w:r>
      <w:r w:rsidR="006222FB">
        <w:rPr>
          <w:sz w:val="20"/>
          <w:lang w:val="en-GB"/>
        </w:rPr>
        <w:fldChar w:fldCharType="end"/>
      </w:r>
      <w:bookmarkEnd w:id="205"/>
      <w:r w:rsidRPr="00843A85">
        <w:rPr>
          <w:sz w:val="20"/>
          <w:lang w:val="en-GB"/>
        </w:rPr>
        <w:t xml:space="preserve"> </w:t>
      </w:r>
      <w:r>
        <w:rPr>
          <w:sz w:val="20"/>
          <w:lang w:val="en-GB"/>
        </w:rPr>
        <w:t>–</w:t>
      </w:r>
      <w:r w:rsidRPr="00843A85">
        <w:rPr>
          <w:sz w:val="20"/>
          <w:lang w:val="en-GB"/>
        </w:rPr>
        <w:t xml:space="preserve"> </w:t>
      </w:r>
      <w:r>
        <w:rPr>
          <w:sz w:val="20"/>
          <w:lang w:val="en-GB"/>
        </w:rPr>
        <w:t xml:space="preserve">Interestingness </w:t>
      </w:r>
      <w:r w:rsidRPr="00843A85">
        <w:rPr>
          <w:sz w:val="20"/>
          <w:lang w:val="en-GB"/>
        </w:rPr>
        <w:t xml:space="preserve">measures </w:t>
      </w:r>
      <w:r w:rsidR="00F712C7">
        <w:rPr>
          <w:sz w:val="20"/>
          <w:lang w:val="en-GB"/>
        </w:rPr>
        <w:t>types tree</w:t>
      </w:r>
      <w:r>
        <w:rPr>
          <w:sz w:val="20"/>
          <w:lang w:val="en-GB"/>
        </w:rPr>
        <w:t xml:space="preserve"> (adapted from </w:t>
      </w:r>
      <w:r w:rsidR="006B58BD">
        <w:rPr>
          <w:sz w:val="20"/>
          <w:lang w:val="en-GB"/>
        </w:rPr>
        <w:fldChar w:fldCharType="begin"/>
      </w:r>
      <w:r>
        <w:rPr>
          <w:sz w:val="20"/>
          <w:lang w:val="en-GB"/>
        </w:rPr>
        <w:instrText xml:space="preserve"> ADDIN ZOTERO_ITEM CSL_CITATION {"citationID":"g2p2sj0qn","properties":{"formattedCitation":"(Silberschatz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6B58BD">
        <w:rPr>
          <w:sz w:val="20"/>
          <w:lang w:val="en-GB"/>
        </w:rPr>
        <w:fldChar w:fldCharType="separate"/>
      </w:r>
      <w:r w:rsidR="00C651E0" w:rsidRPr="00C651E0">
        <w:rPr>
          <w:rFonts w:cs="Times New Roman"/>
          <w:sz w:val="20"/>
          <w:lang w:val="en-GB"/>
        </w:rPr>
        <w:t xml:space="preserve">Silberschatz and Tuzhilin, </w:t>
      </w:r>
      <w:r w:rsidR="002870D0">
        <w:rPr>
          <w:rFonts w:cs="Times New Roman"/>
          <w:sz w:val="20"/>
          <w:lang w:val="en-GB"/>
        </w:rPr>
        <w:t>(</w:t>
      </w:r>
      <w:r w:rsidR="00C651E0" w:rsidRPr="00C651E0">
        <w:rPr>
          <w:rFonts w:cs="Times New Roman"/>
          <w:sz w:val="20"/>
          <w:lang w:val="en-GB"/>
        </w:rPr>
        <w:t>1995)</w:t>
      </w:r>
      <w:r w:rsidR="006B58BD">
        <w:rPr>
          <w:sz w:val="20"/>
          <w:lang w:val="en-GB"/>
        </w:rPr>
        <w:fldChar w:fldCharType="end"/>
      </w:r>
      <w:r>
        <w:rPr>
          <w:sz w:val="20"/>
          <w:lang w:val="en-GB"/>
        </w:rPr>
        <w:t>)</w:t>
      </w:r>
      <w:bookmarkEnd w:id="206"/>
    </w:p>
    <w:p w:rsidR="009E4AB7" w:rsidRDefault="002B2796" w:rsidP="005826F7">
      <w:pPr>
        <w:rPr>
          <w:lang w:val="en-GB"/>
        </w:rPr>
      </w:pPr>
      <w:r>
        <w:rPr>
          <w:lang w:val="en-GB"/>
        </w:rPr>
        <w:tab/>
      </w:r>
      <w:r w:rsidR="0033498E">
        <w:rPr>
          <w:lang w:val="en-GB"/>
        </w:rPr>
        <w:t xml:space="preserve">Some of the challenges to evaluate </w:t>
      </w:r>
      <w:r w:rsidR="00686AF3">
        <w:rPr>
          <w:lang w:val="en-GB"/>
        </w:rPr>
        <w:t>the</w:t>
      </w:r>
      <w:r w:rsidR="0033498E">
        <w:rPr>
          <w:lang w:val="en-GB"/>
        </w:rPr>
        <w:t xml:space="preserve"> subjectivity of </w:t>
      </w:r>
      <w:r w:rsidR="00724193">
        <w:rPr>
          <w:lang w:val="en-GB"/>
        </w:rPr>
        <w:t xml:space="preserve">knowledge </w:t>
      </w:r>
      <w:r w:rsidR="0033498E">
        <w:rPr>
          <w:lang w:val="en-GB"/>
        </w:rPr>
        <w:t>interest</w:t>
      </w:r>
      <w:r w:rsidR="00724193">
        <w:rPr>
          <w:lang w:val="en-GB"/>
        </w:rPr>
        <w:t>ingness</w:t>
      </w:r>
      <w:r w:rsidR="0033498E">
        <w:rPr>
          <w:lang w:val="en-GB"/>
        </w:rPr>
        <w:t xml:space="preserve">, and in this case, a rule, were already discussed in the beginning of this chapter. But it is important to go deeper in this subject. </w:t>
      </w:r>
      <w:r w:rsidR="006B58BD">
        <w:rPr>
          <w:lang w:val="en-GB"/>
        </w:rPr>
        <w:fldChar w:fldCharType="begin"/>
      </w:r>
      <w:r w:rsidR="0033498E">
        <w:rPr>
          <w:lang w:val="en-GB"/>
        </w:rPr>
        <w:instrText xml:space="preserve"> ADDIN ZOTERO_ITEM CSL_CITATION {"citationID":"2bds8h446r","properties":{"formattedCitation":"(Silberschatz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6B58BD">
        <w:rPr>
          <w:lang w:val="en-GB"/>
        </w:rPr>
        <w:fldChar w:fldCharType="separate"/>
      </w:r>
      <w:r w:rsidR="00C651E0" w:rsidRPr="00C651E0">
        <w:rPr>
          <w:rFonts w:cs="Times New Roman"/>
          <w:lang w:val="en-GB"/>
        </w:rPr>
        <w:t>Silberschatz and Tuzhilin</w:t>
      </w:r>
      <w:r w:rsidR="002870D0">
        <w:rPr>
          <w:rFonts w:cs="Times New Roman"/>
          <w:lang w:val="en-GB"/>
        </w:rPr>
        <w:t xml:space="preserve"> (</w:t>
      </w:r>
      <w:r w:rsidR="00C651E0" w:rsidRPr="00C651E0">
        <w:rPr>
          <w:rFonts w:cs="Times New Roman"/>
          <w:lang w:val="en-GB"/>
        </w:rPr>
        <w:t>1995)</w:t>
      </w:r>
      <w:r w:rsidR="006B58BD">
        <w:rPr>
          <w:lang w:val="en-GB"/>
        </w:rPr>
        <w:fldChar w:fldCharType="end"/>
      </w:r>
      <w:r w:rsidR="0033498E">
        <w:rPr>
          <w:lang w:val="en-GB"/>
        </w:rPr>
        <w:t xml:space="preserve"> points out in their study that it is important to measure the subjectivity of a measure. </w:t>
      </w:r>
      <w:r w:rsidR="007D07F8">
        <w:rPr>
          <w:lang w:val="en-GB"/>
        </w:rPr>
        <w:t xml:space="preserve">In the subjectivity side of the classification tree </w:t>
      </w:r>
      <w:r w:rsidR="007D07F8" w:rsidRPr="007D07F8">
        <w:rPr>
          <w:lang w:val="en-GB"/>
        </w:rPr>
        <w:t xml:space="preserve">in </w:t>
      </w:r>
      <w:r w:rsidR="00192BAD">
        <w:fldChar w:fldCharType="begin"/>
      </w:r>
      <w:r w:rsidR="00192BAD" w:rsidRPr="00192BAD">
        <w:rPr>
          <w:lang w:val="en-US"/>
          <w:rPrChange w:id="207" w:author="Ruben" w:date="2014-09-09T11:37:00Z">
            <w:rPr/>
          </w:rPrChange>
        </w:rPr>
        <w:instrText xml:space="preserve"> REF _Ref395655063 \h  \* MERGEFORMAT </w:instrText>
      </w:r>
      <w:r w:rsidR="00192BAD">
        <w:fldChar w:fldCharType="separate"/>
      </w:r>
      <w:r w:rsidR="005E223A" w:rsidRPr="005E223A">
        <w:rPr>
          <w:lang w:val="en-GB"/>
        </w:rPr>
        <w:t xml:space="preserve">Figure </w:t>
      </w:r>
      <w:r w:rsidR="005E223A" w:rsidRPr="005E223A">
        <w:rPr>
          <w:noProof/>
          <w:lang w:val="en-GB"/>
        </w:rPr>
        <w:t>3.5</w:t>
      </w:r>
      <w:r w:rsidR="00192BAD">
        <w:fldChar w:fldCharType="end"/>
      </w:r>
      <w:r w:rsidR="007D07F8" w:rsidRPr="007D07F8">
        <w:rPr>
          <w:lang w:val="en-GB"/>
        </w:rPr>
        <w:t>, the author</w:t>
      </w:r>
      <w:r w:rsidR="007D07F8">
        <w:rPr>
          <w:lang w:val="en-GB"/>
        </w:rPr>
        <w:t xml:space="preserve"> divides this subjectivity of a rule in two concepts</w:t>
      </w:r>
      <w:r w:rsidR="0033498E">
        <w:rPr>
          <w:lang w:val="en-GB"/>
        </w:rPr>
        <w:t xml:space="preserve">, </w:t>
      </w:r>
      <w:r w:rsidR="0033498E" w:rsidRPr="0033498E">
        <w:rPr>
          <w:i/>
          <w:lang w:val="en-GB"/>
        </w:rPr>
        <w:t>Unexpectedness</w:t>
      </w:r>
      <w:r w:rsidR="0033498E">
        <w:rPr>
          <w:lang w:val="en-GB"/>
        </w:rPr>
        <w:t xml:space="preserve"> and </w:t>
      </w:r>
      <w:proofErr w:type="spellStart"/>
      <w:r w:rsidR="0033498E" w:rsidRPr="0033498E">
        <w:rPr>
          <w:i/>
          <w:lang w:val="en-GB"/>
        </w:rPr>
        <w:t>Actionability</w:t>
      </w:r>
      <w:proofErr w:type="spellEnd"/>
      <w:r w:rsidR="0033498E">
        <w:rPr>
          <w:lang w:val="en-GB"/>
        </w:rPr>
        <w:t xml:space="preserve">. The first concept represents the value of some </w:t>
      </w:r>
      <w:r w:rsidR="00C32826">
        <w:rPr>
          <w:lang w:val="en-GB"/>
        </w:rPr>
        <w:t>unexpectedness</w:t>
      </w:r>
      <w:r w:rsidR="00DB3530">
        <w:rPr>
          <w:lang w:val="en-GB"/>
        </w:rPr>
        <w:t xml:space="preserve"> or surprise</w:t>
      </w:r>
      <w:r w:rsidR="0033498E">
        <w:rPr>
          <w:lang w:val="en-GB"/>
        </w:rPr>
        <w:t xml:space="preserve"> </w:t>
      </w:r>
      <w:r w:rsidR="007D07F8">
        <w:rPr>
          <w:lang w:val="en-GB"/>
        </w:rPr>
        <w:t xml:space="preserve">in a rule when </w:t>
      </w:r>
      <w:r w:rsidR="0033498E">
        <w:rPr>
          <w:lang w:val="en-GB"/>
        </w:rPr>
        <w:t>knowledge is discovered. If one could discover a rule that it would not expect, that rule would be interesting. Of course, some knowledge expected, is knowledge that is already known, and thus, not interesting for the user</w:t>
      </w:r>
      <w:r w:rsidR="00DB3530">
        <w:rPr>
          <w:lang w:val="en-GB"/>
        </w:rPr>
        <w:t xml:space="preserve"> in this sense</w:t>
      </w:r>
      <w:r w:rsidR="0033498E">
        <w:rPr>
          <w:lang w:val="en-GB"/>
        </w:rPr>
        <w:t xml:space="preserve">. The second concept of subjectivity, </w:t>
      </w:r>
      <w:proofErr w:type="spellStart"/>
      <w:r w:rsidR="0033498E" w:rsidRPr="007D07F8">
        <w:rPr>
          <w:lang w:val="en-GB"/>
        </w:rPr>
        <w:t>actionability</w:t>
      </w:r>
      <w:proofErr w:type="spellEnd"/>
      <w:r w:rsidR="0033498E">
        <w:rPr>
          <w:lang w:val="en-GB"/>
        </w:rPr>
        <w:t xml:space="preserve">, represents the usability that a rule could have. </w:t>
      </w:r>
      <w:r w:rsidR="007D07F8">
        <w:rPr>
          <w:lang w:val="en-GB"/>
        </w:rPr>
        <w:t>In other words, i</w:t>
      </w:r>
      <w:r w:rsidR="0033498E">
        <w:rPr>
          <w:lang w:val="en-GB"/>
        </w:rPr>
        <w:t xml:space="preserve">t is the capacity of a rule to be used in an interesting way by its user. </w:t>
      </w:r>
      <w:r w:rsidR="00C32826">
        <w:rPr>
          <w:lang w:val="en-GB"/>
        </w:rPr>
        <w:t xml:space="preserve">One example of </w:t>
      </w:r>
      <w:r w:rsidR="007D07F8">
        <w:rPr>
          <w:lang w:val="en-GB"/>
        </w:rPr>
        <w:t xml:space="preserve">these concepts applied to </w:t>
      </w:r>
      <w:r w:rsidR="00837260">
        <w:rPr>
          <w:lang w:val="en-GB"/>
        </w:rPr>
        <w:t>a rule</w:t>
      </w:r>
      <w:r w:rsidR="00C32826">
        <w:rPr>
          <w:lang w:val="en-GB"/>
        </w:rPr>
        <w:t xml:space="preserve"> </w:t>
      </w:r>
      <w:r w:rsidR="00837260">
        <w:rPr>
          <w:lang w:val="en-GB"/>
        </w:rPr>
        <w:t xml:space="preserve">that </w:t>
      </w:r>
      <w:r w:rsidR="007D07F8">
        <w:rPr>
          <w:lang w:val="en-GB"/>
        </w:rPr>
        <w:t xml:space="preserve">is </w:t>
      </w:r>
      <w:r w:rsidR="00C32826">
        <w:rPr>
          <w:lang w:val="en-GB"/>
        </w:rPr>
        <w:t xml:space="preserve">presented by </w:t>
      </w:r>
      <w:r w:rsidR="006B58BD">
        <w:rPr>
          <w:lang w:val="en-GB"/>
        </w:rPr>
        <w:fldChar w:fldCharType="begin"/>
      </w:r>
      <w:r w:rsidR="00C32826">
        <w:rPr>
          <w:lang w:val="en-GB"/>
        </w:rPr>
        <w:instrText xml:space="preserve"> ADDIN ZOTERO_ITEM CSL_CITATION {"citationID":"8mkvlgcro","properties":{"formattedCitation":"{\\rtf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sidR="006B58BD">
        <w:rPr>
          <w:lang w:val="en-GB"/>
        </w:rPr>
        <w:fldChar w:fldCharType="separate"/>
      </w:r>
      <w:r w:rsidR="002870D0">
        <w:rPr>
          <w:rFonts w:cs="Times New Roman"/>
          <w:szCs w:val="24"/>
          <w:lang w:val="en-GB"/>
        </w:rPr>
        <w:t>Gonçalves</w:t>
      </w:r>
      <w:r w:rsidR="00C651E0" w:rsidRPr="00C651E0">
        <w:rPr>
          <w:rFonts w:cs="Times New Roman"/>
          <w:szCs w:val="24"/>
          <w:lang w:val="en-GB"/>
        </w:rPr>
        <w:t xml:space="preserve"> </w:t>
      </w:r>
      <w:r w:rsidR="002870D0">
        <w:rPr>
          <w:rFonts w:cs="Times New Roman"/>
          <w:szCs w:val="24"/>
          <w:lang w:val="en-GB"/>
        </w:rPr>
        <w:t>(</w:t>
      </w:r>
      <w:r w:rsidR="00C651E0" w:rsidRPr="00C651E0">
        <w:rPr>
          <w:rFonts w:cs="Times New Roman"/>
          <w:szCs w:val="24"/>
          <w:lang w:val="en-GB"/>
        </w:rPr>
        <w:t>2005)</w:t>
      </w:r>
      <w:r w:rsidR="006B58BD">
        <w:rPr>
          <w:lang w:val="en-GB"/>
        </w:rPr>
        <w:fldChar w:fldCharType="end"/>
      </w:r>
      <w:r w:rsidR="00C32826">
        <w:rPr>
          <w:lang w:val="en-GB"/>
        </w:rPr>
        <w:t xml:space="preserve"> </w:t>
      </w:r>
      <w:r w:rsidR="007D07F8">
        <w:rPr>
          <w:lang w:val="en-GB"/>
        </w:rPr>
        <w:t xml:space="preserve">and </w:t>
      </w:r>
      <w:r w:rsidR="00C32826">
        <w:rPr>
          <w:lang w:val="en-GB"/>
        </w:rPr>
        <w:t xml:space="preserve">could help </w:t>
      </w:r>
      <w:r w:rsidR="00837260">
        <w:rPr>
          <w:lang w:val="en-GB"/>
        </w:rPr>
        <w:t>explain</w:t>
      </w:r>
      <w:r w:rsidR="00C32826">
        <w:rPr>
          <w:lang w:val="en-GB"/>
        </w:rPr>
        <w:t xml:space="preserve"> these kind of subjective measures in a rule </w:t>
      </w:r>
      <w:r w:rsidR="007D07F8">
        <w:rPr>
          <w:lang w:val="en-GB"/>
        </w:rPr>
        <w:t xml:space="preserve">is </w:t>
      </w:r>
      <w:r w:rsidR="00C32826">
        <w:rPr>
          <w:lang w:val="en-GB"/>
        </w:rPr>
        <w:t>the association between dippers and beer in a big department store. This example explains that when the transactions are made by young couples on a Thursday, this association</w:t>
      </w:r>
      <w:r w:rsidR="007D07F8">
        <w:rPr>
          <w:lang w:val="en-GB"/>
        </w:rPr>
        <w:t xml:space="preserve"> is detected</w:t>
      </w:r>
      <w:r w:rsidR="00C32826">
        <w:rPr>
          <w:lang w:val="en-GB"/>
        </w:rPr>
        <w:t xml:space="preserve">. The company analysts would think that the </w:t>
      </w:r>
      <w:r w:rsidR="00DB3530">
        <w:rPr>
          <w:lang w:val="en-GB"/>
        </w:rPr>
        <w:t xml:space="preserve">act of </w:t>
      </w:r>
      <w:r w:rsidR="00C32826">
        <w:rPr>
          <w:lang w:val="en-GB"/>
        </w:rPr>
        <w:t xml:space="preserve">buying beer </w:t>
      </w:r>
      <w:r w:rsidR="007D07F8">
        <w:rPr>
          <w:lang w:val="en-GB"/>
        </w:rPr>
        <w:t xml:space="preserve">would </w:t>
      </w:r>
      <w:r w:rsidR="00C32826">
        <w:rPr>
          <w:lang w:val="en-GB"/>
        </w:rPr>
        <w:t xml:space="preserve">just </w:t>
      </w:r>
      <w:r w:rsidR="007D07F8">
        <w:rPr>
          <w:lang w:val="en-GB"/>
        </w:rPr>
        <w:lastRenderedPageBreak/>
        <w:t xml:space="preserve">be </w:t>
      </w:r>
      <w:r w:rsidR="00C32826">
        <w:rPr>
          <w:lang w:val="en-GB"/>
        </w:rPr>
        <w:t xml:space="preserve">associated with the </w:t>
      </w:r>
      <w:r w:rsidR="00DB3530">
        <w:rPr>
          <w:lang w:val="en-GB"/>
        </w:rPr>
        <w:t xml:space="preserve">act of </w:t>
      </w:r>
      <w:r w:rsidR="00C32826">
        <w:rPr>
          <w:lang w:val="en-GB"/>
        </w:rPr>
        <w:t xml:space="preserve">buying appetizers or barbecue meat and other alcohol drinks. </w:t>
      </w:r>
      <w:r w:rsidR="007D07F8">
        <w:rPr>
          <w:lang w:val="en-GB"/>
        </w:rPr>
        <w:t xml:space="preserve">Surprisingly, when association rules are discovered, this unexpected knowledge rises to the edge. </w:t>
      </w:r>
      <w:r w:rsidR="00C32826">
        <w:rPr>
          <w:lang w:val="en-GB"/>
        </w:rPr>
        <w:t xml:space="preserve">This is the perfect example of an unexpected and actionable rule, </w:t>
      </w:r>
      <w:r w:rsidR="007D07F8">
        <w:rPr>
          <w:lang w:val="en-GB"/>
        </w:rPr>
        <w:t xml:space="preserve">and </w:t>
      </w:r>
      <w:r w:rsidR="00C32826">
        <w:rPr>
          <w:lang w:val="en-GB"/>
        </w:rPr>
        <w:t xml:space="preserve">as </w:t>
      </w:r>
      <w:r w:rsidR="007D07F8">
        <w:rPr>
          <w:lang w:val="en-GB"/>
        </w:rPr>
        <w:t xml:space="preserve">a result, </w:t>
      </w:r>
      <w:r w:rsidR="00C32826">
        <w:rPr>
          <w:lang w:val="en-GB"/>
        </w:rPr>
        <w:t xml:space="preserve">for now on, on Thursdays, the department store can use this extraordinary </w:t>
      </w:r>
      <w:r w:rsidR="007D07F8">
        <w:rPr>
          <w:lang w:val="en-GB"/>
        </w:rPr>
        <w:t xml:space="preserve">new and unexpected discovered </w:t>
      </w:r>
      <w:r w:rsidR="00C32826">
        <w:rPr>
          <w:lang w:val="en-GB"/>
        </w:rPr>
        <w:t xml:space="preserve">knowledge to move </w:t>
      </w:r>
      <w:r w:rsidR="007D07F8">
        <w:rPr>
          <w:lang w:val="en-GB"/>
        </w:rPr>
        <w:t xml:space="preserve">the </w:t>
      </w:r>
      <w:r w:rsidR="00C32826">
        <w:rPr>
          <w:lang w:val="en-GB"/>
        </w:rPr>
        <w:t xml:space="preserve">dippers and </w:t>
      </w:r>
      <w:r w:rsidR="007D07F8">
        <w:rPr>
          <w:lang w:val="en-GB"/>
        </w:rPr>
        <w:t xml:space="preserve">the </w:t>
      </w:r>
      <w:r w:rsidR="00C32826">
        <w:rPr>
          <w:lang w:val="en-GB"/>
        </w:rPr>
        <w:t xml:space="preserve">beer </w:t>
      </w:r>
      <w:r w:rsidR="00837260">
        <w:rPr>
          <w:lang w:val="en-GB"/>
        </w:rPr>
        <w:t xml:space="preserve">closer </w:t>
      </w:r>
      <w:r w:rsidR="00C32826">
        <w:rPr>
          <w:lang w:val="en-GB"/>
        </w:rPr>
        <w:t xml:space="preserve">to each other, so the sales </w:t>
      </w:r>
      <w:r w:rsidR="00DB3530">
        <w:rPr>
          <w:lang w:val="en-GB"/>
        </w:rPr>
        <w:t xml:space="preserve">of both </w:t>
      </w:r>
      <w:r w:rsidR="00C32826">
        <w:rPr>
          <w:lang w:val="en-GB"/>
        </w:rPr>
        <w:t xml:space="preserve">could go higher. </w:t>
      </w:r>
    </w:p>
    <w:p w:rsidR="00837260" w:rsidRDefault="002B2796" w:rsidP="005826F7">
      <w:pPr>
        <w:rPr>
          <w:lang w:val="en-GB"/>
        </w:rPr>
      </w:pPr>
      <w:r>
        <w:rPr>
          <w:lang w:val="en-GB"/>
        </w:rPr>
        <w:tab/>
      </w:r>
      <w:r w:rsidR="00837260">
        <w:rPr>
          <w:lang w:val="en-GB"/>
        </w:rPr>
        <w:t xml:space="preserve">Although these two concepts are independent of each other, they can be combined to strengthen even more one rule. Regularly the unexpected rules are also rules that are useful. Similarly, the </w:t>
      </w:r>
      <w:proofErr w:type="spellStart"/>
      <w:r w:rsidR="00837260">
        <w:rPr>
          <w:lang w:val="en-GB"/>
        </w:rPr>
        <w:t>actionability</w:t>
      </w:r>
      <w:proofErr w:type="spellEnd"/>
      <w:r w:rsidR="00837260">
        <w:rPr>
          <w:lang w:val="en-GB"/>
        </w:rPr>
        <w:t xml:space="preserve"> rules, the ones that an </w:t>
      </w:r>
      <w:r w:rsidR="00DB3530">
        <w:rPr>
          <w:lang w:val="en-GB"/>
        </w:rPr>
        <w:t>ontology engineer</w:t>
      </w:r>
      <w:r w:rsidR="00837260">
        <w:rPr>
          <w:lang w:val="en-GB"/>
        </w:rPr>
        <w:t xml:space="preserve"> can do something useful with them, are also rules not expected to appear. If one thinks a little deeper, this makes sense. If the object of association rules were to result knowledge that was already known, what would be the point</w:t>
      </w:r>
      <w:r w:rsidR="00DB3530">
        <w:rPr>
          <w:lang w:val="en-GB"/>
        </w:rPr>
        <w:t>, or at least what should be done with this existing knowledge</w:t>
      </w:r>
      <w:r w:rsidR="00837260">
        <w:rPr>
          <w:lang w:val="en-GB"/>
        </w:rPr>
        <w:t>?</w:t>
      </w:r>
      <w:r w:rsidR="00DB3530">
        <w:rPr>
          <w:lang w:val="en-GB"/>
        </w:rPr>
        <w:t xml:space="preserve"> Some thoughts on this will be discussed in the Ontology Management Chapter of the present document. </w:t>
      </w:r>
    </w:p>
    <w:p w:rsidR="00724193" w:rsidRDefault="002B2796" w:rsidP="005826F7">
      <w:pPr>
        <w:rPr>
          <w:lang w:val="en-GB"/>
        </w:rPr>
      </w:pPr>
      <w:r>
        <w:rPr>
          <w:lang w:val="en-GB"/>
        </w:rPr>
        <w:tab/>
      </w:r>
      <w:r w:rsidR="009E4AB7">
        <w:rPr>
          <w:lang w:val="en-GB"/>
        </w:rPr>
        <w:t xml:space="preserve">On the </w:t>
      </w:r>
      <w:r w:rsidR="00C223B3">
        <w:rPr>
          <w:lang w:val="en-GB"/>
        </w:rPr>
        <w:t xml:space="preserve">other </w:t>
      </w:r>
      <w:r w:rsidR="009E4AB7">
        <w:rPr>
          <w:lang w:val="en-GB"/>
        </w:rPr>
        <w:t xml:space="preserve">side of </w:t>
      </w:r>
      <w:r w:rsidR="00724193">
        <w:rPr>
          <w:lang w:val="en-GB"/>
        </w:rPr>
        <w:t xml:space="preserve">the </w:t>
      </w:r>
      <w:r w:rsidR="00C223B3">
        <w:rPr>
          <w:lang w:val="en-GB"/>
        </w:rPr>
        <w:t>interestingness tree, are the objectivity measures. These measures statistically identify the strength of the association rules</w:t>
      </w:r>
      <w:r w:rsidR="00724193">
        <w:rPr>
          <w:lang w:val="en-GB"/>
        </w:rPr>
        <w:t xml:space="preserve">. It is important to know some characteristics that one would want in a measure. In this matters, </w:t>
      </w:r>
      <w:r w:rsidR="006B58BD">
        <w:rPr>
          <w:lang w:val="en-GB"/>
        </w:rPr>
        <w:fldChar w:fldCharType="begin"/>
      </w:r>
      <w:r w:rsidR="00724193">
        <w:rPr>
          <w:lang w:val="en-GB"/>
        </w:rPr>
        <w:instrText xml:space="preserve"> ADDIN ZOTERO_ITEM CSL_CITATION {"citationID":"1gf9amuc24","properties":{"formattedCitation":"(Tan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6B58BD">
        <w:rPr>
          <w:lang w:val="en-GB"/>
        </w:rPr>
        <w:fldChar w:fldCharType="separate"/>
      </w:r>
      <w:r w:rsidR="00C651E0" w:rsidRPr="00C651E0">
        <w:rPr>
          <w:rFonts w:cs="Times New Roman"/>
          <w:lang w:val="en-GB"/>
        </w:rPr>
        <w:t>(Tan et al., 2002)</w:t>
      </w:r>
      <w:r w:rsidR="006B58BD">
        <w:rPr>
          <w:lang w:val="en-GB"/>
        </w:rPr>
        <w:fldChar w:fldCharType="end"/>
      </w:r>
      <w:r w:rsidR="00724193">
        <w:rPr>
          <w:lang w:val="en-GB"/>
        </w:rPr>
        <w:t xml:space="preserve"> </w:t>
      </w:r>
      <w:r w:rsidR="00084EDC">
        <w:rPr>
          <w:lang w:val="en-GB"/>
        </w:rPr>
        <w:t xml:space="preserve">describes a list of several measures found in the literature </w:t>
      </w:r>
      <w:r w:rsidR="00724193">
        <w:rPr>
          <w:lang w:val="en-GB"/>
        </w:rPr>
        <w:t xml:space="preserve">and </w:t>
      </w:r>
      <w:r w:rsidR="00522578">
        <w:rPr>
          <w:lang w:val="en-GB"/>
        </w:rPr>
        <w:t>discuss</w:t>
      </w:r>
      <w:r w:rsidR="00724193">
        <w:rPr>
          <w:lang w:val="en-GB"/>
        </w:rPr>
        <w:t xml:space="preserve"> some properties of a measure. In this work are presented some </w:t>
      </w:r>
      <w:r w:rsidR="00522578">
        <w:rPr>
          <w:lang w:val="en-GB"/>
        </w:rPr>
        <w:t>properties that</w:t>
      </w:r>
      <w:r w:rsidR="00724193">
        <w:rPr>
          <w:lang w:val="en-GB"/>
        </w:rPr>
        <w:t xml:space="preserve"> the author defends that should be </w:t>
      </w:r>
      <w:r w:rsidR="00837260">
        <w:rPr>
          <w:lang w:val="en-GB"/>
        </w:rPr>
        <w:t>desirable</w:t>
      </w:r>
      <w:r w:rsidR="00084EDC">
        <w:rPr>
          <w:lang w:val="en-GB"/>
        </w:rPr>
        <w:t xml:space="preserve"> and </w:t>
      </w:r>
      <w:r w:rsidR="00724193">
        <w:rPr>
          <w:lang w:val="en-GB"/>
        </w:rPr>
        <w:t xml:space="preserve">applied to </w:t>
      </w:r>
      <w:r w:rsidR="00522578">
        <w:rPr>
          <w:lang w:val="en-GB"/>
        </w:rPr>
        <w:t xml:space="preserve">the measure </w:t>
      </w:r>
      <w:r w:rsidR="00837260">
        <w:rPr>
          <w:lang w:val="en-GB"/>
        </w:rPr>
        <w:t xml:space="preserve">operation </w:t>
      </w:r>
      <w:r w:rsidR="00522578">
        <w:rPr>
          <w:lang w:val="en-GB"/>
        </w:rPr>
        <w:t>of association rules. Three properties are presented</w:t>
      </w:r>
      <w:r w:rsidR="00C235D4">
        <w:rPr>
          <w:lang w:val="en-GB"/>
        </w:rPr>
        <w:t xml:space="preserve"> in the work as the more relevant</w:t>
      </w:r>
      <w:r w:rsidR="00522578">
        <w:rPr>
          <w:lang w:val="en-GB"/>
        </w:rPr>
        <w:t xml:space="preserve">, the first one </w:t>
      </w:r>
      <w:r w:rsidR="00DB3530">
        <w:rPr>
          <w:lang w:val="en-GB"/>
        </w:rPr>
        <w:t>state</w:t>
      </w:r>
      <w:r w:rsidR="00522578">
        <w:rPr>
          <w:lang w:val="en-GB"/>
        </w:rPr>
        <w:t xml:space="preserve"> </w:t>
      </w:r>
      <w:r w:rsidR="00B2109B">
        <w:rPr>
          <w:lang w:val="en-GB"/>
        </w:rPr>
        <w:t xml:space="preserve">that </w:t>
      </w:r>
      <w:r w:rsidR="00522578">
        <w:rPr>
          <w:lang w:val="en-GB"/>
        </w:rPr>
        <w:t xml:space="preserve">if one has </w:t>
      </w:r>
      <w:r w:rsidR="00B2109B">
        <w:rPr>
          <w:lang w:val="en-GB"/>
        </w:rPr>
        <w:t xml:space="preserve">concepts </w:t>
      </w:r>
      <w:r w:rsidR="00522578">
        <w:rPr>
          <w:lang w:val="en-GB"/>
        </w:rPr>
        <w:t xml:space="preserve">A and B that are statistically independent, then the measure is equal to 0. </w:t>
      </w:r>
      <w:r w:rsidR="00437492">
        <w:rPr>
          <w:lang w:val="en-GB"/>
        </w:rPr>
        <w:t xml:space="preserve">This means that if a rule does not find any relation between the concepts these are not related. The second property presented states that a measure increases with the support of a rule, when </w:t>
      </w:r>
      <w:r w:rsidR="00DB3530">
        <w:rPr>
          <w:lang w:val="en-GB"/>
        </w:rPr>
        <w:t xml:space="preserve">probability </w:t>
      </w:r>
      <w:proofErr w:type="gramStart"/>
      <w:r w:rsidR="00437492">
        <w:rPr>
          <w:lang w:val="en-GB"/>
        </w:rPr>
        <w:t>P(</w:t>
      </w:r>
      <w:proofErr w:type="gramEnd"/>
      <w:r w:rsidR="00437492">
        <w:rPr>
          <w:lang w:val="en-GB"/>
        </w:rPr>
        <w:t>A) and P(B) remains the same. And the third property presented as the considered desir</w:t>
      </w:r>
      <w:r w:rsidR="00E17F6E">
        <w:rPr>
          <w:lang w:val="en-GB"/>
        </w:rPr>
        <w:t>abl</w:t>
      </w:r>
      <w:r w:rsidR="00437492">
        <w:rPr>
          <w:lang w:val="en-GB"/>
        </w:rPr>
        <w:t xml:space="preserve">e for the authors, describes that a measure decreases with </w:t>
      </w:r>
      <w:proofErr w:type="gramStart"/>
      <w:r w:rsidR="00437492">
        <w:rPr>
          <w:lang w:val="en-GB"/>
        </w:rPr>
        <w:t>P(</w:t>
      </w:r>
      <w:proofErr w:type="gramEnd"/>
      <w:r w:rsidR="00437492">
        <w:rPr>
          <w:lang w:val="en-GB"/>
        </w:rPr>
        <w:t xml:space="preserve">A) (or P(B)) when the other parameters remain unchanged, namely the support, P(B), or P(A) respectively. </w:t>
      </w:r>
      <w:r w:rsidR="00084EDC">
        <w:rPr>
          <w:lang w:val="en-GB"/>
        </w:rPr>
        <w:t xml:space="preserve">Several more properties are </w:t>
      </w:r>
      <w:r w:rsidR="00522578">
        <w:rPr>
          <w:lang w:val="en-GB"/>
        </w:rPr>
        <w:t>presented in this work</w:t>
      </w:r>
      <w:r w:rsidR="00437492">
        <w:rPr>
          <w:lang w:val="en-GB"/>
        </w:rPr>
        <w:t xml:space="preserve"> </w:t>
      </w:r>
      <w:r w:rsidR="00084EDC">
        <w:rPr>
          <w:lang w:val="en-GB"/>
        </w:rPr>
        <w:t>and the author examines each of the measures against each property</w:t>
      </w:r>
      <w:r w:rsidR="00522578">
        <w:rPr>
          <w:lang w:val="en-GB"/>
        </w:rPr>
        <w:t>.</w:t>
      </w:r>
      <w:r w:rsidR="00084EDC">
        <w:rPr>
          <w:lang w:val="en-GB"/>
        </w:rPr>
        <w:t xml:space="preserve"> This is a good way to justify each of the measure considered. </w:t>
      </w:r>
    </w:p>
    <w:p w:rsidR="00F712C7" w:rsidRDefault="00F712C7" w:rsidP="009C446F">
      <w:pPr>
        <w:pStyle w:val="Heading4"/>
        <w:rPr>
          <w:lang w:val="en-GB"/>
        </w:rPr>
      </w:pPr>
      <w:bookmarkStart w:id="208" w:name="_Ref397950083"/>
      <w:r>
        <w:rPr>
          <w:lang w:val="en-GB"/>
        </w:rPr>
        <w:t>The measures</w:t>
      </w:r>
      <w:bookmarkEnd w:id="208"/>
    </w:p>
    <w:p w:rsidR="002B2796" w:rsidRPr="002B2796" w:rsidRDefault="002B2796" w:rsidP="002B2796">
      <w:pPr>
        <w:rPr>
          <w:lang w:val="en-GB"/>
        </w:rPr>
      </w:pPr>
      <w:r>
        <w:rPr>
          <w:lang w:val="en-GB"/>
        </w:rPr>
        <w:t xml:space="preserve">On the next lines, based on the interestingness tree presented </w:t>
      </w:r>
      <w:r w:rsidRPr="002B2796">
        <w:rPr>
          <w:lang w:val="en-GB"/>
        </w:rPr>
        <w:t xml:space="preserve">in </w:t>
      </w:r>
      <w:r w:rsidR="00192BAD">
        <w:fldChar w:fldCharType="begin"/>
      </w:r>
      <w:r w:rsidR="00192BAD" w:rsidRPr="00192BAD">
        <w:rPr>
          <w:lang w:val="en-US"/>
          <w:rPrChange w:id="209" w:author="Ruben" w:date="2014-09-09T11:37:00Z">
            <w:rPr/>
          </w:rPrChange>
        </w:rPr>
        <w:instrText xml:space="preserve"> REF _Ref395655063 \h  \* MERGEFORMAT </w:instrText>
      </w:r>
      <w:r w:rsidR="00192BAD">
        <w:fldChar w:fldCharType="separate"/>
      </w:r>
      <w:r w:rsidR="005E223A" w:rsidRPr="005E223A">
        <w:rPr>
          <w:lang w:val="en-GB"/>
        </w:rPr>
        <w:t xml:space="preserve">Figure </w:t>
      </w:r>
      <w:r w:rsidR="005E223A" w:rsidRPr="005E223A">
        <w:rPr>
          <w:noProof/>
          <w:lang w:val="en-GB"/>
        </w:rPr>
        <w:t>3.5</w:t>
      </w:r>
      <w:r w:rsidR="00192BAD">
        <w:fldChar w:fldCharType="end"/>
      </w:r>
      <w:r w:rsidRPr="002B2796">
        <w:rPr>
          <w:lang w:val="en-GB"/>
        </w:rPr>
        <w:t>, the</w:t>
      </w:r>
      <w:r>
        <w:rPr>
          <w:lang w:val="en-GB"/>
        </w:rPr>
        <w:t xml:space="preserve"> measures will be discussed and presented. All of them will be identified and discussed, namely support, confidence or conviction and lift, or even gain, </w:t>
      </w:r>
      <w:r w:rsidR="00C93176">
        <w:rPr>
          <w:lang w:val="en-GB"/>
        </w:rPr>
        <w:t>Laplace</w:t>
      </w:r>
      <w:r>
        <w:rPr>
          <w:lang w:val="en-GB"/>
        </w:rPr>
        <w:t xml:space="preserve"> and ps. The existence of some other measures will also be presented and discussed.</w:t>
      </w:r>
    </w:p>
    <w:p w:rsidR="0059077D" w:rsidRPr="00F712C7" w:rsidRDefault="0059077D" w:rsidP="009C446F">
      <w:pPr>
        <w:spacing w:before="240"/>
        <w:jc w:val="left"/>
        <w:rPr>
          <w:b/>
          <w:lang w:val="en-GB"/>
        </w:rPr>
      </w:pPr>
      <w:r w:rsidRPr="00F712C7">
        <w:rPr>
          <w:b/>
          <w:lang w:val="en-GB"/>
        </w:rPr>
        <w:t>Support and confidence</w:t>
      </w:r>
    </w:p>
    <w:p w:rsidR="00A64A39" w:rsidRDefault="008F1A27" w:rsidP="00195BE3">
      <w:pPr>
        <w:rPr>
          <w:lang w:val="en-GB"/>
        </w:rPr>
      </w:pPr>
      <w:r>
        <w:rPr>
          <w:lang w:val="en-GB"/>
        </w:rPr>
        <w:t xml:space="preserve">The majority of the works studied about objective measures of association rules, take advantage of </w:t>
      </w:r>
      <w:r w:rsidRPr="008F1A27">
        <w:rPr>
          <w:i/>
          <w:lang w:val="en-GB"/>
        </w:rPr>
        <w:t>support</w:t>
      </w:r>
      <w:r>
        <w:rPr>
          <w:lang w:val="en-GB"/>
        </w:rPr>
        <w:t xml:space="preserve"> and </w:t>
      </w:r>
      <w:r w:rsidRPr="008F1A27">
        <w:rPr>
          <w:i/>
          <w:lang w:val="en-GB"/>
        </w:rPr>
        <w:t>confidence</w:t>
      </w:r>
      <w:r>
        <w:rPr>
          <w:lang w:val="en-GB"/>
        </w:rPr>
        <w:t xml:space="preserve">. </w:t>
      </w:r>
      <w:r w:rsidR="006B58BD">
        <w:rPr>
          <w:lang w:val="en-GB"/>
        </w:rPr>
        <w:fldChar w:fldCharType="begin"/>
      </w:r>
      <w:r w:rsidR="0059077D">
        <w:rPr>
          <w:lang w:val="en-GB"/>
        </w:rPr>
        <w:instrText xml:space="preserve"> ADDIN ZOTERO_ITEM CSL_CITATION {"citationID":"23a7c330gd","properties":{"formattedCitation":"(Hoque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6B58BD">
        <w:rPr>
          <w:lang w:val="en-GB"/>
        </w:rPr>
        <w:fldChar w:fldCharType="separate"/>
      </w:r>
      <w:r w:rsidR="00C651E0" w:rsidRPr="00C651E0">
        <w:rPr>
          <w:rFonts w:cs="Times New Roman"/>
          <w:lang w:val="en-GB"/>
        </w:rPr>
        <w:t>Hoque et al.</w:t>
      </w:r>
      <w:r w:rsidR="002870D0">
        <w:rPr>
          <w:rFonts w:cs="Times New Roman"/>
          <w:lang w:val="en-GB"/>
        </w:rPr>
        <w:t xml:space="preserve"> (</w:t>
      </w:r>
      <w:r w:rsidR="00C651E0" w:rsidRPr="00C651E0">
        <w:rPr>
          <w:rFonts w:cs="Times New Roman"/>
          <w:lang w:val="en-GB"/>
        </w:rPr>
        <w:t>2011)</w:t>
      </w:r>
      <w:r w:rsidR="006B58BD">
        <w:rPr>
          <w:lang w:val="en-GB"/>
        </w:rPr>
        <w:fldChar w:fldCharType="end"/>
      </w:r>
      <w:r w:rsidR="0059077D">
        <w:rPr>
          <w:lang w:val="en-GB"/>
        </w:rPr>
        <w:t xml:space="preserve"> which presents a document on association rules </w:t>
      </w:r>
      <w:r w:rsidR="0059077D">
        <w:rPr>
          <w:lang w:val="en-GB"/>
        </w:rPr>
        <w:lastRenderedPageBreak/>
        <w:t xml:space="preserve">consider </w:t>
      </w:r>
      <w:r>
        <w:rPr>
          <w:lang w:val="en-GB"/>
        </w:rPr>
        <w:t xml:space="preserve">these </w:t>
      </w:r>
      <w:r w:rsidR="0059077D">
        <w:rPr>
          <w:lang w:val="en-GB"/>
        </w:rPr>
        <w:t>two measures</w:t>
      </w:r>
      <w:r w:rsidR="00E17F6E">
        <w:rPr>
          <w:lang w:val="en-GB"/>
        </w:rPr>
        <w:t>,</w:t>
      </w:r>
      <w:r w:rsidR="0059077D">
        <w:rPr>
          <w:lang w:val="en-GB"/>
        </w:rPr>
        <w:t xml:space="preserve"> </w:t>
      </w:r>
      <w:r w:rsidR="0059077D" w:rsidRPr="004F65BF">
        <w:rPr>
          <w:lang w:val="en-GB"/>
        </w:rPr>
        <w:t xml:space="preserve">presented </w:t>
      </w:r>
      <w:r>
        <w:rPr>
          <w:lang w:val="en-GB"/>
        </w:rPr>
        <w:t xml:space="preserve">also </w:t>
      </w:r>
      <w:r w:rsidR="0059077D" w:rsidRPr="004F65BF">
        <w:rPr>
          <w:lang w:val="en-GB"/>
        </w:rPr>
        <w:t xml:space="preserve">in </w:t>
      </w:r>
      <w:r w:rsidR="00192BAD">
        <w:fldChar w:fldCharType="begin"/>
      </w:r>
      <w:r w:rsidR="00192BAD" w:rsidRPr="00192BAD">
        <w:rPr>
          <w:lang w:val="en-US"/>
          <w:rPrChange w:id="210" w:author="Ruben" w:date="2014-09-09T11:37:00Z">
            <w:rPr/>
          </w:rPrChange>
        </w:rPr>
        <w:instrText xml:space="preserve"> REF _Ref395655063 \h  \* MERGEFORMAT </w:instrText>
      </w:r>
      <w:r w:rsidR="00192BAD">
        <w:fldChar w:fldCharType="separate"/>
      </w:r>
      <w:r w:rsidR="00C46E09" w:rsidRPr="00C46E09">
        <w:rPr>
          <w:lang w:val="en-GB"/>
        </w:rPr>
        <w:t xml:space="preserve">Figure </w:t>
      </w:r>
      <w:r w:rsidR="00C46E09" w:rsidRPr="00C46E09">
        <w:rPr>
          <w:noProof/>
          <w:lang w:val="en-GB"/>
        </w:rPr>
        <w:t>3.5</w:t>
      </w:r>
      <w:r w:rsidR="00192BAD">
        <w:fldChar w:fldCharType="end"/>
      </w:r>
      <w:r w:rsidR="00E17F6E" w:rsidRPr="00E17F6E">
        <w:rPr>
          <w:lang w:val="en-GB"/>
        </w:rPr>
        <w:t>,</w:t>
      </w:r>
      <w:r w:rsidR="0059077D" w:rsidRPr="004F65BF">
        <w:rPr>
          <w:lang w:val="en-GB"/>
        </w:rPr>
        <w:t xml:space="preserve"> </w:t>
      </w:r>
      <w:r w:rsidR="009611ED">
        <w:rPr>
          <w:lang w:val="en-GB"/>
        </w:rPr>
        <w:t>good examples to help</w:t>
      </w:r>
      <w:r w:rsidR="0059077D" w:rsidRPr="004F65BF">
        <w:rPr>
          <w:lang w:val="en-GB"/>
        </w:rPr>
        <w:t xml:space="preserve"> find</w:t>
      </w:r>
      <w:r w:rsidR="0059077D">
        <w:rPr>
          <w:lang w:val="en-GB"/>
        </w:rPr>
        <w:t xml:space="preserve"> interest</w:t>
      </w:r>
      <w:r w:rsidR="00E17F6E">
        <w:rPr>
          <w:lang w:val="en-GB"/>
        </w:rPr>
        <w:t xml:space="preserve"> </w:t>
      </w:r>
      <w:r w:rsidR="0059077D">
        <w:rPr>
          <w:lang w:val="en-GB"/>
        </w:rPr>
        <w:t xml:space="preserve">in association rules. </w:t>
      </w:r>
      <w:r w:rsidR="003F37A9">
        <w:rPr>
          <w:lang w:val="en-GB"/>
        </w:rPr>
        <w:t xml:space="preserve">Furthermore, </w:t>
      </w:r>
      <w:r w:rsidR="006B58BD">
        <w:rPr>
          <w:lang w:val="en-GB"/>
        </w:rPr>
        <w:fldChar w:fldCharType="begin"/>
      </w:r>
      <w:r w:rsidR="006C57A1">
        <w:rPr>
          <w:lang w:val="en-GB"/>
        </w:rPr>
        <w:instrText xml:space="preserve"> ADDIN ZOTERO_ITEM CSL_CITATION {"citationID":"dg0rh7LA","properties":{"formattedCitation":"(Azevedo et al., 2005; Bhujade and Janwe, 2011; Brin et al., 1997; Kumar and Chadha, 2012; Spruit, 2007)","plainCitation":"(Azevedo et al., 2005; Bhujade and Janwe, 2011; Brin et al., 1997; Kumar and Chadha, 2012; Spruit, 2007)"},"citationItems":[{"id":94,"uris":["http://zotero.org/users/local/bkYEK4Eu/items/VRKJ4CVI"],"uri":["http://zotero.org/users/local/bkYEK4Eu/items/VRKJ4CVI"],"itemData":{"id":94,"type":"chapter","title":"Detection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id":136,"uris":["http://zotero.org/users/local/bkYEK4Eu/items/7TRVU754"],"uri":["http://zotero.org/users/local/bkYEK4Eu/items/7TRVU754"],"itemData":{"id":136,"type":"paper-conference","title":"Knowledge Discovery in Text Mining Technique Using Association Rules Extraction","container-title":"2011 International Conference on Computational Intelligence and Communication Networks (CICN)","page":"498-502","source":"IEEE Xplore","event":"2011 International Conference on Computational Intelligence and Communication Networks (CICN)","abstract":"This paper describes text mining technique for automatically extracting association rules from collections of textual documents. The technique called, Extracting Association Rules from Text (EART). It depends on keyword features for discover association rules amongst keywords labeling the documents. EART system ignores the order in which the words occur, but instead focusing on the words and their statistical distributions in documents. The system based on Information Retrieval scheme (TF-IDF) for selecting most important keywords for association rules generation. It consists of three phases: Text Preprocessing phase (transformation, filtration, stemming and indexing of the documents), Association Rule Mining (ARM) phase (applying our designed algorithm for Generating Association Rules based on Weighting scheme GARW) and Visualization phase (visualization of results). Experiments applied on Online WebPages related to the cryptography. The extracted association rules contain important features.","DOI":"10.1109/CICN.2011.104","author":[{"family":"Bhujade","given":"V."},{"family":"Janwe","given":"N.J."}],"issued":{"date-parts":[["2011",10]]}}},{"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6B58BD">
        <w:rPr>
          <w:lang w:val="en-GB"/>
        </w:rPr>
        <w:fldChar w:fldCharType="separate"/>
      </w:r>
      <w:r w:rsidR="00C651E0" w:rsidRPr="00C651E0">
        <w:rPr>
          <w:rFonts w:cs="Times New Roman"/>
          <w:lang w:val="en-GB"/>
        </w:rPr>
        <w:t>Azevedo et al.</w:t>
      </w:r>
      <w:r w:rsidR="002870D0">
        <w:rPr>
          <w:rFonts w:cs="Times New Roman"/>
          <w:lang w:val="en-GB"/>
        </w:rPr>
        <w:t xml:space="preserve"> (</w:t>
      </w:r>
      <w:r w:rsidR="00C651E0" w:rsidRPr="00C651E0">
        <w:rPr>
          <w:rFonts w:cs="Times New Roman"/>
          <w:lang w:val="en-GB"/>
        </w:rPr>
        <w:t>2005</w:t>
      </w:r>
      <w:r w:rsidR="002870D0">
        <w:rPr>
          <w:rFonts w:cs="Times New Roman"/>
          <w:lang w:val="en-GB"/>
        </w:rPr>
        <w:t>),</w:t>
      </w:r>
      <w:r w:rsidR="00C651E0" w:rsidRPr="00C651E0">
        <w:rPr>
          <w:rFonts w:cs="Times New Roman"/>
          <w:lang w:val="en-GB"/>
        </w:rPr>
        <w:t xml:space="preserve"> Bhujade and Janwe</w:t>
      </w:r>
      <w:r w:rsidR="002870D0">
        <w:rPr>
          <w:rFonts w:cs="Times New Roman"/>
          <w:lang w:val="en-GB"/>
        </w:rPr>
        <w:t xml:space="preserve"> (</w:t>
      </w:r>
      <w:r w:rsidR="00C651E0" w:rsidRPr="00C651E0">
        <w:rPr>
          <w:rFonts w:cs="Times New Roman"/>
          <w:lang w:val="en-GB"/>
        </w:rPr>
        <w:t>2011</w:t>
      </w:r>
      <w:r w:rsidR="002870D0">
        <w:rPr>
          <w:rFonts w:cs="Times New Roman"/>
          <w:lang w:val="en-GB"/>
        </w:rPr>
        <w:t>),</w:t>
      </w:r>
      <w:r w:rsidR="00C651E0" w:rsidRPr="00C651E0">
        <w:rPr>
          <w:rFonts w:cs="Times New Roman"/>
          <w:lang w:val="en-GB"/>
        </w:rPr>
        <w:t xml:space="preserve"> Brin et al.</w:t>
      </w:r>
      <w:r w:rsidR="002870D0">
        <w:rPr>
          <w:rFonts w:cs="Times New Roman"/>
          <w:lang w:val="en-GB"/>
        </w:rPr>
        <w:t xml:space="preserve"> (</w:t>
      </w:r>
      <w:r w:rsidR="00C651E0" w:rsidRPr="00C651E0">
        <w:rPr>
          <w:rFonts w:cs="Times New Roman"/>
          <w:lang w:val="en-GB"/>
        </w:rPr>
        <w:t>1997</w:t>
      </w:r>
      <w:r w:rsidR="002870D0">
        <w:rPr>
          <w:rFonts w:cs="Times New Roman"/>
          <w:lang w:val="en-GB"/>
        </w:rPr>
        <w:t>),</w:t>
      </w:r>
      <w:r w:rsidR="00C651E0" w:rsidRPr="00C651E0">
        <w:rPr>
          <w:rFonts w:cs="Times New Roman"/>
          <w:lang w:val="en-GB"/>
        </w:rPr>
        <w:t xml:space="preserve"> Kumar and Chadha</w:t>
      </w:r>
      <w:r w:rsidR="002870D0">
        <w:rPr>
          <w:rFonts w:cs="Times New Roman"/>
          <w:lang w:val="en-GB"/>
        </w:rPr>
        <w:t xml:space="preserve"> (</w:t>
      </w:r>
      <w:r w:rsidR="00C651E0" w:rsidRPr="00C651E0">
        <w:rPr>
          <w:rFonts w:cs="Times New Roman"/>
          <w:lang w:val="en-GB"/>
        </w:rPr>
        <w:t>2012</w:t>
      </w:r>
      <w:r w:rsidR="002870D0">
        <w:rPr>
          <w:rFonts w:cs="Times New Roman"/>
          <w:lang w:val="en-GB"/>
        </w:rPr>
        <w:t>)</w:t>
      </w:r>
      <w:r w:rsidR="00C651E0" w:rsidRPr="00C651E0">
        <w:rPr>
          <w:rFonts w:cs="Times New Roman"/>
          <w:lang w:val="en-GB"/>
        </w:rPr>
        <w:t xml:space="preserve"> </w:t>
      </w:r>
      <w:r w:rsidR="002870D0">
        <w:rPr>
          <w:rFonts w:cs="Times New Roman"/>
          <w:lang w:val="en-GB"/>
        </w:rPr>
        <w:t xml:space="preserve">and </w:t>
      </w:r>
      <w:r w:rsidR="00C651E0" w:rsidRPr="00C651E0">
        <w:rPr>
          <w:rFonts w:cs="Times New Roman"/>
          <w:lang w:val="en-GB"/>
        </w:rPr>
        <w:t>Spruit</w:t>
      </w:r>
      <w:r w:rsidR="002870D0">
        <w:rPr>
          <w:rFonts w:cs="Times New Roman"/>
          <w:lang w:val="en-GB"/>
        </w:rPr>
        <w:t xml:space="preserve"> (</w:t>
      </w:r>
      <w:r w:rsidR="00C651E0" w:rsidRPr="00C651E0">
        <w:rPr>
          <w:rFonts w:cs="Times New Roman"/>
          <w:lang w:val="en-GB"/>
        </w:rPr>
        <w:t>2007)</w:t>
      </w:r>
      <w:r w:rsidR="006B58BD">
        <w:rPr>
          <w:lang w:val="en-GB"/>
        </w:rPr>
        <w:fldChar w:fldCharType="end"/>
      </w:r>
      <w:r w:rsidR="007C4EC4">
        <w:rPr>
          <w:lang w:val="en-GB"/>
        </w:rPr>
        <w:t xml:space="preserve"> are </w:t>
      </w:r>
      <w:r w:rsidR="009611ED">
        <w:rPr>
          <w:lang w:val="en-GB"/>
        </w:rPr>
        <w:t xml:space="preserve">also </w:t>
      </w:r>
      <w:r w:rsidR="007C4EC4">
        <w:rPr>
          <w:lang w:val="en-GB"/>
        </w:rPr>
        <w:t xml:space="preserve">examples </w:t>
      </w:r>
      <w:r w:rsidR="007F63A9">
        <w:rPr>
          <w:lang w:val="en-GB"/>
        </w:rPr>
        <w:t xml:space="preserve">of researches </w:t>
      </w:r>
      <w:r w:rsidR="007C4EC4">
        <w:rPr>
          <w:lang w:val="en-GB"/>
        </w:rPr>
        <w:t xml:space="preserve">where support and confidence are used to measure rules of association. </w:t>
      </w:r>
      <w:r w:rsidR="006C57A1">
        <w:rPr>
          <w:lang w:val="en-GB"/>
        </w:rPr>
        <w:t xml:space="preserve">They all use at least these two measures to extract knowledge and to </w:t>
      </w:r>
      <w:r w:rsidR="009611ED">
        <w:rPr>
          <w:lang w:val="en-GB"/>
        </w:rPr>
        <w:t xml:space="preserve">evaluate the results of </w:t>
      </w:r>
      <w:r w:rsidR="002870D0">
        <w:rPr>
          <w:lang w:val="en-GB"/>
        </w:rPr>
        <w:t>their</w:t>
      </w:r>
      <w:r w:rsidR="009611ED">
        <w:rPr>
          <w:lang w:val="en-GB"/>
        </w:rPr>
        <w:t xml:space="preserve"> knowledge discovery processes</w:t>
      </w:r>
      <w:r w:rsidR="006C57A1">
        <w:rPr>
          <w:lang w:val="en-GB"/>
        </w:rPr>
        <w:t>.</w:t>
      </w:r>
      <w:r w:rsidR="00BF0DFA">
        <w:rPr>
          <w:lang w:val="en-GB"/>
        </w:rPr>
        <w:t xml:space="preserve"> </w:t>
      </w:r>
      <w:r w:rsidR="007F63A9">
        <w:rPr>
          <w:lang w:val="en-GB"/>
        </w:rPr>
        <w:t>Additionally</w:t>
      </w:r>
      <w:r w:rsidR="0059077D">
        <w:rPr>
          <w:lang w:val="en-GB"/>
        </w:rPr>
        <w:t xml:space="preserve">, </w:t>
      </w:r>
      <w:r w:rsidR="006B58BD">
        <w:rPr>
          <w:lang w:val="en-GB"/>
        </w:rPr>
        <w:fldChar w:fldCharType="begin"/>
      </w:r>
      <w:r w:rsidR="0059077D">
        <w:rPr>
          <w:lang w:val="en-GB"/>
        </w:rPr>
        <w:instrText xml:space="preserve"> ADDIN ZOTERO_ITEM CSL_CITATION {"citationID":"1q5qiqhs8f","properties":{"formattedCitation":"(Bayardo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C651E0">
        <w:rPr>
          <w:rFonts w:cs="Times New Roman"/>
          <w:lang w:val="en-GB"/>
        </w:rPr>
        <w:t>Bayardo and Agrawal</w:t>
      </w:r>
      <w:r w:rsidR="002870D0">
        <w:rPr>
          <w:rFonts w:cs="Times New Roman"/>
          <w:lang w:val="en-GB"/>
        </w:rPr>
        <w:t xml:space="preserve"> (</w:t>
      </w:r>
      <w:r w:rsidR="00C651E0" w:rsidRPr="00C651E0">
        <w:rPr>
          <w:rFonts w:cs="Times New Roman"/>
          <w:lang w:val="en-GB"/>
        </w:rPr>
        <w:t>1999)</w:t>
      </w:r>
      <w:r w:rsidR="006B58BD">
        <w:rPr>
          <w:lang w:val="en-GB"/>
        </w:rPr>
        <w:fldChar w:fldCharType="end"/>
      </w:r>
      <w:r w:rsidR="0059077D">
        <w:rPr>
          <w:lang w:val="en-GB"/>
        </w:rPr>
        <w:t xml:space="preserve"> also considers the use of these two measures as a way to reduce the rules to the most interesting.</w:t>
      </w:r>
      <w:r w:rsidR="004F65BF">
        <w:rPr>
          <w:lang w:val="en-GB"/>
        </w:rPr>
        <w:t xml:space="preserve"> The</w:t>
      </w:r>
      <w:r w:rsidR="007F63A9">
        <w:rPr>
          <w:lang w:val="en-GB"/>
        </w:rPr>
        <w:t xml:space="preserve"> former </w:t>
      </w:r>
      <w:r w:rsidR="007C4EC4">
        <w:rPr>
          <w:lang w:val="en-GB"/>
        </w:rPr>
        <w:t xml:space="preserve">and </w:t>
      </w:r>
      <w:r w:rsidR="006B58BD">
        <w:rPr>
          <w:lang w:val="en-GB"/>
        </w:rPr>
        <w:fldChar w:fldCharType="begin"/>
      </w:r>
      <w:r w:rsidR="007C4EC4">
        <w:rPr>
          <w:lang w:val="en-GB"/>
        </w:rPr>
        <w:instrText xml:space="preserve"> ADDIN ZOTERO_ITEM CSL_CITATION {"citationID":"f26bco84f","properties":{"formattedCitation":"{\\rtf (Azevedo and Jorge, 2007; Gon\\uc0\\u231{}alves, 2005; Tan et al., 2002)}","plainCitation":"(Azevedo and Jorge, 2007; Gonçalves, 2005; Tan et al., 2002)"},"citationItems":[{"id":24,"uris":["http://zotero.org/users/local/bkYEK4Eu/items/7WU47QUV"],"uri":["http://zotero.org/users/local/bkYEK4Eu/items/7WU47QUV"],"itemData":{"id":24,"type":"chapter","title":"Comparing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6B58BD">
        <w:rPr>
          <w:lang w:val="en-GB"/>
        </w:rPr>
        <w:fldChar w:fldCharType="separate"/>
      </w:r>
      <w:r w:rsidR="00C651E0" w:rsidRPr="00C651E0">
        <w:rPr>
          <w:rFonts w:cs="Times New Roman"/>
          <w:szCs w:val="24"/>
          <w:lang w:val="en-GB"/>
        </w:rPr>
        <w:t>Azevedo and Jorge</w:t>
      </w:r>
      <w:r w:rsidR="002870D0">
        <w:rPr>
          <w:rFonts w:cs="Times New Roman"/>
          <w:szCs w:val="24"/>
          <w:lang w:val="en-GB"/>
        </w:rPr>
        <w:t xml:space="preserve"> (</w:t>
      </w:r>
      <w:r w:rsidR="00C651E0" w:rsidRPr="00C651E0">
        <w:rPr>
          <w:rFonts w:cs="Times New Roman"/>
          <w:szCs w:val="24"/>
          <w:lang w:val="en-GB"/>
        </w:rPr>
        <w:t>2007</w:t>
      </w:r>
      <w:r w:rsidR="002870D0">
        <w:rPr>
          <w:rFonts w:cs="Times New Roman"/>
          <w:szCs w:val="24"/>
          <w:lang w:val="en-GB"/>
        </w:rPr>
        <w:t xml:space="preserve">), </w:t>
      </w:r>
      <w:r w:rsidR="00C651E0" w:rsidRPr="00C651E0">
        <w:rPr>
          <w:rFonts w:cs="Times New Roman"/>
          <w:szCs w:val="24"/>
          <w:lang w:val="en-GB"/>
        </w:rPr>
        <w:t>Gonçalves</w:t>
      </w:r>
      <w:r w:rsidR="002870D0">
        <w:rPr>
          <w:rFonts w:cs="Times New Roman"/>
          <w:szCs w:val="24"/>
          <w:lang w:val="en-GB"/>
        </w:rPr>
        <w:t xml:space="preserve"> (</w:t>
      </w:r>
      <w:r w:rsidR="00C651E0" w:rsidRPr="00C651E0">
        <w:rPr>
          <w:rFonts w:cs="Times New Roman"/>
          <w:szCs w:val="24"/>
          <w:lang w:val="en-GB"/>
        </w:rPr>
        <w:t>2005</w:t>
      </w:r>
      <w:r w:rsidR="002870D0">
        <w:rPr>
          <w:rFonts w:cs="Times New Roman"/>
          <w:szCs w:val="24"/>
          <w:lang w:val="en-GB"/>
        </w:rPr>
        <w:t xml:space="preserve">) and </w:t>
      </w:r>
      <w:r w:rsidR="00C651E0" w:rsidRPr="00C651E0">
        <w:rPr>
          <w:rFonts w:cs="Times New Roman"/>
          <w:szCs w:val="24"/>
          <w:lang w:val="en-GB"/>
        </w:rPr>
        <w:t>Tan et al.</w:t>
      </w:r>
      <w:r w:rsidR="002870D0">
        <w:rPr>
          <w:rFonts w:cs="Times New Roman"/>
          <w:szCs w:val="24"/>
          <w:lang w:val="en-GB"/>
        </w:rPr>
        <w:t xml:space="preserve"> (</w:t>
      </w:r>
      <w:r w:rsidR="00C651E0" w:rsidRPr="00C651E0">
        <w:rPr>
          <w:rFonts w:cs="Times New Roman"/>
          <w:szCs w:val="24"/>
          <w:lang w:val="en-GB"/>
        </w:rPr>
        <w:t>2002)</w:t>
      </w:r>
      <w:r w:rsidR="006B58BD">
        <w:rPr>
          <w:lang w:val="en-GB"/>
        </w:rPr>
        <w:fldChar w:fldCharType="end"/>
      </w:r>
      <w:r w:rsidR="006C57A1">
        <w:rPr>
          <w:lang w:val="en-GB"/>
        </w:rPr>
        <w:t xml:space="preserve"> </w:t>
      </w:r>
      <w:r w:rsidR="004F65BF">
        <w:rPr>
          <w:lang w:val="en-GB"/>
        </w:rPr>
        <w:t xml:space="preserve">also </w:t>
      </w:r>
      <w:r w:rsidR="007F63A9">
        <w:rPr>
          <w:lang w:val="en-GB"/>
        </w:rPr>
        <w:t>present some definitions of</w:t>
      </w:r>
      <w:r w:rsidR="004F65BF">
        <w:rPr>
          <w:lang w:val="en-GB"/>
        </w:rPr>
        <w:t xml:space="preserve"> each one of the measures. The rule </w:t>
      </w:r>
      <w:r w:rsidR="004F65BF" w:rsidRPr="004F65BF">
        <w:rPr>
          <w:i/>
          <w:lang w:val="en-GB"/>
        </w:rPr>
        <w:t>support</w:t>
      </w:r>
      <w:r w:rsidR="004F65BF">
        <w:rPr>
          <w:lang w:val="en-GB"/>
        </w:rPr>
        <w:t xml:space="preserve"> (</w:t>
      </w:r>
      <w:r w:rsidR="007F63A9">
        <w:rPr>
          <w:lang w:val="en-GB"/>
        </w:rPr>
        <w:t xml:space="preserve">also </w:t>
      </w:r>
      <w:r w:rsidR="004F65BF">
        <w:rPr>
          <w:i/>
          <w:lang w:val="en-GB"/>
        </w:rPr>
        <w:t>frequency</w:t>
      </w:r>
      <w:r w:rsidR="009611ED">
        <w:rPr>
          <w:i/>
          <w:lang w:val="en-GB"/>
        </w:rPr>
        <w:t xml:space="preserve"> </w:t>
      </w:r>
      <w:r w:rsidR="009611ED" w:rsidRPr="009611ED">
        <w:rPr>
          <w:lang w:val="en-GB"/>
        </w:rPr>
        <w:t>or</w:t>
      </w:r>
      <w:r w:rsidR="007F63A9">
        <w:rPr>
          <w:i/>
          <w:lang w:val="en-GB"/>
        </w:rPr>
        <w:t xml:space="preserve"> coverage</w:t>
      </w:r>
      <w:r w:rsidR="004F65BF">
        <w:rPr>
          <w:lang w:val="en-GB"/>
        </w:rPr>
        <w:t xml:space="preserve">) is equal to the number of occurrences in the corpus of data information where both concept A and concept B evaluates to true. This is presented as </w:t>
      </w:r>
      <w:proofErr w:type="gramStart"/>
      <w:r w:rsidR="00BF3094" w:rsidRPr="009611ED">
        <w:rPr>
          <w:i/>
          <w:lang w:val="en-GB"/>
        </w:rPr>
        <w:t>sup(</w:t>
      </w:r>
      <w:proofErr w:type="gramEnd"/>
      <w:r w:rsidR="004F65BF" w:rsidRPr="009611ED">
        <w:rPr>
          <w:i/>
          <w:lang w:val="en-GB"/>
        </w:rPr>
        <w:t>A</w:t>
      </w:r>
      <w:r w:rsidR="00E71371" w:rsidRPr="009611ED">
        <w:rPr>
          <w:rFonts w:ascii="Cambria Math" w:hAnsi="Cambria Math" w:cs="Times New Roman"/>
          <w:i/>
          <w:lang w:val="en-GB"/>
        </w:rPr>
        <w:t>⇒</w:t>
      </w:r>
      <w:r w:rsidR="00A834A1" w:rsidRPr="009611ED">
        <w:rPr>
          <w:i/>
          <w:lang w:val="en-GB"/>
        </w:rPr>
        <w:t>B</w:t>
      </w:r>
      <w:r w:rsidR="004F65BF" w:rsidRPr="009611ED">
        <w:rPr>
          <w:i/>
          <w:lang w:val="en-GB"/>
        </w:rPr>
        <w:t>)</w:t>
      </w:r>
      <w:r w:rsidR="00A834A1">
        <w:rPr>
          <w:lang w:val="en-GB"/>
        </w:rPr>
        <w:t xml:space="preserve"> (</w:t>
      </w:r>
      <w:r w:rsidR="00893624">
        <w:rPr>
          <w:lang w:val="en-GB"/>
        </w:rPr>
        <w:t xml:space="preserve">also defined in some literature as </w:t>
      </w:r>
      <w:r w:rsidR="00A834A1" w:rsidRPr="009611ED">
        <w:rPr>
          <w:rFonts w:cs="Times New Roman"/>
          <w:i/>
          <w:lang w:val="en-GB"/>
        </w:rPr>
        <w:t>σ</w:t>
      </w:r>
      <w:r w:rsidR="00A834A1" w:rsidRPr="009611ED">
        <w:rPr>
          <w:i/>
          <w:lang w:val="en-GB"/>
        </w:rPr>
        <w:t>(A</w:t>
      </w:r>
      <w:r w:rsidR="00E71371" w:rsidRPr="009611ED">
        <w:rPr>
          <w:rFonts w:ascii="Cambria Math" w:hAnsi="Cambria Math" w:cs="Times New Roman"/>
          <w:i/>
          <w:lang w:val="en-GB"/>
        </w:rPr>
        <w:t>⇒</w:t>
      </w:r>
      <w:r w:rsidR="00A834A1" w:rsidRPr="009611ED">
        <w:rPr>
          <w:i/>
          <w:lang w:val="en-GB"/>
        </w:rPr>
        <w:t>B)</w:t>
      </w:r>
      <w:r w:rsidR="00A834A1">
        <w:rPr>
          <w:lang w:val="en-GB"/>
        </w:rPr>
        <w:t>)</w:t>
      </w:r>
      <w:r w:rsidR="004F65BF">
        <w:rPr>
          <w:lang w:val="en-GB"/>
        </w:rPr>
        <w:t>. In other words, the s</w:t>
      </w:r>
      <w:r w:rsidR="004F65BF" w:rsidRPr="004F65BF">
        <w:rPr>
          <w:lang w:val="en-GB"/>
        </w:rPr>
        <w:t xml:space="preserve">upport </w:t>
      </w:r>
      <w:r w:rsidR="004F65BF">
        <w:rPr>
          <w:lang w:val="en-GB"/>
        </w:rPr>
        <w:t xml:space="preserve">of a set of items, that </w:t>
      </w:r>
      <w:r w:rsidR="004F65BF" w:rsidRPr="0024194D">
        <w:rPr>
          <w:lang w:val="en-GB"/>
        </w:rPr>
        <w:t>is a statistic metric</w:t>
      </w:r>
      <w:r w:rsidR="004F65BF">
        <w:rPr>
          <w:lang w:val="en-GB"/>
        </w:rPr>
        <w:t>, is</w:t>
      </w:r>
      <w:r w:rsidR="004F65BF" w:rsidRPr="0024194D">
        <w:rPr>
          <w:lang w:val="en-GB"/>
        </w:rPr>
        <w:t xml:space="preserve"> defined as </w:t>
      </w:r>
      <w:r w:rsidR="004F65BF">
        <w:rPr>
          <w:lang w:val="en-GB"/>
        </w:rPr>
        <w:t>a transaction percentage from a database where these items are included</w:t>
      </w:r>
      <w:r w:rsidR="004F65BF" w:rsidRPr="0024194D">
        <w:rPr>
          <w:lang w:val="en-GB"/>
        </w:rPr>
        <w:t xml:space="preserve">. As this is a statistic measure, the values are </w:t>
      </w:r>
      <w:r w:rsidR="009611ED">
        <w:rPr>
          <w:lang w:val="en-GB"/>
        </w:rPr>
        <w:t xml:space="preserve">represented </w:t>
      </w:r>
      <w:r w:rsidR="00C93176" w:rsidRPr="0024194D">
        <w:rPr>
          <w:lang w:val="en-GB"/>
        </w:rPr>
        <w:t>between</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0..1</m:t>
            </m:r>
          </m:e>
        </m:d>
      </m:oMath>
      <w:r w:rsidR="00017D74">
        <w:rPr>
          <w:rFonts w:eastAsiaTheme="minorEastAsia"/>
          <w:lang w:val="en-GB"/>
        </w:rPr>
        <w:t>.</w:t>
      </w:r>
      <w:r w:rsidR="004F65BF" w:rsidRPr="0024194D">
        <w:rPr>
          <w:lang w:val="en-GB"/>
        </w:rPr>
        <w:t xml:space="preserve"> </w:t>
      </w:r>
      <w:r w:rsidR="009611ED">
        <w:rPr>
          <w:lang w:val="en-GB"/>
        </w:rPr>
        <w:t xml:space="preserve">The support result is proportional to the frequency. </w:t>
      </w:r>
      <w:r w:rsidR="004F65BF" w:rsidRPr="0024194D">
        <w:rPr>
          <w:lang w:val="en-GB"/>
        </w:rPr>
        <w:t>Higher the value, the more frequent are the concepts</w:t>
      </w:r>
      <w:r w:rsidR="00A834A1">
        <w:rPr>
          <w:lang w:val="en-GB"/>
        </w:rPr>
        <w:t xml:space="preserve"> in the database.</w:t>
      </w:r>
      <w:r w:rsidR="00E205E6">
        <w:rPr>
          <w:lang w:val="en-GB"/>
        </w:rPr>
        <w:t xml:space="preserve"> </w:t>
      </w:r>
      <w:r w:rsidR="00195BE3">
        <w:rPr>
          <w:lang w:val="en-GB"/>
        </w:rPr>
        <w:t xml:space="preserve">The definition for support is represented in the following equation </w:t>
      </w:r>
      <w:r w:rsidR="006B58BD">
        <w:rPr>
          <w:lang w:val="en-GB"/>
        </w:rPr>
        <w:fldChar w:fldCharType="begin"/>
      </w:r>
      <w:r w:rsidR="00195BE3">
        <w:rPr>
          <w:lang w:val="en-GB"/>
        </w:rPr>
        <w:instrText xml:space="preserve"> REF _Ref396006704 \h </w:instrText>
      </w:r>
      <w:r w:rsidR="006B58BD">
        <w:rPr>
          <w:lang w:val="en-GB"/>
        </w:rPr>
      </w:r>
      <w:r w:rsidR="006B58BD">
        <w:rPr>
          <w:lang w:val="en-GB"/>
        </w:rPr>
        <w:fldChar w:fldCharType="separate"/>
      </w:r>
      <w:r w:rsidR="005E223A">
        <w:rPr>
          <w:lang w:val="en-GB"/>
        </w:rPr>
        <w:t>(</w:t>
      </w:r>
      <w:r w:rsidR="005E223A">
        <w:rPr>
          <w:noProof/>
          <w:lang w:val="en-GB"/>
        </w:rPr>
        <w:t>5</w:t>
      </w:r>
      <w:r w:rsidR="005E223A">
        <w:rPr>
          <w:lang w:val="en-GB"/>
        </w:rPr>
        <w:t>)</w:t>
      </w:r>
      <w:r w:rsidR="006B58BD">
        <w:rPr>
          <w:lang w:val="en-GB"/>
        </w:rPr>
        <w:fldChar w:fldCharType="end"/>
      </w:r>
      <w:r w:rsidR="00195BE3">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195BE3" w:rsidTr="00195BE3">
        <w:tc>
          <w:tcPr>
            <w:tcW w:w="675" w:type="dxa"/>
            <w:vAlign w:val="center"/>
          </w:tcPr>
          <w:p w:rsidR="00195BE3" w:rsidRDefault="00195BE3" w:rsidP="004B45A5">
            <w:pPr>
              <w:spacing w:before="240" w:line="360" w:lineRule="auto"/>
              <w:jc w:val="center"/>
              <w:rPr>
                <w:lang w:val="en-GB"/>
              </w:rPr>
            </w:pPr>
          </w:p>
        </w:tc>
        <w:tc>
          <w:tcPr>
            <w:tcW w:w="7371" w:type="dxa"/>
            <w:vAlign w:val="center"/>
          </w:tcPr>
          <w:p w:rsidR="00195BE3" w:rsidRDefault="00195BE3" w:rsidP="004B45A5">
            <w:pPr>
              <w:spacing w:before="240" w:line="360" w:lineRule="auto"/>
              <w:jc w:val="center"/>
              <w:rPr>
                <w:lang w:val="en-GB"/>
              </w:rPr>
            </w:pPr>
            <m:oMathPara>
              <m:oMath>
                <m:r>
                  <w:rPr>
                    <w:rFonts w:ascii="Cambria Math" w:hAnsi="Cambria Math" w:cs="Times New Roman"/>
                    <w:lang w:val="en-GB"/>
                  </w:rPr>
                  <m:t>Sup</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r>
                  <w:rPr>
                    <w:rFonts w:ascii="Cambria Math" w:hAnsi="Cambria Math" w:cs="Times New Roman"/>
                    <w:lang w:val="en-GB"/>
                  </w:rPr>
                  <m:t>σ</m:t>
                </m:r>
                <m:d>
                  <m:dPr>
                    <m:ctrlPr>
                      <w:rPr>
                        <w:rFonts w:ascii="Cambria Math" w:hAnsi="Cambria Math" w:cs="Times New Roman"/>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oMath>
            </m:oMathPara>
          </w:p>
        </w:tc>
        <w:tc>
          <w:tcPr>
            <w:tcW w:w="598" w:type="dxa"/>
            <w:vAlign w:val="center"/>
          </w:tcPr>
          <w:p w:rsidR="00195BE3" w:rsidRDefault="00195BE3" w:rsidP="004B45A5">
            <w:pPr>
              <w:keepNext/>
              <w:spacing w:before="240" w:line="360" w:lineRule="auto"/>
              <w:jc w:val="center"/>
              <w:rPr>
                <w:lang w:val="en-GB"/>
              </w:rPr>
            </w:pPr>
            <w:bookmarkStart w:id="211" w:name="_Ref396006704"/>
            <w:r>
              <w:rPr>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5</w:t>
            </w:r>
            <w:r w:rsidR="006B58BD">
              <w:rPr>
                <w:lang w:val="en-GB"/>
              </w:rPr>
              <w:fldChar w:fldCharType="end"/>
            </w:r>
            <w:r>
              <w:rPr>
                <w:lang w:val="en-GB"/>
              </w:rPr>
              <w:t>)</w:t>
            </w:r>
            <w:bookmarkEnd w:id="211"/>
          </w:p>
        </w:tc>
      </w:tr>
    </w:tbl>
    <w:p w:rsidR="00A834A1" w:rsidRDefault="00A64A39" w:rsidP="004B45A5">
      <w:pPr>
        <w:spacing w:before="240"/>
        <w:rPr>
          <w:lang w:val="en-GB"/>
        </w:rPr>
      </w:pPr>
      <w:r>
        <w:rPr>
          <w:lang w:val="en-GB"/>
        </w:rPr>
        <w:tab/>
      </w:r>
      <w:r w:rsidR="00A834A1">
        <w:rPr>
          <w:lang w:val="en-GB"/>
        </w:rPr>
        <w:t xml:space="preserve">Furthermore, </w:t>
      </w:r>
      <w:r w:rsidR="00A834A1" w:rsidRPr="00A834A1">
        <w:rPr>
          <w:i/>
          <w:lang w:val="en-GB"/>
        </w:rPr>
        <w:t>confidence</w:t>
      </w:r>
      <w:r w:rsidR="00A834A1">
        <w:rPr>
          <w:lang w:val="en-GB"/>
        </w:rPr>
        <w:t xml:space="preserve"> </w:t>
      </w:r>
      <w:r w:rsidR="00A834A1" w:rsidRPr="0024194D">
        <w:rPr>
          <w:lang w:val="en-GB"/>
        </w:rPr>
        <w:t xml:space="preserve">represents an estimation of the probability of observation Concept B given Concept A. When a rule is received, one can immediately classify the relationship of the corresponding concepts. </w:t>
      </w:r>
      <w:r w:rsidR="00A834A1">
        <w:rPr>
          <w:lang w:val="en-GB"/>
        </w:rPr>
        <w:t xml:space="preserve">The expression to calculate confidence is given in </w:t>
      </w:r>
      <w:r>
        <w:rPr>
          <w:lang w:val="en-GB"/>
        </w:rPr>
        <w:t xml:space="preserve">Equation </w:t>
      </w:r>
      <w:r w:rsidR="00192BAD">
        <w:fldChar w:fldCharType="begin"/>
      </w:r>
      <w:r w:rsidR="00192BAD" w:rsidRPr="00192BAD">
        <w:rPr>
          <w:lang w:val="en-US"/>
        </w:rPr>
        <w:instrText xml:space="preserve"> REF _Ref395742943 \h  \* MERGEFORMAT </w:instrText>
      </w:r>
      <w:r w:rsidR="00192BAD">
        <w:fldChar w:fldCharType="separate"/>
      </w:r>
      <w:r w:rsidR="005E223A" w:rsidRPr="00E935C0">
        <w:rPr>
          <w:lang w:val="en-GB"/>
        </w:rPr>
        <w:t>(</w:t>
      </w:r>
      <w:r w:rsidR="005E223A">
        <w:rPr>
          <w:noProof/>
          <w:lang w:val="en-GB"/>
        </w:rPr>
        <w:t>6</w:t>
      </w:r>
      <w:r w:rsidR="005E223A" w:rsidRPr="00E935C0">
        <w:rPr>
          <w:noProof/>
          <w:lang w:val="en-GB"/>
        </w:rPr>
        <w:t>)</w:t>
      </w:r>
      <w:r w:rsidR="00192BAD">
        <w:fldChar w:fldCharType="end"/>
      </w:r>
      <w:r w:rsidRPr="00A64A39">
        <w:rPr>
          <w:lang w:val="en-GB"/>
        </w:rPr>
        <w:t xml:space="preserve"> and t</w:t>
      </w:r>
      <w:r>
        <w:rPr>
          <w:lang w:val="en-GB"/>
        </w:rPr>
        <w:t xml:space="preserve">he result values, as this is also a statistic measure, are enclosed </w:t>
      </w:r>
      <w:proofErr w:type="gramStart"/>
      <w:r>
        <w:rPr>
          <w:lang w:val="en-GB"/>
        </w:rPr>
        <w:t xml:space="preserve">in </w:t>
      </w:r>
      <w:proofErr w:type="gramEnd"/>
      <m:oMath>
        <m:d>
          <m:dPr>
            <m:begChr m:val="["/>
            <m:endChr m:val="]"/>
            <m:ctrlPr>
              <w:rPr>
                <w:rFonts w:ascii="Cambria Math" w:hAnsi="Cambria Math"/>
                <w:i/>
                <w:lang w:val="en-GB"/>
              </w:rPr>
            </m:ctrlPr>
          </m:dPr>
          <m:e>
            <m:r>
              <w:rPr>
                <w:rFonts w:ascii="Cambria Math" w:hAnsi="Cambria Math"/>
                <w:lang w:val="en-GB"/>
              </w:rPr>
              <m:t>0..1</m:t>
            </m:r>
          </m:e>
        </m:d>
      </m:oMath>
      <w:r>
        <w:rPr>
          <w:rFonts w:eastAsiaTheme="minorEastAsia"/>
          <w:lang w:val="en-GB"/>
        </w:rPr>
        <w:t xml:space="preserve">. One can also identify that the interest rises also with confidence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A834A1" w:rsidTr="00BF0DFA">
        <w:trPr>
          <w:trHeight w:val="20"/>
        </w:trPr>
        <w:tc>
          <w:tcPr>
            <w:tcW w:w="817" w:type="dxa"/>
            <w:vAlign w:val="center"/>
          </w:tcPr>
          <w:p w:rsidR="00A834A1" w:rsidRDefault="00A834A1" w:rsidP="004B45A5">
            <w:pPr>
              <w:spacing w:before="240" w:line="360" w:lineRule="auto"/>
              <w:jc w:val="center"/>
              <w:rPr>
                <w:lang w:val="en-GB"/>
              </w:rPr>
            </w:pPr>
          </w:p>
        </w:tc>
        <w:tc>
          <w:tcPr>
            <w:tcW w:w="7088" w:type="dxa"/>
            <w:vAlign w:val="center"/>
          </w:tcPr>
          <w:p w:rsidR="00A834A1" w:rsidRPr="002E39B3" w:rsidRDefault="00E935C0" w:rsidP="004B45A5">
            <w:pPr>
              <w:spacing w:before="240"/>
              <w:jc w:val="center"/>
              <w:rPr>
                <w:i/>
                <w:lang w:val="en-GB"/>
              </w:rPr>
            </w:pPr>
            <m:oMathPara>
              <m:oMath>
                <m:r>
                  <w:rPr>
                    <w:rFonts w:ascii="Cambria Math" w:hAnsi="Cambria Math"/>
                    <w:lang w:val="en-GB"/>
                  </w:rPr>
                  <m:t>Conf</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den>
                </m:f>
              </m:oMath>
            </m:oMathPara>
          </w:p>
        </w:tc>
        <w:tc>
          <w:tcPr>
            <w:tcW w:w="739" w:type="dxa"/>
            <w:vAlign w:val="center"/>
          </w:tcPr>
          <w:p w:rsidR="00A834A1" w:rsidRPr="00E935C0" w:rsidRDefault="00A834A1" w:rsidP="004B45A5">
            <w:pPr>
              <w:keepNext/>
              <w:spacing w:before="240" w:line="360" w:lineRule="auto"/>
              <w:jc w:val="center"/>
              <w:rPr>
                <w:lang w:val="en-GB"/>
              </w:rPr>
            </w:pPr>
            <w:bookmarkStart w:id="212" w:name="_Ref395742943"/>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6</w:t>
            </w:r>
            <w:r w:rsidR="006B58BD" w:rsidRPr="00E935C0">
              <w:rPr>
                <w:lang w:val="en-GB"/>
              </w:rPr>
              <w:fldChar w:fldCharType="end"/>
            </w:r>
            <w:r w:rsidRPr="00E935C0">
              <w:rPr>
                <w:lang w:val="en-GB"/>
              </w:rPr>
              <w:t>)</w:t>
            </w:r>
            <w:bookmarkEnd w:id="212"/>
          </w:p>
        </w:tc>
      </w:tr>
    </w:tbl>
    <w:p w:rsidR="006C57A1" w:rsidRDefault="002B2796" w:rsidP="004B45A5">
      <w:pPr>
        <w:spacing w:before="240"/>
        <w:rPr>
          <w:lang w:val="en-GB"/>
        </w:rPr>
      </w:pPr>
      <w:r>
        <w:rPr>
          <w:lang w:val="en-GB"/>
        </w:rPr>
        <w:tab/>
      </w:r>
      <w:r w:rsidR="006C57A1">
        <w:rPr>
          <w:lang w:val="en-GB"/>
        </w:rPr>
        <w:t xml:space="preserve">These measures, although, alone </w:t>
      </w:r>
      <w:r w:rsidR="009611ED">
        <w:rPr>
          <w:lang w:val="en-GB"/>
        </w:rPr>
        <w:t xml:space="preserve">present some but not enough </w:t>
      </w:r>
      <w:r w:rsidR="006C57A1">
        <w:rPr>
          <w:lang w:val="en-GB"/>
        </w:rPr>
        <w:t xml:space="preserve">information. To get the real interesting rules, one </w:t>
      </w:r>
      <w:r w:rsidR="00BF3094">
        <w:rPr>
          <w:lang w:val="en-GB"/>
        </w:rPr>
        <w:t>has</w:t>
      </w:r>
      <w:r w:rsidR="006C57A1">
        <w:rPr>
          <w:lang w:val="en-GB"/>
        </w:rPr>
        <w:t xml:space="preserve"> to consider two additional parameters, </w:t>
      </w:r>
      <w:proofErr w:type="spellStart"/>
      <w:r w:rsidR="006C57A1" w:rsidRPr="006C57A1">
        <w:rPr>
          <w:i/>
          <w:lang w:val="en-GB"/>
        </w:rPr>
        <w:t>minsup</w:t>
      </w:r>
      <w:proofErr w:type="spellEnd"/>
      <w:r w:rsidR="006C57A1">
        <w:rPr>
          <w:lang w:val="en-GB"/>
        </w:rPr>
        <w:t xml:space="preserve"> and </w:t>
      </w:r>
      <w:proofErr w:type="spellStart"/>
      <w:r w:rsidR="006C57A1" w:rsidRPr="006C57A1">
        <w:rPr>
          <w:i/>
          <w:lang w:val="en-GB"/>
        </w:rPr>
        <w:t>minconf</w:t>
      </w:r>
      <w:proofErr w:type="spellEnd"/>
      <w:r w:rsidR="006C57A1">
        <w:rPr>
          <w:lang w:val="en-GB"/>
        </w:rPr>
        <w:t xml:space="preserve">. These two parameters propose a lower limit on the interest of a rule. For instance, a rule can have a support value of 20%, however, if the defined </w:t>
      </w:r>
      <w:proofErr w:type="spellStart"/>
      <w:r w:rsidR="006C57A1">
        <w:rPr>
          <w:lang w:val="en-GB"/>
        </w:rPr>
        <w:t>minsup</w:t>
      </w:r>
      <w:proofErr w:type="spellEnd"/>
      <w:r w:rsidR="006C57A1">
        <w:rPr>
          <w:lang w:val="en-GB"/>
        </w:rPr>
        <w:t xml:space="preserve"> is 50% this rule is considered uninteresting. </w:t>
      </w:r>
      <w:r w:rsidR="006B58BD">
        <w:rPr>
          <w:lang w:val="en-GB"/>
        </w:rPr>
        <w:fldChar w:fldCharType="begin"/>
      </w:r>
      <w:r w:rsidR="00CD5B9C">
        <w:rPr>
          <w:lang w:val="en-GB"/>
        </w:rPr>
        <w:instrText xml:space="preserve"> ADDIN ZOTERO_ITEM CSL_CITATION {"citationID":"2n13ja8gq8","properties":{"formattedCitation":"(Bayardo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C651E0">
        <w:rPr>
          <w:rFonts w:cs="Times New Roman"/>
          <w:lang w:val="en-GB"/>
        </w:rPr>
        <w:t>Bayardo and Agrawal</w:t>
      </w:r>
      <w:r w:rsidR="002870D0">
        <w:rPr>
          <w:rFonts w:cs="Times New Roman"/>
          <w:lang w:val="en-GB"/>
        </w:rPr>
        <w:t xml:space="preserve"> (</w:t>
      </w:r>
      <w:r w:rsidR="00C651E0" w:rsidRPr="00C651E0">
        <w:rPr>
          <w:rFonts w:cs="Times New Roman"/>
          <w:lang w:val="en-GB"/>
        </w:rPr>
        <w:t>1999)</w:t>
      </w:r>
      <w:r w:rsidR="006B58BD">
        <w:rPr>
          <w:lang w:val="en-GB"/>
        </w:rPr>
        <w:fldChar w:fldCharType="end"/>
      </w:r>
      <w:r w:rsidR="00CD5B9C">
        <w:rPr>
          <w:lang w:val="en-GB"/>
        </w:rPr>
        <w:t xml:space="preserve"> </w:t>
      </w:r>
      <w:r w:rsidR="00BF3094">
        <w:rPr>
          <w:lang w:val="en-GB"/>
        </w:rPr>
        <w:t>argue</w:t>
      </w:r>
      <w:r w:rsidR="00CD5B9C">
        <w:rPr>
          <w:lang w:val="en-GB"/>
        </w:rPr>
        <w:t xml:space="preserve"> the definition of some these borders. Their objective is to propose the discover</w:t>
      </w:r>
      <w:r w:rsidR="00BF3094">
        <w:rPr>
          <w:lang w:val="en-GB"/>
        </w:rPr>
        <w:t>ing</w:t>
      </w:r>
      <w:r w:rsidR="00CD5B9C">
        <w:rPr>
          <w:lang w:val="en-GB"/>
        </w:rPr>
        <w:t xml:space="preserve"> of the most interesting rules using th</w:t>
      </w:r>
      <w:r w:rsidR="009611ED">
        <w:rPr>
          <w:lang w:val="en-GB"/>
        </w:rPr>
        <w:t>e</w:t>
      </w:r>
      <w:r w:rsidR="00CD5B9C">
        <w:rPr>
          <w:lang w:val="en-GB"/>
        </w:rPr>
        <w:t>s</w:t>
      </w:r>
      <w:r w:rsidR="009611ED">
        <w:rPr>
          <w:lang w:val="en-GB"/>
        </w:rPr>
        <w:t>e</w:t>
      </w:r>
      <w:r w:rsidR="00CD5B9C">
        <w:rPr>
          <w:lang w:val="en-GB"/>
        </w:rPr>
        <w:t xml:space="preserve"> border</w:t>
      </w:r>
      <w:r w:rsidR="009611ED">
        <w:rPr>
          <w:lang w:val="en-GB"/>
        </w:rPr>
        <w:t>s</w:t>
      </w:r>
      <w:r w:rsidR="00CD5B9C">
        <w:rPr>
          <w:lang w:val="en-GB"/>
        </w:rPr>
        <w:t xml:space="preserve"> defined by </w:t>
      </w:r>
      <w:proofErr w:type="spellStart"/>
      <w:r w:rsidR="00CD5B9C">
        <w:rPr>
          <w:lang w:val="en-GB"/>
        </w:rPr>
        <w:t>minsup</w:t>
      </w:r>
      <w:proofErr w:type="spellEnd"/>
      <w:r w:rsidR="00CD5B9C">
        <w:rPr>
          <w:lang w:val="en-GB"/>
        </w:rPr>
        <w:t xml:space="preserve"> and </w:t>
      </w:r>
      <w:proofErr w:type="spellStart"/>
      <w:r w:rsidR="00CD5B9C">
        <w:rPr>
          <w:lang w:val="en-GB"/>
        </w:rPr>
        <w:t>minconf</w:t>
      </w:r>
      <w:proofErr w:type="spellEnd"/>
      <w:r w:rsidR="00CD5B9C">
        <w:rPr>
          <w:lang w:val="en-GB"/>
        </w:rPr>
        <w:t xml:space="preserve">. </w:t>
      </w:r>
    </w:p>
    <w:p w:rsidR="00CD5B9C" w:rsidRDefault="002B2796" w:rsidP="005826F7">
      <w:pPr>
        <w:rPr>
          <w:lang w:val="en-GB"/>
        </w:rPr>
      </w:pPr>
      <w:r>
        <w:rPr>
          <w:lang w:val="en-GB"/>
        </w:rPr>
        <w:tab/>
      </w:r>
      <w:r w:rsidR="00CD5B9C">
        <w:rPr>
          <w:lang w:val="en-GB"/>
        </w:rPr>
        <w:t xml:space="preserve">In the time of </w:t>
      </w:r>
      <w:r w:rsidR="00017D74">
        <w:rPr>
          <w:lang w:val="en-GB"/>
        </w:rPr>
        <w:t xml:space="preserve">this </w:t>
      </w:r>
      <w:r w:rsidR="00CD5B9C">
        <w:rPr>
          <w:lang w:val="en-GB"/>
        </w:rPr>
        <w:t xml:space="preserve">research the author did not find an alternative for an automated process to choose this limits, as a result these values have to be an arbitrary choice. And two problems arise immediately when choosing these values. If the values chosen are too low, it could result in too much rules to analyse, and in redundant information, in contrast, if the values </w:t>
      </w:r>
      <w:r w:rsidR="00CD5B9C">
        <w:rPr>
          <w:lang w:val="en-GB"/>
        </w:rPr>
        <w:lastRenderedPageBreak/>
        <w:t xml:space="preserve">chosen are too high, the interest of the rules could be </w:t>
      </w:r>
      <w:r w:rsidR="00017D74">
        <w:rPr>
          <w:lang w:val="en-GB"/>
        </w:rPr>
        <w:t xml:space="preserve">low as some of the knowledge is </w:t>
      </w:r>
      <w:r w:rsidR="00CD5B9C">
        <w:rPr>
          <w:lang w:val="en-GB"/>
        </w:rPr>
        <w:t>already known, resulting in expected and/or useless information. These values have to be wisely chosen</w:t>
      </w:r>
      <w:r w:rsidR="00935C28">
        <w:rPr>
          <w:lang w:val="en-GB"/>
        </w:rPr>
        <w:t>, and in a balanced way, so that could select some interest</w:t>
      </w:r>
      <w:r w:rsidR="009611ED">
        <w:rPr>
          <w:lang w:val="en-GB"/>
        </w:rPr>
        <w:t xml:space="preserve"> from the data</w:t>
      </w:r>
      <w:r w:rsidR="00935C28">
        <w:rPr>
          <w:lang w:val="en-GB"/>
        </w:rPr>
        <w:t xml:space="preserve">, and </w:t>
      </w:r>
      <w:r w:rsidR="00017D74">
        <w:rPr>
          <w:lang w:val="en-GB"/>
        </w:rPr>
        <w:t xml:space="preserve">at same time </w:t>
      </w:r>
      <w:r w:rsidR="00935C28">
        <w:rPr>
          <w:lang w:val="en-GB"/>
        </w:rPr>
        <w:t xml:space="preserve">select the most interesting knowledge. This choice could be done </w:t>
      </w:r>
      <w:r w:rsidR="009611ED">
        <w:rPr>
          <w:lang w:val="en-GB"/>
        </w:rPr>
        <w:t xml:space="preserve">by an expert, like an ontology engineer, who has the knowledge to make </w:t>
      </w:r>
      <w:r w:rsidR="00935C28">
        <w:rPr>
          <w:lang w:val="en-GB"/>
        </w:rPr>
        <w:t xml:space="preserve">little adjustments until </w:t>
      </w:r>
      <w:r w:rsidR="00017D74">
        <w:rPr>
          <w:lang w:val="en-GB"/>
        </w:rPr>
        <w:t xml:space="preserve">the results </w:t>
      </w:r>
      <w:r w:rsidR="00935C28">
        <w:rPr>
          <w:lang w:val="en-GB"/>
        </w:rPr>
        <w:t>are considered a good</w:t>
      </w:r>
      <w:r w:rsidR="009611ED">
        <w:rPr>
          <w:lang w:val="en-GB"/>
        </w:rPr>
        <w:t xml:space="preserve"> enough</w:t>
      </w:r>
      <w:r w:rsidR="00935C28">
        <w:rPr>
          <w:lang w:val="en-GB"/>
        </w:rPr>
        <w:t>.</w:t>
      </w:r>
      <w:r w:rsidR="00CD5B9C">
        <w:rPr>
          <w:lang w:val="en-GB"/>
        </w:rPr>
        <w:t xml:space="preserve"> </w:t>
      </w:r>
    </w:p>
    <w:p w:rsidR="00935C28" w:rsidRPr="00F712C7" w:rsidRDefault="00935C28" w:rsidP="009C446F">
      <w:pPr>
        <w:spacing w:before="240"/>
        <w:rPr>
          <w:b/>
          <w:lang w:val="en-GB"/>
        </w:rPr>
      </w:pPr>
      <w:r w:rsidRPr="00F712C7">
        <w:rPr>
          <w:b/>
          <w:lang w:val="en-GB"/>
        </w:rPr>
        <w:t>Conviction and Lift</w:t>
      </w:r>
    </w:p>
    <w:p w:rsidR="00C416C1" w:rsidRDefault="00935C28" w:rsidP="005826F7">
      <w:pPr>
        <w:rPr>
          <w:lang w:val="en-GB"/>
        </w:rPr>
      </w:pPr>
      <w:r>
        <w:rPr>
          <w:lang w:val="en-GB"/>
        </w:rPr>
        <w:t xml:space="preserve">Although support and confidence can give a real good </w:t>
      </w:r>
      <w:r w:rsidR="00B57A0F">
        <w:rPr>
          <w:lang w:val="en-GB"/>
        </w:rPr>
        <w:t xml:space="preserve">and trustful </w:t>
      </w:r>
      <w:r>
        <w:rPr>
          <w:lang w:val="en-GB"/>
        </w:rPr>
        <w:t xml:space="preserve">interest measure results, </w:t>
      </w:r>
      <w:r w:rsidR="00F26FEA">
        <w:rPr>
          <w:lang w:val="en-GB"/>
        </w:rPr>
        <w:t xml:space="preserve">they sometimes are not enough, as a result some other measures were </w:t>
      </w:r>
      <w:r>
        <w:rPr>
          <w:lang w:val="en-GB"/>
        </w:rPr>
        <w:t xml:space="preserve">studied and used in the scientific community. </w:t>
      </w:r>
      <w:r w:rsidRPr="00C416C1">
        <w:rPr>
          <w:i/>
          <w:lang w:val="en-GB"/>
        </w:rPr>
        <w:t>Conviction</w:t>
      </w:r>
      <w:r>
        <w:rPr>
          <w:lang w:val="en-GB"/>
        </w:rPr>
        <w:t xml:space="preserve"> and </w:t>
      </w:r>
      <w:r w:rsidRPr="00C416C1">
        <w:rPr>
          <w:i/>
          <w:lang w:val="en-GB"/>
        </w:rPr>
        <w:t>Lift</w:t>
      </w:r>
      <w:r>
        <w:rPr>
          <w:lang w:val="en-GB"/>
        </w:rPr>
        <w:t xml:space="preserve"> are </w:t>
      </w:r>
      <w:r w:rsidR="00B57A0F">
        <w:rPr>
          <w:lang w:val="en-GB"/>
        </w:rPr>
        <w:t xml:space="preserve">other two measures that </w:t>
      </w:r>
      <w:r w:rsidR="00F26FEA">
        <w:rPr>
          <w:lang w:val="en-GB"/>
        </w:rPr>
        <w:t xml:space="preserve">were proposed to complement the former, and that </w:t>
      </w:r>
      <w:r w:rsidR="00B57A0F">
        <w:rPr>
          <w:lang w:val="en-GB"/>
        </w:rPr>
        <w:t>are also commonly used to strengthen the conclusions obtained from confidence and support measures</w:t>
      </w:r>
      <w:r>
        <w:rPr>
          <w:lang w:val="en-GB"/>
        </w:rPr>
        <w:t xml:space="preserve">. </w:t>
      </w:r>
      <w:r w:rsidR="00F26FEA">
        <w:rPr>
          <w:lang w:val="en-GB"/>
        </w:rPr>
        <w:t>Also statically measures, t</w:t>
      </w:r>
      <w:r w:rsidR="00C416C1">
        <w:rPr>
          <w:lang w:val="en-GB"/>
        </w:rPr>
        <w:t xml:space="preserve">hese </w:t>
      </w:r>
      <w:r w:rsidR="00B57A0F">
        <w:rPr>
          <w:lang w:val="en-GB"/>
        </w:rPr>
        <w:t xml:space="preserve">two </w:t>
      </w:r>
      <w:r w:rsidR="00C416C1">
        <w:rPr>
          <w:lang w:val="en-GB"/>
        </w:rPr>
        <w:t xml:space="preserve">depend on their values to be calculated. </w:t>
      </w:r>
    </w:p>
    <w:p w:rsidR="00935C28" w:rsidRDefault="002B2796" w:rsidP="00534B65">
      <w:pPr>
        <w:rPr>
          <w:lang w:val="en-GB"/>
        </w:rPr>
      </w:pPr>
      <w:r>
        <w:rPr>
          <w:lang w:val="en-GB"/>
        </w:rPr>
        <w:tab/>
      </w:r>
      <w:r w:rsidR="00C416C1" w:rsidRPr="00601C0C">
        <w:rPr>
          <w:i/>
          <w:lang w:val="en-GB"/>
        </w:rPr>
        <w:t>Conviction</w:t>
      </w:r>
      <w:r w:rsidR="00C416C1">
        <w:rPr>
          <w:lang w:val="en-GB"/>
        </w:rPr>
        <w:t xml:space="preserve"> is </w:t>
      </w:r>
      <w:r w:rsidR="009611ED">
        <w:rPr>
          <w:lang w:val="en-GB"/>
        </w:rPr>
        <w:t>an</w:t>
      </w:r>
      <w:r w:rsidR="001E2216">
        <w:rPr>
          <w:lang w:val="en-GB"/>
        </w:rPr>
        <w:t xml:space="preserve"> </w:t>
      </w:r>
      <w:r w:rsidR="00C416C1">
        <w:rPr>
          <w:lang w:val="en-GB"/>
        </w:rPr>
        <w:t>i</w:t>
      </w:r>
      <w:r w:rsidR="009A14A8">
        <w:rPr>
          <w:lang w:val="en-GB"/>
        </w:rPr>
        <w:t>mplication measure that quantifies the value of the implication</w:t>
      </w:r>
      <w:r w:rsidR="00C416C1">
        <w:rPr>
          <w:lang w:val="en-GB"/>
        </w:rPr>
        <w:t xml:space="preserve">, it is represented as </w:t>
      </w:r>
      <w:r w:rsidR="00C416C1" w:rsidRPr="00601C0C">
        <w:rPr>
          <w:i/>
          <w:lang w:val="en-GB"/>
        </w:rPr>
        <w:t>A</w:t>
      </w:r>
      <w:r w:rsidR="00C416C1" w:rsidRPr="00601C0C">
        <w:rPr>
          <w:rFonts w:ascii="Cambria Math" w:hAnsi="Cambria Math"/>
          <w:i/>
          <w:lang w:val="en-GB"/>
        </w:rPr>
        <w:t>⇒</w:t>
      </w:r>
      <w:r w:rsidR="00C416C1" w:rsidRPr="00601C0C">
        <w:rPr>
          <w:i/>
          <w:lang w:val="en-GB"/>
        </w:rPr>
        <w:t>B</w:t>
      </w:r>
      <w:r w:rsidR="00C416C1">
        <w:rPr>
          <w:lang w:val="en-GB"/>
        </w:rPr>
        <w:t xml:space="preserve">, meaning that the direction of the rule is important for the interest measurement, hence </w:t>
      </w:r>
      <w:r w:rsidR="00C416C1" w:rsidRPr="00601C0C">
        <w:rPr>
          <w:i/>
          <w:lang w:val="en-GB"/>
        </w:rPr>
        <w:t>A</w:t>
      </w:r>
      <w:r w:rsidR="00C416C1" w:rsidRPr="00601C0C">
        <w:rPr>
          <w:rFonts w:ascii="Cambria Math" w:hAnsi="Cambria Math"/>
          <w:i/>
          <w:lang w:val="en-GB"/>
        </w:rPr>
        <w:t>⇒</w:t>
      </w:r>
      <w:r w:rsidR="00C416C1" w:rsidRPr="00601C0C">
        <w:rPr>
          <w:i/>
          <w:lang w:val="en-GB"/>
        </w:rPr>
        <w:t xml:space="preserve">B </w:t>
      </w:r>
      <w:r w:rsidR="00C416C1" w:rsidRPr="00601C0C">
        <w:rPr>
          <w:rFonts w:cs="Times New Roman"/>
          <w:i/>
          <w:lang w:val="en-GB"/>
        </w:rPr>
        <w:t>≠</w:t>
      </w:r>
      <w:r w:rsidR="00C416C1" w:rsidRPr="00601C0C">
        <w:rPr>
          <w:i/>
          <w:lang w:val="en-GB"/>
        </w:rPr>
        <w:t xml:space="preserve"> B</w:t>
      </w:r>
      <w:r w:rsidR="00C416C1" w:rsidRPr="00601C0C">
        <w:rPr>
          <w:rFonts w:ascii="Cambria Math" w:hAnsi="Cambria Math"/>
          <w:i/>
          <w:lang w:val="en-GB"/>
        </w:rPr>
        <w:t>⇒</w:t>
      </w:r>
      <w:r w:rsidR="00C416C1" w:rsidRPr="00601C0C">
        <w:rPr>
          <w:i/>
          <w:lang w:val="en-GB"/>
        </w:rPr>
        <w:t>A</w:t>
      </w:r>
      <w:r w:rsidR="00C416C1">
        <w:rPr>
          <w:lang w:val="en-GB"/>
        </w:rPr>
        <w:t xml:space="preserve">. </w:t>
      </w:r>
      <w:r w:rsidR="006D0F58">
        <w:rPr>
          <w:lang w:val="en-GB"/>
        </w:rPr>
        <w:t xml:space="preserve">Conviction measure has some very interesting properties, such as </w:t>
      </w:r>
      <w:r w:rsidR="00B57A0F">
        <w:rPr>
          <w:lang w:val="en-GB"/>
        </w:rPr>
        <w:t>if its value is equal to 1</w:t>
      </w:r>
      <w:r w:rsidR="006D0F58">
        <w:rPr>
          <w:lang w:val="en-GB"/>
        </w:rPr>
        <w:t>, this means that</w:t>
      </w:r>
      <w:r w:rsidR="00B57A0F">
        <w:rPr>
          <w:lang w:val="en-GB"/>
        </w:rPr>
        <w:t xml:space="preserve"> the concepts are considered </w:t>
      </w:r>
      <w:r w:rsidR="006D0F58">
        <w:rPr>
          <w:lang w:val="en-GB"/>
        </w:rPr>
        <w:t xml:space="preserve">totally </w:t>
      </w:r>
      <w:r w:rsidR="00B57A0F">
        <w:rPr>
          <w:lang w:val="en-GB"/>
        </w:rPr>
        <w:t>independent</w:t>
      </w:r>
      <w:r w:rsidR="006D0F58">
        <w:rPr>
          <w:lang w:val="en-GB"/>
        </w:rPr>
        <w:t xml:space="preserve"> from each other</w:t>
      </w:r>
      <w:r w:rsidR="00B57A0F">
        <w:rPr>
          <w:lang w:val="en-GB"/>
        </w:rPr>
        <w:t>.</w:t>
      </w:r>
      <w:r w:rsidR="006D0F58">
        <w:rPr>
          <w:lang w:val="en-GB"/>
        </w:rPr>
        <w:t xml:space="preserve"> Other property is that this measure considers the value of the antecedent as also the value for the consequent to calculate its value. Other interesting property of conviction is on rules with 100% confidence value, meaning where the antecedent always appears with the consequent, these rules will have the value equal to </w:t>
      </w:r>
      <w:r w:rsidR="006D0F58">
        <w:rPr>
          <w:rFonts w:cs="Times New Roman"/>
          <w:lang w:val="en-GB"/>
        </w:rPr>
        <w:t>∞</w:t>
      </w:r>
      <w:r w:rsidR="006D0F58">
        <w:rPr>
          <w:lang w:val="en-GB"/>
        </w:rPr>
        <w:t xml:space="preserve">. </w:t>
      </w:r>
      <w:r w:rsidR="00372278">
        <w:rPr>
          <w:lang w:val="en-GB"/>
        </w:rPr>
        <w:t xml:space="preserve">To achieve the most interesting rules one can think of as higher the value of Conviction, higher is the interest of that rule. </w:t>
      </w:r>
      <w:r w:rsidR="00017D74">
        <w:rPr>
          <w:lang w:val="en-GB"/>
        </w:rPr>
        <w:t xml:space="preserve">The values of Conviction are included </w:t>
      </w:r>
      <w:proofErr w:type="gramStart"/>
      <w:r w:rsidR="00017D74">
        <w:rPr>
          <w:lang w:val="en-GB"/>
        </w:rPr>
        <w:t xml:space="preserve">in </w:t>
      </w:r>
      <w:proofErr w:type="gramEnd"/>
      <m:oMath>
        <m:d>
          <m:dPr>
            <m:begChr m:val="["/>
            <m:endChr m:val="["/>
            <m:ctrlPr>
              <w:rPr>
                <w:rFonts w:ascii="Cambria Math" w:hAnsi="Cambria Math"/>
                <w:i/>
                <w:lang w:val="en-GB"/>
              </w:rPr>
            </m:ctrlPr>
          </m:dPr>
          <m:e>
            <m:r>
              <w:rPr>
                <w:rFonts w:ascii="Cambria Math" w:hAnsi="Cambria Math"/>
                <w:lang w:val="en-GB"/>
              </w:rPr>
              <m:t>0..+∞</m:t>
            </m:r>
          </m:e>
        </m:d>
      </m:oMath>
      <w:r w:rsidR="00017D74">
        <w:rPr>
          <w:rFonts w:eastAsiaTheme="minorEastAsia"/>
          <w:lang w:val="en-GB"/>
        </w:rPr>
        <w:t xml:space="preserve">. </w:t>
      </w:r>
      <w:r w:rsidR="006D0F58">
        <w:rPr>
          <w:lang w:val="en-GB"/>
        </w:rPr>
        <w:t xml:space="preserve">Conviction can be defined </w:t>
      </w:r>
      <w:r w:rsidR="00534B65">
        <w:rPr>
          <w:lang w:val="en-GB"/>
        </w:rPr>
        <w:t>mathematically</w:t>
      </w:r>
      <w:r w:rsidR="006D0F58">
        <w:rPr>
          <w:lang w:val="en-GB"/>
        </w:rPr>
        <w:t xml:space="preserve"> as presented in </w:t>
      </w:r>
      <w:r w:rsidR="00601C0C">
        <w:rPr>
          <w:lang w:val="en-GB"/>
        </w:rPr>
        <w:t>e</w:t>
      </w:r>
      <w:r w:rsidR="00534B65">
        <w:rPr>
          <w:lang w:val="en-GB"/>
        </w:rPr>
        <w:t xml:space="preserve">quation </w:t>
      </w:r>
      <w:r w:rsidR="006B58BD">
        <w:rPr>
          <w:lang w:val="en-GB"/>
        </w:rPr>
        <w:fldChar w:fldCharType="begin"/>
      </w:r>
      <w:r w:rsidR="00534B65">
        <w:rPr>
          <w:lang w:val="en-GB"/>
        </w:rPr>
        <w:instrText xml:space="preserve"> REF _Ref395915187 \h </w:instrText>
      </w:r>
      <w:r w:rsidR="006B58BD">
        <w:rPr>
          <w:lang w:val="en-GB"/>
        </w:rPr>
      </w:r>
      <w:r w:rsidR="006B58BD">
        <w:rPr>
          <w:lang w:val="en-GB"/>
        </w:rPr>
        <w:fldChar w:fldCharType="separate"/>
      </w:r>
      <w:r w:rsidR="005E223A" w:rsidRPr="00E935C0">
        <w:rPr>
          <w:lang w:val="en-GB"/>
        </w:rPr>
        <w:t>(</w:t>
      </w:r>
      <w:r w:rsidR="005E223A">
        <w:rPr>
          <w:noProof/>
          <w:lang w:val="en-GB"/>
        </w:rPr>
        <w:t>7</w:t>
      </w:r>
      <w:r w:rsidR="005E223A" w:rsidRPr="00E935C0">
        <w:rPr>
          <w:lang w:val="en-GB"/>
        </w:rPr>
        <w:t>)</w:t>
      </w:r>
      <w:r w:rsidR="006B58BD">
        <w:rPr>
          <w:lang w:val="en-GB"/>
        </w:rPr>
        <w:fldChar w:fldCharType="end"/>
      </w:r>
      <w:r w:rsidR="00F26FEA">
        <w:rPr>
          <w:lang w:val="en-GB"/>
        </w:rPr>
        <w:t xml:space="preserve"> or </w:t>
      </w:r>
      <w:r w:rsidR="00893624">
        <w:rPr>
          <w:lang w:val="en-GB"/>
        </w:rPr>
        <w:t xml:space="preserve">can be also presented as </w:t>
      </w:r>
      <w:r w:rsidR="00601C0C">
        <w:rPr>
          <w:lang w:val="en-GB"/>
        </w:rPr>
        <w:t>e</w:t>
      </w:r>
      <w:r w:rsidR="00F26FEA">
        <w:rPr>
          <w:lang w:val="en-GB"/>
        </w:rPr>
        <w:t xml:space="preserve">quation </w:t>
      </w:r>
      <w:r w:rsidR="006B58BD">
        <w:rPr>
          <w:lang w:val="en-GB"/>
        </w:rPr>
        <w:fldChar w:fldCharType="begin"/>
      </w:r>
      <w:r w:rsidR="00F26FEA">
        <w:rPr>
          <w:lang w:val="en-GB"/>
        </w:rPr>
        <w:instrText xml:space="preserve"> REF _Ref395918955 \h </w:instrText>
      </w:r>
      <w:r w:rsidR="006B58BD">
        <w:rPr>
          <w:lang w:val="en-GB"/>
        </w:rPr>
      </w:r>
      <w:r w:rsidR="006B58BD">
        <w:rPr>
          <w:lang w:val="en-GB"/>
        </w:rPr>
        <w:fldChar w:fldCharType="separate"/>
      </w:r>
      <w:r w:rsidR="005E223A" w:rsidRPr="005E223A">
        <w:rPr>
          <w:lang w:val="en-GB"/>
        </w:rPr>
        <w:t>(</w:t>
      </w:r>
      <w:r w:rsidR="005E223A" w:rsidRPr="005E223A">
        <w:rPr>
          <w:noProof/>
          <w:lang w:val="en-GB"/>
        </w:rPr>
        <w:t>8</w:t>
      </w:r>
      <w:r w:rsidR="005E223A" w:rsidRPr="005E223A">
        <w:rPr>
          <w:lang w:val="en-GB"/>
        </w:rPr>
        <w:t>)</w:t>
      </w:r>
      <w:r w:rsidR="006B58BD">
        <w:rPr>
          <w:lang w:val="en-GB"/>
        </w:rPr>
        <w:fldChar w:fldCharType="end"/>
      </w:r>
      <w:r w:rsidR="00893624">
        <w:rPr>
          <w:lang w:val="en-GB"/>
        </w:rPr>
        <w:t xml:space="preserve"> dependant of confidence measure</w:t>
      </w:r>
      <w:r w:rsidR="00534B65">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230"/>
        <w:gridCol w:w="739"/>
      </w:tblGrid>
      <w:tr w:rsidR="00534B65" w:rsidTr="00534B65">
        <w:tc>
          <w:tcPr>
            <w:tcW w:w="675" w:type="dxa"/>
          </w:tcPr>
          <w:p w:rsidR="00534B65" w:rsidRDefault="00534B65" w:rsidP="005826F7">
            <w:pPr>
              <w:rPr>
                <w:lang w:val="en-GB"/>
              </w:rPr>
            </w:pPr>
          </w:p>
        </w:tc>
        <w:tc>
          <w:tcPr>
            <w:tcW w:w="7230" w:type="dxa"/>
          </w:tcPr>
          <w:p w:rsidR="00534B65" w:rsidRPr="002E39B3" w:rsidRDefault="00E935C0" w:rsidP="00A64A39">
            <w:pPr>
              <w:spacing w:before="240"/>
              <w:jc w:val="center"/>
              <w:rPr>
                <w:i/>
                <w:lang w:val="en-GB"/>
              </w:rPr>
            </w:pPr>
            <m:oMathPara>
              <m:oMath>
                <m:r>
                  <w:rPr>
                    <w:rFonts w:ascii="Cambria Math" w:hAnsi="Cambria Math"/>
                    <w:lang w:val="en-GB"/>
                  </w:rPr>
                  <m:t>Conv</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m:t>
                    </m:r>
                    <m:r>
                      <w:rPr>
                        <w:rFonts w:ascii="Cambria Math" w:hAnsi="Cambria Math" w:cs="Times New Roman"/>
                        <w:lang w:val="en-GB"/>
                      </w:rPr>
                      <m:t>σ</m:t>
                    </m:r>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B</m:t>
                            </m:r>
                          </m:e>
                        </m:acc>
                      </m:e>
                    </m:d>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acc>
                          <m:accPr>
                            <m:chr m:val="̃"/>
                            <m:ctrlPr>
                              <w:rPr>
                                <w:rFonts w:ascii="Cambria Math" w:hAnsi="Cambria Math"/>
                                <w:i/>
                                <w:lang w:val="en-GB"/>
                              </w:rPr>
                            </m:ctrlPr>
                          </m:accPr>
                          <m:e>
                            <m:r>
                              <w:rPr>
                                <w:rFonts w:ascii="Cambria Math" w:hAnsi="Cambria Math"/>
                                <w:lang w:val="en-GB"/>
                              </w:rPr>
                              <m:t>B</m:t>
                            </m:r>
                          </m:e>
                        </m:acc>
                      </m:e>
                    </m:d>
                  </m:den>
                </m:f>
                <m:r>
                  <w:rPr>
                    <w:rFonts w:ascii="Cambria Math" w:eastAsia="Calibri" w:hAnsi="Cambria Math" w:cs="Times New Roman"/>
                    <w:lang w:val="en-GB"/>
                  </w:rPr>
                  <m:t>⇔</m:t>
                </m:r>
              </m:oMath>
            </m:oMathPara>
          </w:p>
        </w:tc>
        <w:tc>
          <w:tcPr>
            <w:tcW w:w="739" w:type="dxa"/>
            <w:vAlign w:val="center"/>
          </w:tcPr>
          <w:p w:rsidR="00534B65" w:rsidRPr="00E935C0" w:rsidRDefault="00534B65" w:rsidP="00534B65">
            <w:pPr>
              <w:keepNext/>
              <w:jc w:val="center"/>
              <w:rPr>
                <w:lang w:val="en-GB"/>
              </w:rPr>
            </w:pPr>
            <w:bookmarkStart w:id="213" w:name="_Ref395915165"/>
            <w:bookmarkStart w:id="214" w:name="_Ref395915187"/>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7</w:t>
            </w:r>
            <w:r w:rsidR="006B58BD" w:rsidRPr="00E935C0">
              <w:rPr>
                <w:lang w:val="en-GB"/>
              </w:rPr>
              <w:fldChar w:fldCharType="end"/>
            </w:r>
            <w:bookmarkEnd w:id="213"/>
            <w:r w:rsidRPr="00E935C0">
              <w:rPr>
                <w:lang w:val="en-GB"/>
              </w:rPr>
              <w:t>)</w:t>
            </w:r>
            <w:bookmarkEnd w:id="214"/>
          </w:p>
        </w:tc>
      </w:tr>
      <w:tr w:rsidR="00372278" w:rsidTr="00534B65">
        <w:tc>
          <w:tcPr>
            <w:tcW w:w="675" w:type="dxa"/>
          </w:tcPr>
          <w:p w:rsidR="00372278" w:rsidRDefault="00372278" w:rsidP="005826F7">
            <w:pPr>
              <w:rPr>
                <w:lang w:val="en-GB"/>
              </w:rPr>
            </w:pPr>
          </w:p>
        </w:tc>
        <w:tc>
          <w:tcPr>
            <w:tcW w:w="7230" w:type="dxa"/>
          </w:tcPr>
          <w:p w:rsidR="00F26FEA" w:rsidRPr="002E39B3" w:rsidRDefault="00E935C0" w:rsidP="00893624">
            <w:pPr>
              <w:keepNext/>
              <w:spacing w:before="240"/>
              <w:jc w:val="center"/>
              <w:rPr>
                <w:i/>
              </w:rPr>
            </w:pPr>
            <m:oMathPara>
              <m:oMath>
                <m:r>
                  <m:rPr>
                    <m:sty m:val="p"/>
                  </m:rPr>
                  <w:rPr>
                    <w:rFonts w:ascii="Cambria Math" w:eastAsia="Calibri" w:hAnsi="Cambria Math" w:cs="Times New Roman"/>
                    <w:lang w:val="en-GB"/>
                  </w:rPr>
                  <m:t>⇔</m:t>
                </m:r>
                <m:r>
                  <w:rPr>
                    <w:rFonts w:ascii="Cambria Math" w:hAnsi="Cambria Math"/>
                    <w:lang w:val="en-GB"/>
                  </w:rPr>
                  <m:t>Conv(A</m:t>
                </m:r>
                <m:r>
                  <w:rPr>
                    <w:rFonts w:ascii="Cambria Math" w:hAnsi="Cambria Math" w:cs="Times New Roman"/>
                    <w:lang w:val="en-GB"/>
                  </w:rPr>
                  <m:t>⇒</m:t>
                </m:r>
                <m:r>
                  <w:rPr>
                    <w:rFonts w:ascii="Cambria Math" w:hAnsi="Cambria Math"/>
                    <w:lang w:val="en-GB"/>
                  </w:rPr>
                  <m:t>B)=</m:t>
                </m:r>
                <m:f>
                  <m:fPr>
                    <m:ctrlPr>
                      <w:rPr>
                        <w:rFonts w:ascii="Cambria Math" w:hAnsi="Cambria Math"/>
                        <w:i/>
                        <w:lang w:val="en-GB"/>
                      </w:rPr>
                    </m:ctrlPr>
                  </m:fPr>
                  <m:num>
                    <m:r>
                      <w:rPr>
                        <w:rFonts w:ascii="Cambria Math" w:hAnsi="Cambria Math"/>
                        <w:lang w:val="en-GB"/>
                      </w:rPr>
                      <m:t>1-</m:t>
                    </m:r>
                    <m:r>
                      <w:rPr>
                        <w:rFonts w:ascii="Cambria Math" w:hAnsi="Cambria Math" w:cs="Times New Roman"/>
                        <w:lang w:val="en-GB"/>
                      </w:rPr>
                      <m:t>σ</m:t>
                    </m:r>
                    <m:r>
                      <w:rPr>
                        <w:rFonts w:ascii="Cambria Math" w:hAnsi="Cambria Math"/>
                        <w:lang w:val="en-GB"/>
                      </w:rPr>
                      <m:t>(B)</m:t>
                    </m:r>
                  </m:num>
                  <m:den>
                    <m:r>
                      <w:rPr>
                        <w:rFonts w:ascii="Cambria Math" w:hAnsi="Cambria Math"/>
                        <w:lang w:val="en-GB"/>
                      </w:rPr>
                      <m:t>1-Conf(A</m:t>
                    </m:r>
                    <m:r>
                      <w:rPr>
                        <w:rFonts w:ascii="Cambria Math" w:hAnsi="Cambria Math" w:cs="Times New Roman"/>
                        <w:lang w:val="en-GB"/>
                      </w:rPr>
                      <m:t>⇒B)</m:t>
                    </m:r>
                  </m:den>
                </m:f>
              </m:oMath>
            </m:oMathPara>
          </w:p>
          <w:p w:rsidR="00372278" w:rsidRPr="00534B65" w:rsidRDefault="00372278" w:rsidP="00372278">
            <w:pPr>
              <w:jc w:val="center"/>
              <w:rPr>
                <w:rFonts w:eastAsia="Calibri" w:cs="Times New Roman"/>
                <w:lang w:val="en-GB"/>
              </w:rPr>
            </w:pPr>
          </w:p>
        </w:tc>
        <w:tc>
          <w:tcPr>
            <w:tcW w:w="739" w:type="dxa"/>
            <w:vAlign w:val="center"/>
          </w:tcPr>
          <w:p w:rsidR="00372278" w:rsidRPr="00E935C0" w:rsidRDefault="00F26FEA" w:rsidP="00534B65">
            <w:pPr>
              <w:keepNext/>
              <w:jc w:val="center"/>
              <w:rPr>
                <w:lang w:val="en-GB"/>
              </w:rPr>
            </w:pPr>
            <w:bookmarkStart w:id="215" w:name="_Ref395918955"/>
            <w:r w:rsidRPr="00E935C0">
              <w:t>(</w:t>
            </w:r>
            <w:r w:rsidR="006B58BD" w:rsidRPr="00E935C0">
              <w:fldChar w:fldCharType="begin"/>
            </w:r>
            <w:r w:rsidRPr="00E935C0">
              <w:instrText xml:space="preserve"> SEQ Equation \* ARABIC </w:instrText>
            </w:r>
            <w:r w:rsidR="006B58BD" w:rsidRPr="00E935C0">
              <w:fldChar w:fldCharType="separate"/>
            </w:r>
            <w:r w:rsidR="00C46E09">
              <w:rPr>
                <w:noProof/>
              </w:rPr>
              <w:t>8</w:t>
            </w:r>
            <w:r w:rsidR="006B58BD" w:rsidRPr="00E935C0">
              <w:fldChar w:fldCharType="end"/>
            </w:r>
            <w:r w:rsidRPr="00E935C0">
              <w:t>)</w:t>
            </w:r>
            <w:bookmarkEnd w:id="215"/>
          </w:p>
        </w:tc>
      </w:tr>
    </w:tbl>
    <w:p w:rsidR="001E2216" w:rsidRDefault="002B2796" w:rsidP="00534B65">
      <w:pPr>
        <w:rPr>
          <w:lang w:val="en-GB"/>
        </w:rPr>
      </w:pPr>
      <w:r>
        <w:rPr>
          <w:lang w:val="en-GB"/>
        </w:rPr>
        <w:tab/>
      </w:r>
      <w:r w:rsidR="00E71371">
        <w:rPr>
          <w:lang w:val="en-GB"/>
        </w:rPr>
        <w:t xml:space="preserve">In contrast to conviction that measures implication, </w:t>
      </w:r>
      <w:r w:rsidR="001E2216" w:rsidRPr="00601C0C">
        <w:rPr>
          <w:i/>
          <w:lang w:val="en-GB"/>
        </w:rPr>
        <w:t>Lift</w:t>
      </w:r>
      <w:r w:rsidR="00036798" w:rsidRPr="00063A7F">
        <w:rPr>
          <w:rStyle w:val="FootnoteReference"/>
        </w:rPr>
        <w:footnoteReference w:id="4"/>
      </w:r>
      <w:r w:rsidR="001E2216">
        <w:rPr>
          <w:lang w:val="en-GB"/>
        </w:rPr>
        <w:t xml:space="preserve">, </w:t>
      </w:r>
      <w:r w:rsidR="00BF3094">
        <w:rPr>
          <w:lang w:val="en-GB"/>
        </w:rPr>
        <w:t xml:space="preserve">(can also be found in literature as </w:t>
      </w:r>
      <w:r w:rsidR="00BF3094" w:rsidRPr="00BF3094">
        <w:rPr>
          <w:i/>
          <w:lang w:val="en-GB"/>
        </w:rPr>
        <w:t>Interest</w:t>
      </w:r>
      <w:r w:rsidR="00BF3094">
        <w:rPr>
          <w:lang w:val="en-GB"/>
        </w:rPr>
        <w:t xml:space="preserve"> in </w:t>
      </w:r>
      <w:r w:rsidR="006B58BD">
        <w:rPr>
          <w:lang w:val="en-GB"/>
        </w:rPr>
        <w:fldChar w:fldCharType="begin"/>
      </w:r>
      <w:r w:rsidR="00BF3094">
        <w:rPr>
          <w:lang w:val="en-GB"/>
        </w:rPr>
        <w:instrText xml:space="preserve"> ADDIN ZOTERO_ITEM CSL_CITATION {"citationID":"slcjsqrle","properties":{"formattedCitation":"(Brin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6B58BD">
        <w:rPr>
          <w:lang w:val="en-GB"/>
        </w:rPr>
        <w:fldChar w:fldCharType="separate"/>
      </w:r>
      <w:r w:rsidR="00C651E0" w:rsidRPr="00C651E0">
        <w:rPr>
          <w:rFonts w:cs="Times New Roman"/>
          <w:lang w:val="en-GB"/>
        </w:rPr>
        <w:t>(Brin et al., 1997)</w:t>
      </w:r>
      <w:r w:rsidR="006B58BD">
        <w:rPr>
          <w:lang w:val="en-GB"/>
        </w:rPr>
        <w:fldChar w:fldCharType="end"/>
      </w:r>
      <w:r w:rsidR="00707E90">
        <w:rPr>
          <w:lang w:val="en-GB"/>
        </w:rPr>
        <w:t xml:space="preserve"> or as strength in </w:t>
      </w:r>
      <w:r w:rsidR="006B58BD">
        <w:rPr>
          <w:lang w:val="en-GB"/>
        </w:rPr>
        <w:fldChar w:fldCharType="begin"/>
      </w:r>
      <w:r w:rsidR="00707E90">
        <w:rPr>
          <w:lang w:val="en-GB"/>
        </w:rPr>
        <w:instrText xml:space="preserve"> ADDIN ZOTERO_ITEM CSL_CITATION {"citationID":"1n54d0oa5k","properties":{"formattedCitation":"(Dhar and Tuzhulin, 1993)","plainCitation":"(Dhar and Tuzhulin, 1993)"},"citationItems":[{"id":141,"uris":["http://zotero.org/users/local/bkYEK4Eu/items/89IRINII"],"uri":["http://zotero.org/users/local/bkYEK4Eu/items/89IRINII"],"itemData":{"id":141,"type":"article-journal","title":"Abstract-driven pattern discovery in databases","container-title":"IEEE Transactions on Knowledge and Data Engineering","page":"926-938","volume":"5","issue":"6","source":"IEEE Xplore","abstract":"The problem of discovering interesting patterns in large volumes of data is studied. Patterns can be expressed not only in terms of the database schema but also in user-defined terms, such as relational views and classification hierarchies. The user-defined terminology is stored in a data dictionary that maps it into the language of the database schema. A pattern is defined as a deductive rule expressed in user-defined terms that has a degree of uncertainty associated with it. Methods are presented for discovering interesting patterns based on abstracts which are summaries of the data expressed in the language of the user","DOI":"10.1109/69.250075","ISSN":"1041-4347","author":[{"family":"Dhar","given":"V."},{"family":"Tuzhulin","given":"A"}],"issued":{"date-parts":[["1993",12]]}}}],"schema":"https://github.com/citation-style-language/schema/raw/master/csl-citation.json"} </w:instrText>
      </w:r>
      <w:r w:rsidR="006B58BD">
        <w:rPr>
          <w:lang w:val="en-GB"/>
        </w:rPr>
        <w:fldChar w:fldCharType="separate"/>
      </w:r>
      <w:r w:rsidR="00C651E0" w:rsidRPr="00C651E0">
        <w:rPr>
          <w:rFonts w:cs="Times New Roman"/>
          <w:lang w:val="en-GB"/>
        </w:rPr>
        <w:t>(Dhar and Tuzhulin, 1993)</w:t>
      </w:r>
      <w:r w:rsidR="006B58BD">
        <w:rPr>
          <w:lang w:val="en-GB"/>
        </w:rPr>
        <w:fldChar w:fldCharType="end"/>
      </w:r>
      <w:r w:rsidR="00BF3094">
        <w:rPr>
          <w:lang w:val="en-GB"/>
        </w:rPr>
        <w:t xml:space="preserve">) </w:t>
      </w:r>
      <w:r w:rsidR="001E2216">
        <w:rPr>
          <w:lang w:val="en-GB"/>
        </w:rPr>
        <w:t xml:space="preserve">is a measure that quantifies the </w:t>
      </w:r>
      <w:r w:rsidR="00E71371">
        <w:rPr>
          <w:lang w:val="en-GB"/>
        </w:rPr>
        <w:t>co-occurrence</w:t>
      </w:r>
      <w:r w:rsidR="001E2216">
        <w:rPr>
          <w:lang w:val="en-GB"/>
        </w:rPr>
        <w:t xml:space="preserve"> of a rule</w:t>
      </w:r>
      <w:r w:rsidR="00036798">
        <w:rPr>
          <w:lang w:val="en-GB"/>
        </w:rPr>
        <w:t xml:space="preserve">. Lift </w:t>
      </w:r>
      <w:r w:rsidR="00E71371">
        <w:rPr>
          <w:lang w:val="en-GB"/>
        </w:rPr>
        <w:t>is not an implication measure, it means it is symmetric in relation to the antecedent and consequent</w:t>
      </w:r>
      <w:r w:rsidR="00F26FEA">
        <w:rPr>
          <w:lang w:val="en-GB"/>
        </w:rPr>
        <w:t>, hence</w:t>
      </w:r>
      <w:r w:rsidR="001E2216">
        <w:rPr>
          <w:lang w:val="en-GB"/>
        </w:rPr>
        <w:t xml:space="preserve"> </w:t>
      </w:r>
      <w:proofErr w:type="gramStart"/>
      <w:r w:rsidR="001E2216" w:rsidRPr="00601C0C">
        <w:rPr>
          <w:i/>
          <w:lang w:val="en-GB"/>
        </w:rPr>
        <w:t>Lift(</w:t>
      </w:r>
      <w:proofErr w:type="gramEnd"/>
      <w:r w:rsidR="001E2216" w:rsidRPr="00601C0C">
        <w:rPr>
          <w:i/>
          <w:lang w:val="en-GB"/>
        </w:rPr>
        <w:t>A</w:t>
      </w:r>
      <w:r w:rsidR="001E2216" w:rsidRPr="00601C0C">
        <w:rPr>
          <w:rFonts w:ascii="Cambria Math" w:hAnsi="Cambria Math"/>
          <w:i/>
          <w:lang w:val="en-GB"/>
        </w:rPr>
        <w:t>⇒</w:t>
      </w:r>
      <w:r w:rsidR="001E2216" w:rsidRPr="00601C0C">
        <w:rPr>
          <w:i/>
          <w:lang w:val="en-GB"/>
        </w:rPr>
        <w:t xml:space="preserve">B) </w:t>
      </w:r>
      <w:r w:rsidR="001E2216" w:rsidRPr="00601C0C">
        <w:rPr>
          <w:rFonts w:cs="Times New Roman"/>
          <w:i/>
          <w:lang w:val="en-GB"/>
        </w:rPr>
        <w:t>=</w:t>
      </w:r>
      <w:r w:rsidR="001E2216" w:rsidRPr="00601C0C">
        <w:rPr>
          <w:i/>
          <w:lang w:val="en-GB"/>
        </w:rPr>
        <w:t xml:space="preserve"> Lift(B</w:t>
      </w:r>
      <w:r w:rsidR="001E2216" w:rsidRPr="00601C0C">
        <w:rPr>
          <w:rFonts w:ascii="Cambria Math" w:hAnsi="Cambria Math"/>
          <w:i/>
          <w:lang w:val="en-GB"/>
        </w:rPr>
        <w:t>⇒</w:t>
      </w:r>
      <w:r w:rsidR="001E2216" w:rsidRPr="00601C0C">
        <w:rPr>
          <w:i/>
          <w:lang w:val="en-GB"/>
        </w:rPr>
        <w:t>A)</w:t>
      </w:r>
      <w:r w:rsidR="00E71371">
        <w:rPr>
          <w:lang w:val="en-GB"/>
        </w:rPr>
        <w:t>, in other words it measures how far from independence are concepts A and B</w:t>
      </w:r>
      <w:r w:rsidR="001E2216">
        <w:rPr>
          <w:lang w:val="en-GB"/>
        </w:rPr>
        <w:t xml:space="preserve">. Lift is defined as a </w:t>
      </w:r>
      <w:r w:rsidR="001E2216">
        <w:rPr>
          <w:lang w:val="en-GB"/>
        </w:rPr>
        <w:lastRenderedPageBreak/>
        <w:t>measure to boost (“lift”) the confidence of a rule</w:t>
      </w:r>
      <w:r w:rsidR="00E71371">
        <w:rPr>
          <w:lang w:val="en-GB"/>
        </w:rPr>
        <w:t>, this suggests an improvement of the trust of results of rule confidence. Similarly to conviction, if its value is 1 it means they are total independent</w:t>
      </w:r>
      <w:r w:rsidR="00E935C0">
        <w:rPr>
          <w:lang w:val="en-GB"/>
        </w:rPr>
        <w:t xml:space="preserve"> without any kind of interesting relation</w:t>
      </w:r>
      <w:r w:rsidR="00E71371">
        <w:rPr>
          <w:lang w:val="en-GB"/>
        </w:rPr>
        <w:t xml:space="preserve">, and as far from 1 and as higher the value is, higher </w:t>
      </w:r>
      <w:r w:rsidR="00E935C0">
        <w:rPr>
          <w:lang w:val="en-GB"/>
        </w:rPr>
        <w:t>will be the interest of the rule and more relation can be found on them</w:t>
      </w:r>
      <w:r w:rsidR="00E71371">
        <w:rPr>
          <w:lang w:val="en-GB"/>
        </w:rPr>
        <w:t xml:space="preserve">. </w:t>
      </w:r>
      <w:r w:rsidR="00017D74">
        <w:rPr>
          <w:lang w:val="en-GB"/>
        </w:rPr>
        <w:t xml:space="preserve">The </w:t>
      </w:r>
      <w:r w:rsidR="00115D8E">
        <w:rPr>
          <w:lang w:val="en-GB"/>
        </w:rPr>
        <w:t xml:space="preserve">set of </w:t>
      </w:r>
      <w:r w:rsidR="00017D74">
        <w:rPr>
          <w:lang w:val="en-GB"/>
        </w:rPr>
        <w:t xml:space="preserve">values of this measure are included </w:t>
      </w:r>
      <w:proofErr w:type="gramStart"/>
      <w:r w:rsidR="00017D74">
        <w:rPr>
          <w:lang w:val="en-GB"/>
        </w:rPr>
        <w:t xml:space="preserve">in </w:t>
      </w:r>
      <w:proofErr w:type="gramEnd"/>
      <m:oMath>
        <m:d>
          <m:dPr>
            <m:begChr m:val="["/>
            <m:endChr m:val="["/>
            <m:ctrlPr>
              <w:rPr>
                <w:rFonts w:ascii="Cambria Math" w:hAnsi="Cambria Math"/>
                <w:i/>
                <w:lang w:val="en-GB"/>
              </w:rPr>
            </m:ctrlPr>
          </m:dPr>
          <m:e>
            <m:r>
              <w:rPr>
                <w:rFonts w:ascii="Cambria Math" w:hAnsi="Cambria Math"/>
                <w:lang w:val="en-GB"/>
              </w:rPr>
              <m:t>0..+∞</m:t>
            </m:r>
          </m:e>
        </m:d>
      </m:oMath>
      <w:r w:rsidR="00017D74">
        <w:rPr>
          <w:rFonts w:eastAsiaTheme="minorEastAsia"/>
          <w:lang w:val="en-GB"/>
        </w:rPr>
        <w:t>.</w:t>
      </w:r>
      <w:r w:rsidR="002B7447">
        <w:rPr>
          <w:rFonts w:eastAsiaTheme="minorEastAsia"/>
          <w:lang w:val="en-GB"/>
        </w:rPr>
        <w:t xml:space="preserve"> </w:t>
      </w:r>
      <w:r w:rsidR="00F26FEA">
        <w:rPr>
          <w:lang w:val="en-GB"/>
        </w:rPr>
        <w:t xml:space="preserve">Lift is defined by the following Equation </w:t>
      </w:r>
      <w:r w:rsidR="00192BAD">
        <w:fldChar w:fldCharType="begin"/>
      </w:r>
      <w:r w:rsidR="00192BAD" w:rsidRPr="00192BAD">
        <w:rPr>
          <w:lang w:val="en-US"/>
          <w:rPrChange w:id="216" w:author="Ruben" w:date="2014-09-09T11:37:00Z">
            <w:rPr/>
          </w:rPrChange>
        </w:rPr>
        <w:instrText xml:space="preserve"> REF _Ref395954978 \h  \* MERGEFORMAT </w:instrText>
      </w:r>
      <w:r w:rsidR="00192BAD">
        <w:fldChar w:fldCharType="separate"/>
      </w:r>
      <w:r w:rsidR="005E223A" w:rsidRPr="00E935C0">
        <w:rPr>
          <w:lang w:val="en-GB"/>
        </w:rPr>
        <w:t>(</w:t>
      </w:r>
      <w:r w:rsidR="005E223A" w:rsidRPr="005E223A">
        <w:rPr>
          <w:noProof/>
          <w:lang w:val="en-GB"/>
        </w:rPr>
        <w:t>9</w:t>
      </w:r>
      <w:r w:rsidR="005E223A" w:rsidRPr="00E935C0">
        <w:rPr>
          <w:noProof/>
          <w:lang w:val="en-GB"/>
        </w:rPr>
        <w:t>)</w:t>
      </w:r>
      <w:r w:rsidR="00192BAD">
        <w:fldChar w:fldCharType="end"/>
      </w:r>
      <w:r w:rsidR="00E935C0" w:rsidRPr="00E935C0">
        <w:rPr>
          <w:lang w:val="en-GB"/>
        </w:rPr>
        <w:t xml:space="preserve"> or also defined in Equation </w:t>
      </w:r>
      <w:r w:rsidR="00192BAD">
        <w:fldChar w:fldCharType="begin"/>
      </w:r>
      <w:r w:rsidR="00192BAD" w:rsidRPr="00192BAD">
        <w:rPr>
          <w:lang w:val="en-US"/>
          <w:rPrChange w:id="217" w:author="Ruben" w:date="2014-09-09T11:37:00Z">
            <w:rPr/>
          </w:rPrChange>
        </w:rPr>
        <w:instrText xml:space="preserve"> REF _Ref395954981 \h  \* MERGEFORMAT </w:instrText>
      </w:r>
      <w:r w:rsidR="00192BAD">
        <w:fldChar w:fldCharType="separate"/>
      </w:r>
      <w:r w:rsidR="005E223A" w:rsidRPr="00E935C0">
        <w:rPr>
          <w:rFonts w:eastAsia="Calibri" w:cs="Times New Roman"/>
          <w:lang w:val="en-GB"/>
        </w:rPr>
        <w:t>(</w:t>
      </w:r>
      <w:r w:rsidR="005E223A">
        <w:rPr>
          <w:rFonts w:eastAsia="Calibri" w:cs="Times New Roman"/>
          <w:noProof/>
          <w:lang w:val="en-GB"/>
        </w:rPr>
        <w:t>10</w:t>
      </w:r>
      <w:r w:rsidR="005E223A" w:rsidRPr="00E935C0">
        <w:rPr>
          <w:rFonts w:eastAsia="Calibri" w:cs="Times New Roman"/>
          <w:noProof/>
          <w:lang w:val="en-GB"/>
        </w:rPr>
        <w:t>)</w:t>
      </w:r>
      <w:r w:rsidR="00192BAD">
        <w:fldChar w:fldCharType="end"/>
      </w:r>
      <w:r w:rsidR="00E935C0" w:rsidRPr="00E935C0">
        <w:rPr>
          <w:lang w:val="en-GB"/>
        </w:rPr>
        <w:t xml:space="preserve"> w</w:t>
      </w:r>
      <w:r w:rsidR="00E935C0">
        <w:rPr>
          <w:lang w:val="en-GB"/>
        </w:rPr>
        <w:t>here one can see the dependency from confidence measure.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26FEA" w:rsidTr="002E39B3">
        <w:trPr>
          <w:jc w:val="center"/>
        </w:trPr>
        <w:tc>
          <w:tcPr>
            <w:tcW w:w="817" w:type="dxa"/>
            <w:vAlign w:val="center"/>
          </w:tcPr>
          <w:p w:rsidR="00F26FEA" w:rsidRDefault="00F26FEA" w:rsidP="00893624">
            <w:pPr>
              <w:jc w:val="center"/>
              <w:rPr>
                <w:lang w:val="en-GB"/>
              </w:rPr>
            </w:pPr>
          </w:p>
        </w:tc>
        <w:tc>
          <w:tcPr>
            <w:tcW w:w="6946" w:type="dxa"/>
            <w:vAlign w:val="center"/>
          </w:tcPr>
          <w:p w:rsidR="00F26FEA" w:rsidRPr="002E39B3" w:rsidRDefault="00E935C0" w:rsidP="00A659D8">
            <w:pPr>
              <w:keepNext/>
              <w:spacing w:line="360" w:lineRule="auto"/>
              <w:jc w:val="center"/>
            </w:pPr>
            <m:oMathPara>
              <m:oMath>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den>
                </m:f>
                <m:r>
                  <w:rPr>
                    <w:rFonts w:ascii="Cambria Math" w:eastAsia="Calibri" w:hAnsi="Cambria Math" w:cs="Times New Roman"/>
                    <w:lang w:val="en-GB"/>
                  </w:rPr>
                  <m:t>⇔</m:t>
                </m:r>
              </m:oMath>
            </m:oMathPara>
          </w:p>
        </w:tc>
        <w:tc>
          <w:tcPr>
            <w:tcW w:w="881" w:type="dxa"/>
            <w:vAlign w:val="center"/>
          </w:tcPr>
          <w:p w:rsidR="00F26FEA" w:rsidRPr="00E935C0" w:rsidRDefault="002E39B3" w:rsidP="00893624">
            <w:pPr>
              <w:jc w:val="center"/>
              <w:rPr>
                <w:lang w:val="en-GB"/>
              </w:rPr>
            </w:pPr>
            <w:bookmarkStart w:id="218" w:name="_Ref395954978"/>
            <w:r w:rsidRPr="00E935C0">
              <w:rPr>
                <w:lang w:val="en-GB"/>
              </w:rPr>
              <w:t>(</w:t>
            </w:r>
            <w:r w:rsidR="006B58BD">
              <w:fldChar w:fldCharType="begin"/>
            </w:r>
            <w:r w:rsidR="00BE366A">
              <w:instrText xml:space="preserve"> SEQ Equation \* ARABIC </w:instrText>
            </w:r>
            <w:r w:rsidR="006B58BD">
              <w:fldChar w:fldCharType="separate"/>
            </w:r>
            <w:r w:rsidR="00C46E09">
              <w:rPr>
                <w:noProof/>
              </w:rPr>
              <w:t>9</w:t>
            </w:r>
            <w:r w:rsidR="006B58BD">
              <w:rPr>
                <w:noProof/>
              </w:rPr>
              <w:fldChar w:fldCharType="end"/>
            </w:r>
            <w:r w:rsidRPr="00E935C0">
              <w:rPr>
                <w:lang w:val="en-GB"/>
              </w:rPr>
              <w:t>)</w:t>
            </w:r>
            <w:bookmarkEnd w:id="218"/>
          </w:p>
        </w:tc>
      </w:tr>
      <w:tr w:rsidR="002E39B3" w:rsidTr="002E39B3">
        <w:trPr>
          <w:jc w:val="center"/>
        </w:trPr>
        <w:tc>
          <w:tcPr>
            <w:tcW w:w="817" w:type="dxa"/>
            <w:vAlign w:val="center"/>
          </w:tcPr>
          <w:p w:rsidR="002E39B3" w:rsidRDefault="002E39B3" w:rsidP="00893624">
            <w:pPr>
              <w:jc w:val="center"/>
              <w:rPr>
                <w:lang w:val="en-GB"/>
              </w:rPr>
            </w:pPr>
          </w:p>
        </w:tc>
        <w:tc>
          <w:tcPr>
            <w:tcW w:w="6946" w:type="dxa"/>
            <w:vAlign w:val="center"/>
          </w:tcPr>
          <w:p w:rsidR="002E39B3" w:rsidRPr="00E935C0" w:rsidRDefault="00E935C0" w:rsidP="00A659D8">
            <w:pPr>
              <w:keepNext/>
              <w:spacing w:before="240"/>
              <w:jc w:val="center"/>
            </w:pPr>
            <m:oMathPara>
              <m:oMath>
                <m:r>
                  <w:rPr>
                    <w:rFonts w:ascii="Cambria Math" w:eastAsia="Calibri" w:hAnsi="Cambria Math" w:cs="Times New Roman"/>
                    <w:lang w:val="en-GB"/>
                  </w:rPr>
                  <m:t>⇔</m:t>
                </m:r>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Conf(</m:t>
                    </m:r>
                    <m:r>
                      <w:rPr>
                        <w:rFonts w:ascii="Cambria Math" w:hAnsi="Cambria Math"/>
                        <w:lang w:val="en-GB"/>
                      </w:rPr>
                      <m:t>A</m:t>
                    </m:r>
                    <m:r>
                      <w:rPr>
                        <w:rFonts w:ascii="Cambria Math" w:hAnsi="Cambria Math" w:cs="Times New Roman"/>
                        <w:lang w:val="en-GB"/>
                      </w:rPr>
                      <m:t>⇒B)</m:t>
                    </m:r>
                  </m:num>
                  <m:den>
                    <m:r>
                      <w:rPr>
                        <w:rFonts w:ascii="Cambria Math" w:hAnsi="Cambria Math" w:cs="Times New Roman"/>
                        <w:lang w:val="en-GB"/>
                      </w:rPr>
                      <m:t>σ</m:t>
                    </m:r>
                    <m:r>
                      <w:rPr>
                        <w:rFonts w:ascii="Cambria Math" w:hAnsi="Cambria Math"/>
                        <w:lang w:val="en-GB"/>
                      </w:rPr>
                      <m:t>(B)</m:t>
                    </m:r>
                  </m:den>
                </m:f>
              </m:oMath>
            </m:oMathPara>
          </w:p>
        </w:tc>
        <w:tc>
          <w:tcPr>
            <w:tcW w:w="881" w:type="dxa"/>
            <w:vAlign w:val="center"/>
          </w:tcPr>
          <w:p w:rsidR="002E39B3" w:rsidRPr="00E935C0" w:rsidRDefault="00E935C0" w:rsidP="00893624">
            <w:pPr>
              <w:jc w:val="center"/>
              <w:rPr>
                <w:lang w:val="en-GB"/>
              </w:rPr>
            </w:pPr>
            <w:bookmarkStart w:id="219" w:name="_Ref395954981"/>
            <w:r w:rsidRPr="00E935C0">
              <w:rPr>
                <w:rFonts w:eastAsia="Calibri" w:cs="Times New Roman"/>
                <w:lang w:val="en-GB"/>
              </w:rPr>
              <w:t>(</w:t>
            </w:r>
            <w:r w:rsidR="006B58BD" w:rsidRPr="00E935C0">
              <w:rPr>
                <w:rFonts w:eastAsia="Calibri" w:cs="Times New Roman"/>
                <w:lang w:val="en-GB"/>
              </w:rPr>
              <w:fldChar w:fldCharType="begin"/>
            </w:r>
            <w:r w:rsidRPr="00E935C0">
              <w:rPr>
                <w:rFonts w:eastAsia="Calibri" w:cs="Times New Roman"/>
                <w:lang w:val="en-GB"/>
              </w:rPr>
              <w:instrText xml:space="preserve"> SEQ Equation \* ARABIC </w:instrText>
            </w:r>
            <w:r w:rsidR="006B58BD" w:rsidRPr="00E935C0">
              <w:rPr>
                <w:rFonts w:eastAsia="Calibri" w:cs="Times New Roman"/>
                <w:lang w:val="en-GB"/>
              </w:rPr>
              <w:fldChar w:fldCharType="separate"/>
            </w:r>
            <w:r w:rsidR="00C46E09">
              <w:rPr>
                <w:rFonts w:eastAsia="Calibri" w:cs="Times New Roman"/>
                <w:noProof/>
                <w:lang w:val="en-GB"/>
              </w:rPr>
              <w:t>10</w:t>
            </w:r>
            <w:r w:rsidR="006B58BD" w:rsidRPr="00E935C0">
              <w:rPr>
                <w:rFonts w:eastAsia="Calibri" w:cs="Times New Roman"/>
                <w:lang w:val="en-GB"/>
              </w:rPr>
              <w:fldChar w:fldCharType="end"/>
            </w:r>
            <w:r w:rsidRPr="00E935C0">
              <w:rPr>
                <w:rFonts w:eastAsia="Calibri" w:cs="Times New Roman"/>
                <w:lang w:val="en-GB"/>
              </w:rPr>
              <w:t>)</w:t>
            </w:r>
            <w:bookmarkEnd w:id="219"/>
          </w:p>
        </w:tc>
      </w:tr>
    </w:tbl>
    <w:p w:rsidR="00E935C0" w:rsidRDefault="002B2796" w:rsidP="00F712C7">
      <w:pPr>
        <w:spacing w:before="240"/>
        <w:rPr>
          <w:lang w:val="en-GB"/>
        </w:rPr>
      </w:pPr>
      <w:r>
        <w:rPr>
          <w:lang w:val="en-GB"/>
        </w:rPr>
        <w:tab/>
      </w:r>
      <w:r w:rsidR="00E935C0">
        <w:rPr>
          <w:lang w:val="en-GB"/>
        </w:rPr>
        <w:t>As can be easily seen by both equations from conviction and lift there is a relation to confidence measure. Therefore, these measures can be understood as measures to help improve or strengthen the trust on confidence results where the confidence itself would not be enough to make the conclusions and find relevant knowledge in the association rules.</w:t>
      </w:r>
      <w:r w:rsidR="002B7447">
        <w:rPr>
          <w:lang w:val="en-GB"/>
        </w:rPr>
        <w:t xml:space="preserve"> In the case of Lift, the measure is better for rules with lower support.</w:t>
      </w:r>
    </w:p>
    <w:p w:rsidR="00F712C7" w:rsidRDefault="00F712C7" w:rsidP="009C446F">
      <w:pPr>
        <w:spacing w:before="240"/>
        <w:rPr>
          <w:b/>
          <w:lang w:val="en-GB"/>
        </w:rPr>
      </w:pPr>
      <w:r w:rsidRPr="00F712C7">
        <w:rPr>
          <w:b/>
          <w:lang w:val="en-GB"/>
        </w:rPr>
        <w:t>Gain, Laplace and PS</w:t>
      </w:r>
    </w:p>
    <w:p w:rsidR="008A320B" w:rsidRDefault="008A320B" w:rsidP="009C446F">
      <w:pPr>
        <w:rPr>
          <w:lang w:val="en-GB"/>
        </w:rPr>
      </w:pPr>
      <w:r>
        <w:rPr>
          <w:lang w:val="en-GB"/>
        </w:rPr>
        <w:t xml:space="preserve">In </w:t>
      </w:r>
      <w:r w:rsidR="00192BAD">
        <w:fldChar w:fldCharType="begin"/>
      </w:r>
      <w:r w:rsidR="00192BAD" w:rsidRPr="00192BAD">
        <w:rPr>
          <w:lang w:val="en-US"/>
          <w:rPrChange w:id="220" w:author="Ruben" w:date="2014-09-09T11:37:00Z">
            <w:rPr/>
          </w:rPrChange>
        </w:rPr>
        <w:instrText xml:space="preserve"> REF _Ref395655063 \h  \* MERGEFORMAT </w:instrText>
      </w:r>
      <w:r w:rsidR="00192BAD">
        <w:fldChar w:fldCharType="separate"/>
      </w:r>
      <w:r w:rsidR="005E223A" w:rsidRPr="005E223A">
        <w:rPr>
          <w:lang w:val="en-GB"/>
        </w:rPr>
        <w:t xml:space="preserve">Figure </w:t>
      </w:r>
      <w:r w:rsidR="005E223A" w:rsidRPr="005E223A">
        <w:rPr>
          <w:noProof/>
          <w:lang w:val="en-GB"/>
        </w:rPr>
        <w:t>3.5</w:t>
      </w:r>
      <w:r w:rsidR="00192BAD">
        <w:fldChar w:fldCharType="end"/>
      </w:r>
      <w:r>
        <w:rPr>
          <w:lang w:val="en-GB"/>
        </w:rPr>
        <w:t xml:space="preserve"> some more measures are illustrated. As one can see, they are presented as </w:t>
      </w:r>
      <w:r w:rsidR="00E05B1D" w:rsidRPr="00601C0C">
        <w:rPr>
          <w:i/>
          <w:lang w:val="en-GB"/>
        </w:rPr>
        <w:t>Laplace</w:t>
      </w:r>
      <w:r w:rsidR="00E05B1D">
        <w:rPr>
          <w:lang w:val="en-GB"/>
        </w:rPr>
        <w:t xml:space="preserve">, </w:t>
      </w:r>
      <w:r w:rsidRPr="00601C0C">
        <w:rPr>
          <w:i/>
          <w:lang w:val="en-GB"/>
        </w:rPr>
        <w:t>PS</w:t>
      </w:r>
      <w:r w:rsidR="00E05B1D">
        <w:rPr>
          <w:lang w:val="en-GB"/>
        </w:rPr>
        <w:t xml:space="preserve"> and </w:t>
      </w:r>
      <w:r w:rsidR="00E05B1D" w:rsidRPr="00601C0C">
        <w:rPr>
          <w:i/>
          <w:lang w:val="en-GB"/>
        </w:rPr>
        <w:t>Gain</w:t>
      </w:r>
      <w:r>
        <w:rPr>
          <w:lang w:val="en-GB"/>
        </w:rPr>
        <w:t xml:space="preserve">. These three are also measures dependable of support. </w:t>
      </w:r>
    </w:p>
    <w:p w:rsidR="00785C54" w:rsidRDefault="00F31B43" w:rsidP="00785C54">
      <w:pPr>
        <w:rPr>
          <w:lang w:val="en-GB"/>
        </w:rPr>
      </w:pPr>
      <w:r>
        <w:rPr>
          <w:lang w:val="en-GB"/>
        </w:rPr>
        <w:tab/>
      </w:r>
      <w:r w:rsidR="00E05B1D">
        <w:rPr>
          <w:lang w:val="en-GB"/>
        </w:rPr>
        <w:t xml:space="preserve">Laplace </w:t>
      </w:r>
      <w:r w:rsidR="00785C54">
        <w:rPr>
          <w:lang w:val="en-GB"/>
        </w:rPr>
        <w:t xml:space="preserve">is a classifier that is one of the additional measures considered in this research. It can be considered as a confidence estimator that is function of support, and as low as support is, lower is the interest in the rule considered. Laplace is normally used to </w:t>
      </w:r>
      <w:r w:rsidR="00902592">
        <w:rPr>
          <w:lang w:val="en-GB"/>
        </w:rPr>
        <w:t xml:space="preserve">rank </w:t>
      </w:r>
      <w:r w:rsidR="00785C54">
        <w:rPr>
          <w:lang w:val="en-GB"/>
        </w:rPr>
        <w:t xml:space="preserve">rules </w:t>
      </w:r>
      <w:r w:rsidR="00902592">
        <w:rPr>
          <w:lang w:val="en-GB"/>
        </w:rPr>
        <w:t xml:space="preserve">by class. </w:t>
      </w:r>
      <w:r w:rsidR="00785C54">
        <w:rPr>
          <w:lang w:val="en-GB"/>
        </w:rPr>
        <w:t xml:space="preserve">The range of values are </w:t>
      </w:r>
      <w:proofErr w:type="gramStart"/>
      <w:r w:rsidR="00785C54">
        <w:rPr>
          <w:lang w:val="en-GB"/>
        </w:rPr>
        <w:t xml:space="preserve">in </w:t>
      </w:r>
      <w:proofErr w:type="gramEnd"/>
      <m:oMath>
        <m:d>
          <m:dPr>
            <m:begChr m:val="["/>
            <m:endChr m:val="["/>
            <m:ctrlPr>
              <w:rPr>
                <w:rFonts w:ascii="Cambria Math" w:hAnsi="Cambria Math"/>
                <w:i/>
                <w:lang w:val="en-GB"/>
              </w:rPr>
            </m:ctrlPr>
          </m:dPr>
          <m:e>
            <m:r>
              <w:rPr>
                <w:rFonts w:ascii="Cambria Math" w:hAnsi="Cambria Math"/>
                <w:lang w:val="en-GB"/>
              </w:rPr>
              <m:t>0..1</m:t>
            </m:r>
          </m:e>
        </m:d>
      </m:oMath>
      <w:r w:rsidR="00785C54">
        <w:rPr>
          <w:rFonts w:eastAsiaTheme="minorEastAsia"/>
          <w:lang w:val="en-GB"/>
        </w:rPr>
        <w:t xml:space="preserve">. </w:t>
      </w:r>
      <w:r w:rsidR="00B30382">
        <w:rPr>
          <w:rFonts w:eastAsiaTheme="minorEastAsia"/>
          <w:lang w:val="en-GB"/>
        </w:rPr>
        <w:t xml:space="preserve">Its mathematical definition is the following Equation </w:t>
      </w:r>
      <w:r w:rsidR="006B58BD">
        <w:rPr>
          <w:rFonts w:eastAsiaTheme="minorEastAsia"/>
          <w:lang w:val="en-GB"/>
        </w:rPr>
        <w:fldChar w:fldCharType="begin"/>
      </w:r>
      <w:r w:rsidR="00902592">
        <w:rPr>
          <w:rFonts w:eastAsiaTheme="minorEastAsia"/>
          <w:lang w:val="en-GB"/>
        </w:rPr>
        <w:instrText xml:space="preserve"> REF _Ref396003605 \h </w:instrText>
      </w:r>
      <w:r w:rsidR="006B58BD">
        <w:rPr>
          <w:rFonts w:eastAsiaTheme="minorEastAsia"/>
          <w:lang w:val="en-GB"/>
        </w:rPr>
      </w:r>
      <w:r w:rsidR="006B58BD">
        <w:rPr>
          <w:rFonts w:eastAsiaTheme="minorEastAsia"/>
          <w:lang w:val="en-GB"/>
        </w:rPr>
        <w:fldChar w:fldCharType="separate"/>
      </w:r>
      <w:r w:rsidR="005E223A">
        <w:rPr>
          <w:lang w:val="en-GB"/>
        </w:rPr>
        <w:t>(</w:t>
      </w:r>
      <w:r w:rsidR="005E223A">
        <w:rPr>
          <w:noProof/>
          <w:lang w:val="en-GB"/>
        </w:rPr>
        <w:t>11</w:t>
      </w:r>
      <w:r w:rsidR="005E223A">
        <w:rPr>
          <w:lang w:val="en-GB"/>
        </w:rPr>
        <w:t>)</w:t>
      </w:r>
      <w:r w:rsidR="006B58BD">
        <w:rPr>
          <w:rFonts w:eastAsiaTheme="minorEastAsia"/>
          <w:lang w:val="en-GB"/>
        </w:rPr>
        <w:fldChar w:fldCharType="end"/>
      </w:r>
      <w:r w:rsidR="00B30382">
        <w:rPr>
          <w:rFonts w:eastAsiaTheme="minorEastAsia"/>
          <w:lang w:val="en-GB"/>
        </w:rPr>
        <w:t>.</w:t>
      </w:r>
      <w:r w:rsidR="00902592">
        <w:rPr>
          <w:rFonts w:eastAsiaTheme="minorEastAsia"/>
          <w:lang w:val="en-GB"/>
        </w:rPr>
        <w:t xml:space="preserve"> The constant </w:t>
      </w:r>
      <w:r w:rsidR="00902592" w:rsidRPr="00902592">
        <w:rPr>
          <w:rFonts w:eastAsiaTheme="minorEastAsia"/>
          <w:i/>
          <w:lang w:val="en-GB"/>
        </w:rPr>
        <w:t>k</w:t>
      </w:r>
      <w:r w:rsidR="00902592">
        <w:rPr>
          <w:rFonts w:eastAsiaTheme="minorEastAsia"/>
          <w:lang w:val="en-GB"/>
        </w:rPr>
        <w:t xml:space="preserve"> represents the number of classes defined when one is defining the respective classification model. Its value is always higher than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804"/>
        <w:gridCol w:w="1023"/>
      </w:tblGrid>
      <w:tr w:rsidR="00B30382" w:rsidTr="0011579E">
        <w:tc>
          <w:tcPr>
            <w:tcW w:w="817" w:type="dxa"/>
            <w:vAlign w:val="center"/>
          </w:tcPr>
          <w:p w:rsidR="00B30382" w:rsidRDefault="00B30382" w:rsidP="0011579E">
            <w:pPr>
              <w:jc w:val="center"/>
              <w:rPr>
                <w:lang w:val="en-GB"/>
              </w:rPr>
            </w:pPr>
          </w:p>
        </w:tc>
        <w:tc>
          <w:tcPr>
            <w:tcW w:w="6804" w:type="dxa"/>
            <w:vAlign w:val="center"/>
          </w:tcPr>
          <w:p w:rsidR="00B30382" w:rsidRDefault="0011579E" w:rsidP="00A659D8">
            <w:pPr>
              <w:spacing w:before="240"/>
              <w:jc w:val="center"/>
              <w:rPr>
                <w:lang w:val="en-GB"/>
              </w:rPr>
            </w:pPr>
            <m:oMathPara>
              <m:oMath>
                <m:r>
                  <w:rPr>
                    <w:rFonts w:ascii="Cambria Math" w:hAnsi="Cambria Math"/>
                    <w:lang w:val="en-GB"/>
                  </w:rPr>
                  <m:t>laplace</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+1</m:t>
                    </m:r>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+k</m:t>
                    </m:r>
                  </m:den>
                </m:f>
              </m:oMath>
            </m:oMathPara>
          </w:p>
        </w:tc>
        <w:tc>
          <w:tcPr>
            <w:tcW w:w="1023" w:type="dxa"/>
            <w:vAlign w:val="center"/>
          </w:tcPr>
          <w:p w:rsidR="00B30382" w:rsidRDefault="00902592" w:rsidP="0011579E">
            <w:pPr>
              <w:keepNext/>
              <w:jc w:val="center"/>
              <w:rPr>
                <w:lang w:val="en-GB"/>
              </w:rPr>
            </w:pPr>
            <w:bookmarkStart w:id="221" w:name="_Ref396003605"/>
            <w:r>
              <w:rPr>
                <w:lang w:val="en-GB"/>
              </w:rPr>
              <w:t>(</w:t>
            </w:r>
            <w:r w:rsidR="006B58BD">
              <w:rPr>
                <w:lang w:val="en-GB"/>
              </w:rPr>
              <w:fldChar w:fldCharType="begin"/>
            </w:r>
            <w:r w:rsidR="0011579E">
              <w:rPr>
                <w:lang w:val="en-GB"/>
              </w:rPr>
              <w:instrText xml:space="preserve"> SEQ Equation \* ARABIC </w:instrText>
            </w:r>
            <w:r w:rsidR="006B58BD">
              <w:rPr>
                <w:lang w:val="en-GB"/>
              </w:rPr>
              <w:fldChar w:fldCharType="separate"/>
            </w:r>
            <w:r w:rsidR="00C46E09">
              <w:rPr>
                <w:noProof/>
                <w:lang w:val="en-GB"/>
              </w:rPr>
              <w:t>11</w:t>
            </w:r>
            <w:r w:rsidR="006B58BD">
              <w:rPr>
                <w:lang w:val="en-GB"/>
              </w:rPr>
              <w:fldChar w:fldCharType="end"/>
            </w:r>
            <w:r>
              <w:rPr>
                <w:lang w:val="en-GB"/>
              </w:rPr>
              <w:t>)</w:t>
            </w:r>
            <w:bookmarkEnd w:id="221"/>
          </w:p>
        </w:tc>
      </w:tr>
    </w:tbl>
    <w:p w:rsidR="008A320B" w:rsidRDefault="00F31B43" w:rsidP="00F31B43">
      <w:pPr>
        <w:spacing w:before="240"/>
        <w:rPr>
          <w:lang w:val="en-GB"/>
        </w:rPr>
      </w:pPr>
      <w:r>
        <w:rPr>
          <w:lang w:val="en-GB"/>
        </w:rPr>
        <w:tab/>
      </w:r>
      <w:r w:rsidR="00902592">
        <w:rPr>
          <w:lang w:val="en-GB"/>
        </w:rPr>
        <w:t xml:space="preserve">Another one of these measures is </w:t>
      </w:r>
      <w:r w:rsidR="008A320B">
        <w:rPr>
          <w:lang w:val="en-GB"/>
        </w:rPr>
        <w:t>Gain</w:t>
      </w:r>
      <w:r w:rsidR="00902592">
        <w:rPr>
          <w:lang w:val="en-GB"/>
        </w:rPr>
        <w:t>.</w:t>
      </w:r>
      <w:r w:rsidR="00707E90">
        <w:rPr>
          <w:lang w:val="en-GB"/>
        </w:rPr>
        <w:t xml:space="preserve"> </w:t>
      </w:r>
      <w:r w:rsidR="00902592">
        <w:rPr>
          <w:lang w:val="en-GB"/>
        </w:rPr>
        <w:t xml:space="preserve">This </w:t>
      </w:r>
      <w:r w:rsidR="00707E90">
        <w:rPr>
          <w:lang w:val="en-GB"/>
        </w:rPr>
        <w:t>is a</w:t>
      </w:r>
      <w:r w:rsidR="001A4FBF">
        <w:rPr>
          <w:lang w:val="en-GB"/>
        </w:rPr>
        <w:t>n optimization</w:t>
      </w:r>
      <w:r w:rsidR="00707E90">
        <w:rPr>
          <w:lang w:val="en-GB"/>
        </w:rPr>
        <w:t xml:space="preserve"> measure presented by </w:t>
      </w:r>
      <w:r w:rsidR="006B58BD">
        <w:rPr>
          <w:lang w:val="en-GB"/>
        </w:rPr>
        <w:fldChar w:fldCharType="begin"/>
      </w:r>
      <w:r w:rsidR="00707E90">
        <w:rPr>
          <w:lang w:val="en-GB"/>
        </w:rPr>
        <w:instrText xml:space="preserve"> ADDIN ZOTERO_ITEM CSL_CITATION {"citationID":"1kmc671dne","properties":{"formattedCitation":"(Fukuda et al., 1996)","plainCitation":"(Fukuda et al., 1996)"},"citationItems":[{"id":138,"uris":["http://zotero.org/users/local/bkYEK4Eu/items/WPV82XVE"],"uri":["http://zotero.org/users/local/bkYEK4Eu/items/WPV82XVE"],"itemData":{"id":138,"type":"article-journal","title":"Data mining using two-dimensional optimized association rules: Scheme, algorithms, and visualization","container-title":"ACM SIGMOD Record","page":"13–23","volume":"25","issue":"2","source":"Google Scholar","shortTitle":"Data mining using two-dimensional optimized association rules","author":[{"family":"Fukuda","given":"Takeshi"},{"family":"Morimoto","given":"Yasukiko"},{"family":"Morishita","given":"Shinichi"},{"family":"Tokuyama","given":"Takeshi"}],"issued":{"date-parts":[["1996"]]},"accessed":{"date-parts":[["2014",8,16]]}}}],"schema":"https://github.com/citation-style-language/schema/raw/master/csl-citation.json"} </w:instrText>
      </w:r>
      <w:r w:rsidR="006B58BD">
        <w:rPr>
          <w:lang w:val="en-GB"/>
        </w:rPr>
        <w:fldChar w:fldCharType="separate"/>
      </w:r>
      <w:r w:rsidR="00C651E0" w:rsidRPr="00C651E0">
        <w:rPr>
          <w:rFonts w:cs="Times New Roman"/>
          <w:lang w:val="en-GB"/>
        </w:rPr>
        <w:t>Fukuda et al.</w:t>
      </w:r>
      <w:r w:rsidR="002870D0">
        <w:rPr>
          <w:rFonts w:cs="Times New Roman"/>
          <w:lang w:val="en-GB"/>
        </w:rPr>
        <w:t xml:space="preserve"> (</w:t>
      </w:r>
      <w:r w:rsidR="00C651E0" w:rsidRPr="00C651E0">
        <w:rPr>
          <w:rFonts w:cs="Times New Roman"/>
          <w:lang w:val="en-GB"/>
        </w:rPr>
        <w:t>1996)</w:t>
      </w:r>
      <w:r w:rsidR="006B58BD">
        <w:rPr>
          <w:lang w:val="en-GB"/>
        </w:rPr>
        <w:fldChar w:fldCharType="end"/>
      </w:r>
      <w:r w:rsidR="004B7AC0">
        <w:rPr>
          <w:lang w:val="en-GB"/>
        </w:rPr>
        <w:t xml:space="preserve"> and discussed by </w:t>
      </w:r>
      <w:r w:rsidR="006B58BD">
        <w:rPr>
          <w:lang w:val="en-GB"/>
        </w:rPr>
        <w:fldChar w:fldCharType="begin"/>
      </w:r>
      <w:r w:rsidR="004B7AC0">
        <w:rPr>
          <w:lang w:val="en-GB"/>
        </w:rPr>
        <w:instrText xml:space="preserve"> ADDIN ZOTERO_ITEM CSL_CITATION {"citationID":"1iv7s0vub5","properties":{"formattedCitation":"(Bayardo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C651E0">
        <w:rPr>
          <w:rFonts w:cs="Times New Roman"/>
          <w:lang w:val="en-GB"/>
        </w:rPr>
        <w:t>Bayardo and Agrawal</w:t>
      </w:r>
      <w:r w:rsidR="002870D0">
        <w:rPr>
          <w:rFonts w:cs="Times New Roman"/>
          <w:lang w:val="en-GB"/>
        </w:rPr>
        <w:t xml:space="preserve"> (</w:t>
      </w:r>
      <w:r w:rsidR="00C651E0" w:rsidRPr="00C651E0">
        <w:rPr>
          <w:rFonts w:cs="Times New Roman"/>
          <w:lang w:val="en-GB"/>
        </w:rPr>
        <w:t>1999)</w:t>
      </w:r>
      <w:r w:rsidR="006B58BD">
        <w:rPr>
          <w:lang w:val="en-GB"/>
        </w:rPr>
        <w:fldChar w:fldCharType="end"/>
      </w:r>
      <w:r w:rsidR="001A4FBF">
        <w:rPr>
          <w:lang w:val="en-GB"/>
        </w:rPr>
        <w:t xml:space="preserve">, and by </w:t>
      </w:r>
      <w:r w:rsidR="006B58BD">
        <w:rPr>
          <w:lang w:val="en-GB"/>
        </w:rPr>
        <w:fldChar w:fldCharType="begin"/>
      </w:r>
      <w:r w:rsidR="001A4FBF">
        <w:rPr>
          <w:lang w:val="en-GB"/>
        </w:rPr>
        <w:instrText xml:space="preserve"> ADDIN ZOTERO_ITEM CSL_CITATION {"citationID":"mma896dme","properties":{"formattedCitation":"(Brin et al., 2003)","plainCitation":"(Brin et al., 2003)"},"citationItems":[{"id":144,"uris":["http://zotero.org/users/local/bkYEK4Eu/items/MGT2UV6Z"],"uri":["http://zotero.org/users/local/bkYEK4Eu/items/MGT2UV6Z"],"itemData":{"id":144,"type":"article-journal","title":"Mining optimized gain rules for numeric attributes","container-title":"Knowledge and Data Engineering, IEEE Transactions on","page":"324–338","volume":"15","issue":"2","source":"Google Scholar","author":[{"family":"Brin","given":"Sergey"},{"family":"Rastogi","given":"Rajeev"},{"family":"Shim","given":"Kyuseok"}],"issued":{"date-parts":[["2003"]]},"accessed":{"date-parts":[["2014",8,16]]}}}],"schema":"https://github.com/citation-style-language/schema/raw/master/csl-citation.json"} </w:instrText>
      </w:r>
      <w:r w:rsidR="006B58BD">
        <w:rPr>
          <w:lang w:val="en-GB"/>
        </w:rPr>
        <w:fldChar w:fldCharType="separate"/>
      </w:r>
      <w:r w:rsidR="00C651E0" w:rsidRPr="00C651E0">
        <w:rPr>
          <w:rFonts w:cs="Times New Roman"/>
          <w:lang w:val="en-GB"/>
        </w:rPr>
        <w:t>Brin et al.</w:t>
      </w:r>
      <w:r w:rsidR="002870D0">
        <w:rPr>
          <w:rFonts w:cs="Times New Roman"/>
          <w:lang w:val="en-GB"/>
        </w:rPr>
        <w:t xml:space="preserve"> (</w:t>
      </w:r>
      <w:r w:rsidR="00C651E0" w:rsidRPr="00C651E0">
        <w:rPr>
          <w:rFonts w:cs="Times New Roman"/>
          <w:lang w:val="en-GB"/>
        </w:rPr>
        <w:t>2003)</w:t>
      </w:r>
      <w:r w:rsidR="006B58BD">
        <w:rPr>
          <w:lang w:val="en-GB"/>
        </w:rPr>
        <w:fldChar w:fldCharType="end"/>
      </w:r>
      <w:r w:rsidR="001A4FBF">
        <w:rPr>
          <w:lang w:val="en-GB"/>
        </w:rPr>
        <w:t xml:space="preserve"> as a proposal to solve the optimized gain rules problem</w:t>
      </w:r>
      <w:r w:rsidR="004B7AC0">
        <w:rPr>
          <w:lang w:val="en-GB"/>
        </w:rPr>
        <w:t>.</w:t>
      </w:r>
      <w:r w:rsidR="00707E90">
        <w:rPr>
          <w:lang w:val="en-GB"/>
        </w:rPr>
        <w:t xml:space="preserve"> </w:t>
      </w:r>
      <w:r w:rsidR="004B7AC0">
        <w:rPr>
          <w:lang w:val="en-GB"/>
        </w:rPr>
        <w:t xml:space="preserve">It is defined </w:t>
      </w:r>
      <w:r w:rsidR="00E05B1D">
        <w:rPr>
          <w:lang w:val="en-GB"/>
        </w:rPr>
        <w:t xml:space="preserve">also </w:t>
      </w:r>
      <w:r w:rsidR="004B7AC0">
        <w:rPr>
          <w:lang w:val="en-GB"/>
        </w:rPr>
        <w:t xml:space="preserve">as a function of support and given by the following Equation </w:t>
      </w:r>
      <w:r w:rsidR="006B58BD">
        <w:rPr>
          <w:lang w:val="en-GB"/>
        </w:rPr>
        <w:fldChar w:fldCharType="begin"/>
      </w:r>
      <w:r w:rsidR="004B7AC0">
        <w:rPr>
          <w:lang w:val="en-GB"/>
        </w:rPr>
        <w:instrText xml:space="preserve"> REF _Ref395994978 \h </w:instrText>
      </w:r>
      <w:r w:rsidR="006B58BD">
        <w:rPr>
          <w:lang w:val="en-GB"/>
        </w:rPr>
      </w:r>
      <w:r w:rsidR="006B58BD">
        <w:rPr>
          <w:lang w:val="en-GB"/>
        </w:rPr>
        <w:fldChar w:fldCharType="separate"/>
      </w:r>
      <w:r w:rsidR="005E223A">
        <w:rPr>
          <w:lang w:val="en-GB"/>
        </w:rPr>
        <w:t>(</w:t>
      </w:r>
      <w:r w:rsidR="005E223A">
        <w:rPr>
          <w:noProof/>
          <w:lang w:val="en-GB"/>
        </w:rPr>
        <w:t>12</w:t>
      </w:r>
      <w:r w:rsidR="005E223A">
        <w:rPr>
          <w:lang w:val="en-GB"/>
        </w:rPr>
        <w:t>)</w:t>
      </w:r>
      <w:r w:rsidR="006B58BD">
        <w:rPr>
          <w:lang w:val="en-GB"/>
        </w:rPr>
        <w:fldChar w:fldCharType="end"/>
      </w:r>
      <w:r w:rsidR="004B7AC0">
        <w:rPr>
          <w:lang w:val="en-GB"/>
        </w:rPr>
        <w:t>.</w:t>
      </w:r>
      <w:r>
        <w:rPr>
          <w:lang w:val="en-GB"/>
        </w:rPr>
        <w:t xml:space="preserve"> The </w:t>
      </w:r>
      <m:oMath>
        <m:r>
          <w:rPr>
            <w:rFonts w:ascii="Cambria Math" w:hAnsi="Cambria Math"/>
            <w:lang w:val="en-GB"/>
          </w:rPr>
          <m:t>θ</m:t>
        </m:r>
      </m:oMath>
      <w:r>
        <w:rPr>
          <w:rFonts w:eastAsiaTheme="minorEastAsia"/>
          <w:lang w:val="en-GB"/>
        </w:rPr>
        <w:t xml:space="preserve"> parameter is defined as a constant fraction with values between 0 and 1. Additionally, if one wants to decrease the subtractive term, it can be only done by decreasing the support of the antecedent. When this happens, the confidence value becomes higher.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785C54" w:rsidTr="00F31B43">
        <w:tc>
          <w:tcPr>
            <w:tcW w:w="817" w:type="dxa"/>
          </w:tcPr>
          <w:p w:rsidR="00785C54" w:rsidRDefault="00785C54" w:rsidP="00F31B43">
            <w:pPr>
              <w:jc w:val="center"/>
              <w:rPr>
                <w:lang w:val="en-GB"/>
              </w:rPr>
            </w:pPr>
          </w:p>
        </w:tc>
        <w:tc>
          <w:tcPr>
            <w:tcW w:w="6946" w:type="dxa"/>
          </w:tcPr>
          <w:p w:rsidR="00785C54" w:rsidRDefault="00785C54" w:rsidP="00F31B43">
            <w:pPr>
              <w:jc w:val="center"/>
              <w:rPr>
                <w:lang w:val="en-GB"/>
              </w:rPr>
            </w:pPr>
            <m:oMathPara>
              <m:oMath>
                <m:r>
                  <w:rPr>
                    <w:rFonts w:ascii="Cambria Math" w:hAnsi="Cambria Math"/>
                    <w:lang w:val="en-GB"/>
                  </w:rPr>
                  <m:t>gain</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B)-θ×</m:t>
                </m:r>
                <m:r>
                  <w:rPr>
                    <w:rFonts w:ascii="Cambria Math" w:hAnsi="Cambria Math" w:cs="Times New Roman"/>
                    <w:lang w:val="en-GB"/>
                  </w:rPr>
                  <m:t>σ</m:t>
                </m:r>
                <m:r>
                  <w:rPr>
                    <w:rFonts w:ascii="Cambria Math" w:hAnsi="Cambria Math"/>
                    <w:lang w:val="en-GB"/>
                  </w:rPr>
                  <m:t>(A)</m:t>
                </m:r>
              </m:oMath>
            </m:oMathPara>
          </w:p>
        </w:tc>
        <w:tc>
          <w:tcPr>
            <w:tcW w:w="881" w:type="dxa"/>
          </w:tcPr>
          <w:p w:rsidR="00785C54" w:rsidRDefault="00785C54" w:rsidP="001552E6">
            <w:pPr>
              <w:keepNext/>
              <w:jc w:val="center"/>
              <w:rPr>
                <w:lang w:val="en-GB"/>
              </w:rPr>
            </w:pPr>
            <w:bookmarkStart w:id="222" w:name="_Ref395994978"/>
            <w:r>
              <w:rPr>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12</w:t>
            </w:r>
            <w:r w:rsidR="006B58BD">
              <w:rPr>
                <w:lang w:val="en-GB"/>
              </w:rPr>
              <w:fldChar w:fldCharType="end"/>
            </w:r>
            <w:r>
              <w:rPr>
                <w:lang w:val="en-GB"/>
              </w:rPr>
              <w:t>)</w:t>
            </w:r>
            <w:bookmarkEnd w:id="222"/>
          </w:p>
        </w:tc>
      </w:tr>
    </w:tbl>
    <w:p w:rsidR="00785C54" w:rsidRDefault="00F31B43" w:rsidP="00F31B43">
      <w:pPr>
        <w:spacing w:before="240"/>
        <w:rPr>
          <w:rFonts w:eastAsiaTheme="minorEastAsia"/>
          <w:lang w:val="en-GB"/>
        </w:rPr>
      </w:pPr>
      <w:r>
        <w:rPr>
          <w:lang w:val="en-GB"/>
        </w:rPr>
        <w:lastRenderedPageBreak/>
        <w:tab/>
        <w:t xml:space="preserve">The last of these three measures presented is </w:t>
      </w:r>
      <w:r w:rsidRPr="002F3E15">
        <w:rPr>
          <w:i/>
          <w:lang w:val="en-GB"/>
        </w:rPr>
        <w:t>PS</w:t>
      </w:r>
      <w:r>
        <w:rPr>
          <w:lang w:val="en-GB"/>
        </w:rPr>
        <w:t xml:space="preserve">. This measure receives its name from their creators, </w:t>
      </w:r>
      <w:r w:rsidR="006B58BD">
        <w:rPr>
          <w:lang w:val="en-GB"/>
        </w:rPr>
        <w:fldChar w:fldCharType="begin"/>
      </w:r>
      <w:r>
        <w:rPr>
          <w:lang w:val="en-GB"/>
        </w:rPr>
        <w:instrText xml:space="preserve"> ADDIN ZOTERO_ITEM CSL_CITATION {"citationID":"b7c9noj7i","properties":{"formattedCitation":"(Piatetsky-Shapiro, 1991)","plainCitation":"(Piatetsky-Shapiro, 1991)"},"citationItems":[{"id":147,"uris":["http://zotero.org/users/local/bkYEK4Eu/items/G73GENJ8"],"uri":["http://zotero.org/users/local/bkYEK4Eu/items/G73GENJ8"],"itemData":{"id":147,"type":"article-journal","title":"Discovery, analysis and presentation of strong rules","container-title":"Knowledge discovery in databases","page":"229–238","source":"Google Scholar","author":[{"family":"Piatetsky-Shapiro","given":"Gregory"}],"issued":{"date-parts":[["1991"]]},"accessed":{"date-parts":[["2014",8,17]]}}}],"schema":"https://github.com/citation-style-language/schema/raw/master/csl-citation.json"} </w:instrText>
      </w:r>
      <w:r w:rsidR="006B58BD">
        <w:rPr>
          <w:lang w:val="en-GB"/>
        </w:rPr>
        <w:fldChar w:fldCharType="separate"/>
      </w:r>
      <w:r w:rsidR="00C651E0" w:rsidRPr="00EB1A22">
        <w:rPr>
          <w:rFonts w:cs="Times New Roman"/>
          <w:lang w:val="en-GB"/>
        </w:rPr>
        <w:t>Piatetsky-Shapiro</w:t>
      </w:r>
      <w:r w:rsidR="002870D0">
        <w:rPr>
          <w:rFonts w:cs="Times New Roman"/>
          <w:lang w:val="en-GB"/>
        </w:rPr>
        <w:t xml:space="preserve"> (</w:t>
      </w:r>
      <w:r w:rsidR="00C651E0" w:rsidRPr="00EB1A22">
        <w:rPr>
          <w:rFonts w:cs="Times New Roman"/>
          <w:lang w:val="en-GB"/>
        </w:rPr>
        <w:t>1991)</w:t>
      </w:r>
      <w:r w:rsidR="006B58BD">
        <w:rPr>
          <w:lang w:val="en-GB"/>
        </w:rPr>
        <w:fldChar w:fldCharType="end"/>
      </w:r>
      <w:r w:rsidR="002F3E15" w:rsidRPr="00063A7F">
        <w:rPr>
          <w:rStyle w:val="FootnoteReference"/>
        </w:rPr>
        <w:footnoteReference w:id="5"/>
      </w:r>
      <w:r>
        <w:rPr>
          <w:lang w:val="en-GB"/>
        </w:rPr>
        <w:t xml:space="preserve">. It was originally used to classify rules, and later adopted by association rules. </w:t>
      </w:r>
      <w:r w:rsidR="002F3E15">
        <w:rPr>
          <w:lang w:val="en-GB"/>
        </w:rPr>
        <w:t xml:space="preserve">This measure is a boost to the support measure. As it gets a value in the </w:t>
      </w:r>
      <w:proofErr w:type="gramStart"/>
      <w:r w:rsidR="002F3E15">
        <w:rPr>
          <w:lang w:val="en-GB"/>
        </w:rPr>
        <w:t xml:space="preserve">range </w:t>
      </w:r>
      <w:proofErr w:type="gramEnd"/>
      <m:oMath>
        <m:d>
          <m:dPr>
            <m:begChr m:val="["/>
            <m:endChr m:val="["/>
            <m:ctrlPr>
              <w:rPr>
                <w:rFonts w:ascii="Cambria Math" w:hAnsi="Cambria Math"/>
                <w:i/>
                <w:lang w:val="en-GB"/>
              </w:rPr>
            </m:ctrlPr>
          </m:dPr>
          <m:e>
            <m:r>
              <w:rPr>
                <w:rFonts w:ascii="Cambria Math" w:hAnsi="Cambria Math"/>
                <w:lang w:val="en-GB"/>
              </w:rPr>
              <m:t>-0.25..0.25</m:t>
            </m:r>
          </m:e>
        </m:d>
      </m:oMath>
      <w:r w:rsidR="002F3E15">
        <w:rPr>
          <w:rFonts w:eastAsiaTheme="minorEastAsia"/>
          <w:lang w:val="en-GB"/>
        </w:rPr>
        <w:t>. If its value is equal to 0 it means that A and B are independent. A value below 0 represents a negative dependency and if the value is higher than 0 it is called positive dependent. Higher values represent more inter</w:t>
      </w:r>
      <w:proofErr w:type="spellStart"/>
      <w:r w:rsidR="002F3E15">
        <w:rPr>
          <w:rFonts w:eastAsiaTheme="minorEastAsia"/>
          <w:lang w:val="en-GB"/>
        </w:rPr>
        <w:t>est</w:t>
      </w:r>
      <w:proofErr w:type="spellEnd"/>
      <w:r w:rsidR="002F3E15">
        <w:rPr>
          <w:rFonts w:eastAsiaTheme="minorEastAsia"/>
          <w:lang w:val="en-GB"/>
        </w:rPr>
        <w:t xml:space="preserve"> in the association rules. The definition for PS is presented in the following equation </w:t>
      </w:r>
      <w:r w:rsidR="006B58BD">
        <w:rPr>
          <w:rFonts w:eastAsiaTheme="minorEastAsia"/>
          <w:lang w:val="en-GB"/>
        </w:rPr>
        <w:fldChar w:fldCharType="begin"/>
      </w:r>
      <w:r w:rsidR="00195BE3">
        <w:rPr>
          <w:rFonts w:eastAsiaTheme="minorEastAsia"/>
          <w:lang w:val="en-GB"/>
        </w:rPr>
        <w:instrText xml:space="preserve"> REF _Ref396006803 \h </w:instrText>
      </w:r>
      <w:r w:rsidR="006B58BD">
        <w:rPr>
          <w:rFonts w:eastAsiaTheme="minorEastAsia"/>
          <w:lang w:val="en-GB"/>
        </w:rPr>
      </w:r>
      <w:r w:rsidR="006B58BD">
        <w:rPr>
          <w:rFonts w:eastAsiaTheme="minorEastAsia"/>
          <w:lang w:val="en-GB"/>
        </w:rPr>
        <w:fldChar w:fldCharType="separate"/>
      </w:r>
      <w:r w:rsidR="005E223A">
        <w:rPr>
          <w:lang w:val="en-GB"/>
        </w:rPr>
        <w:t>(</w:t>
      </w:r>
      <w:r w:rsidR="005E223A">
        <w:rPr>
          <w:noProof/>
          <w:lang w:val="en-GB"/>
        </w:rPr>
        <w:t>13</w:t>
      </w:r>
      <w:r w:rsidR="005E223A">
        <w:rPr>
          <w:lang w:val="en-GB"/>
        </w:rPr>
        <w:t>)</w:t>
      </w:r>
      <w:r w:rsidR="006B58BD">
        <w:rPr>
          <w:rFonts w:eastAsiaTheme="minorEastAsia"/>
          <w:lang w:val="en-GB"/>
        </w:rPr>
        <w:fldChar w:fldCharType="end"/>
      </w:r>
      <w:r w:rsidR="002F3E15">
        <w:rPr>
          <w:rFonts w:eastAsiaTheme="minorEastAsia"/>
          <w:lang w:val="en-GB"/>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7229"/>
        <w:gridCol w:w="636"/>
      </w:tblGrid>
      <w:tr w:rsidR="002F3E15" w:rsidTr="00195BE3">
        <w:trPr>
          <w:jc w:val="center"/>
        </w:trPr>
        <w:tc>
          <w:tcPr>
            <w:tcW w:w="779" w:type="dxa"/>
          </w:tcPr>
          <w:p w:rsidR="002F3E15" w:rsidRDefault="002F3E15" w:rsidP="00E701C4">
            <w:pPr>
              <w:spacing w:before="240"/>
              <w:jc w:val="center"/>
              <w:rPr>
                <w:lang w:val="en-GB"/>
              </w:rPr>
            </w:pPr>
          </w:p>
        </w:tc>
        <w:tc>
          <w:tcPr>
            <w:tcW w:w="7229" w:type="dxa"/>
          </w:tcPr>
          <w:p w:rsidR="002F3E15" w:rsidRDefault="00195BE3" w:rsidP="00E701C4">
            <w:pPr>
              <w:spacing w:before="240"/>
              <w:jc w:val="center"/>
              <w:rPr>
                <w:lang w:val="en-GB"/>
              </w:rPr>
            </w:pPr>
            <m:oMathPara>
              <m:oMath>
                <m:r>
                  <w:rPr>
                    <w:rFonts w:ascii="Cambria Math" w:hAnsi="Cambria Math"/>
                    <w:lang w:val="en-GB"/>
                  </w:rPr>
                  <m:t>PS</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oMath>
            </m:oMathPara>
          </w:p>
        </w:tc>
        <w:tc>
          <w:tcPr>
            <w:tcW w:w="636" w:type="dxa"/>
          </w:tcPr>
          <w:p w:rsidR="002F3E15" w:rsidRDefault="00195BE3" w:rsidP="00E701C4">
            <w:pPr>
              <w:keepNext/>
              <w:spacing w:before="240"/>
              <w:jc w:val="center"/>
              <w:rPr>
                <w:lang w:val="en-GB"/>
              </w:rPr>
            </w:pPr>
            <w:bookmarkStart w:id="223" w:name="_Ref396006803"/>
            <w:r>
              <w:rPr>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13</w:t>
            </w:r>
            <w:r w:rsidR="006B58BD">
              <w:rPr>
                <w:lang w:val="en-GB"/>
              </w:rPr>
              <w:fldChar w:fldCharType="end"/>
            </w:r>
            <w:r>
              <w:rPr>
                <w:lang w:val="en-GB"/>
              </w:rPr>
              <w:t>)</w:t>
            </w:r>
            <w:bookmarkEnd w:id="223"/>
          </w:p>
        </w:tc>
      </w:tr>
    </w:tbl>
    <w:p w:rsidR="00F712C7" w:rsidRPr="00F712C7" w:rsidRDefault="00F712C7" w:rsidP="00E701C4">
      <w:pPr>
        <w:spacing w:before="240"/>
        <w:rPr>
          <w:b/>
          <w:lang w:val="en-GB"/>
        </w:rPr>
      </w:pPr>
      <w:r w:rsidRPr="00F712C7">
        <w:rPr>
          <w:b/>
          <w:lang w:val="en-GB"/>
        </w:rPr>
        <w:t>Other measures</w:t>
      </w:r>
    </w:p>
    <w:p w:rsidR="005755FF" w:rsidRDefault="001A79EB" w:rsidP="00F712C7">
      <w:pPr>
        <w:rPr>
          <w:lang w:val="en-GB"/>
        </w:rPr>
      </w:pPr>
      <w:r>
        <w:rPr>
          <w:lang w:val="en-GB"/>
        </w:rPr>
        <w:t xml:space="preserve">All the values that are illustrated should be enough to classify any association rule extracted, although, in the academic community several other measures were studied over the years. For instance, the interesting work in </w:t>
      </w:r>
      <w:r w:rsidR="006B58BD">
        <w:rPr>
          <w:lang w:val="en-GB"/>
        </w:rPr>
        <w:fldChar w:fldCharType="begin"/>
      </w:r>
      <w:r>
        <w:rPr>
          <w:lang w:val="en-GB"/>
        </w:rPr>
        <w:instrText xml:space="preserve"> ADDIN ZOTERO_ITEM CSL_CITATION {"citationID":"2aho44f3vl","properties":{"formattedCitation":"(Tan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6B58BD">
        <w:rPr>
          <w:lang w:val="en-GB"/>
        </w:rPr>
        <w:fldChar w:fldCharType="separate"/>
      </w:r>
      <w:r w:rsidR="00C651E0" w:rsidRPr="00EB1A22">
        <w:rPr>
          <w:rFonts w:cs="Times New Roman"/>
          <w:lang w:val="en-GB"/>
        </w:rPr>
        <w:t>Tan et al.</w:t>
      </w:r>
      <w:r w:rsidR="002870D0">
        <w:rPr>
          <w:rFonts w:cs="Times New Roman"/>
          <w:lang w:val="en-GB"/>
        </w:rPr>
        <w:t xml:space="preserve"> (</w:t>
      </w:r>
      <w:r w:rsidR="00C651E0" w:rsidRPr="00EB1A22">
        <w:rPr>
          <w:rFonts w:cs="Times New Roman"/>
          <w:lang w:val="en-GB"/>
        </w:rPr>
        <w:t>2002)</w:t>
      </w:r>
      <w:r w:rsidR="006B58BD">
        <w:rPr>
          <w:lang w:val="en-GB"/>
        </w:rPr>
        <w:fldChar w:fldCharType="end"/>
      </w:r>
      <w:r>
        <w:rPr>
          <w:lang w:val="en-GB"/>
        </w:rPr>
        <w:t xml:space="preserve"> evaluates a list of 21 measures for association patterns, where the measures studied in the present research are also considered</w:t>
      </w:r>
      <w:r w:rsidR="002B7447">
        <w:rPr>
          <w:lang w:val="en-GB"/>
        </w:rPr>
        <w:t xml:space="preserve"> and evaluated</w:t>
      </w:r>
      <w:r>
        <w:rPr>
          <w:lang w:val="en-GB"/>
        </w:rPr>
        <w:t xml:space="preserve">. Some others like </w:t>
      </w:r>
      <w:proofErr w:type="spellStart"/>
      <w:r>
        <w:rPr>
          <w:lang w:val="en-GB"/>
        </w:rPr>
        <w:t>gini</w:t>
      </w:r>
      <w:proofErr w:type="spellEnd"/>
      <w:r>
        <w:rPr>
          <w:lang w:val="en-GB"/>
        </w:rPr>
        <w:t xml:space="preserve">, entropy gain and chi-squared are also discussed in </w:t>
      </w:r>
      <w:r w:rsidR="006B58BD">
        <w:rPr>
          <w:lang w:val="en-GB"/>
        </w:rPr>
        <w:fldChar w:fldCharType="begin"/>
      </w:r>
      <w:r>
        <w:rPr>
          <w:lang w:val="en-GB"/>
        </w:rPr>
        <w:instrText xml:space="preserve"> ADDIN ZOTERO_ITEM CSL_CITATION {"citationID":"2qe9vo3rom","properties":{"formattedCitation":"(Bayardo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EB1A22">
        <w:rPr>
          <w:rFonts w:cs="Times New Roman"/>
          <w:lang w:val="en-GB"/>
        </w:rPr>
        <w:t>Bayardo and Agrawal</w:t>
      </w:r>
      <w:r w:rsidR="002870D0">
        <w:rPr>
          <w:rFonts w:cs="Times New Roman"/>
          <w:lang w:val="en-GB"/>
        </w:rPr>
        <w:t xml:space="preserve"> (</w:t>
      </w:r>
      <w:r w:rsidR="00C651E0" w:rsidRPr="00EB1A22">
        <w:rPr>
          <w:rFonts w:cs="Times New Roman"/>
          <w:lang w:val="en-GB"/>
        </w:rPr>
        <w:t>1999)</w:t>
      </w:r>
      <w:r w:rsidR="006B58BD">
        <w:rPr>
          <w:lang w:val="en-GB"/>
        </w:rPr>
        <w:fldChar w:fldCharType="end"/>
      </w:r>
      <w:r>
        <w:rPr>
          <w:lang w:val="en-GB"/>
        </w:rPr>
        <w:t>.</w:t>
      </w:r>
      <w:r w:rsidR="002B7447">
        <w:rPr>
          <w:lang w:val="en-GB"/>
        </w:rPr>
        <w:t xml:space="preserve"> </w:t>
      </w:r>
      <w:r w:rsidR="00635E43">
        <w:rPr>
          <w:lang w:val="en-GB"/>
        </w:rPr>
        <w:t>Further research can be made in the direction of more measures to improve the association rules process reliability.</w:t>
      </w:r>
    </w:p>
    <w:p w:rsidR="00AB3EE0" w:rsidRPr="0024194D" w:rsidRDefault="00AB3EE0" w:rsidP="00C30260">
      <w:pPr>
        <w:pStyle w:val="Heading2"/>
        <w:rPr>
          <w:lang w:val="en-GB"/>
        </w:rPr>
      </w:pPr>
      <w:bookmarkStart w:id="224" w:name="_Toc397995083"/>
      <w:r w:rsidRPr="0024194D">
        <w:rPr>
          <w:lang w:val="en-GB"/>
        </w:rPr>
        <w:t>Vector Space Model</w:t>
      </w:r>
      <w:bookmarkEnd w:id="224"/>
    </w:p>
    <w:p w:rsidR="00526CBB" w:rsidRPr="0024194D" w:rsidRDefault="00A24D98" w:rsidP="00C04D14">
      <w:pPr>
        <w:pStyle w:val="ListParagraph"/>
        <w:ind w:left="0"/>
        <w:rPr>
          <w:lang w:val="en-GB"/>
        </w:rPr>
      </w:pPr>
      <w:r w:rsidRPr="0024194D">
        <w:rPr>
          <w:lang w:val="en-GB"/>
        </w:rPr>
        <w:t xml:space="preserve">In Text Mining, a Vector Space Model (VSM) </w:t>
      </w:r>
      <w:r w:rsidR="005124DF" w:rsidRPr="0024194D">
        <w:rPr>
          <w:lang w:val="en-GB"/>
        </w:rPr>
        <w:t>is a</w:t>
      </w:r>
      <w:r w:rsidR="001028BE" w:rsidRPr="0024194D">
        <w:rPr>
          <w:lang w:val="en-GB"/>
        </w:rPr>
        <w:t>n Information Retrieval</w:t>
      </w:r>
      <w:r w:rsidR="005124DF" w:rsidRPr="0024194D">
        <w:rPr>
          <w:lang w:val="en-GB"/>
        </w:rPr>
        <w:t xml:space="preserve"> statistic</w:t>
      </w:r>
      <w:r w:rsidR="001028BE" w:rsidRPr="0024194D">
        <w:rPr>
          <w:lang w:val="en-GB"/>
        </w:rPr>
        <w:t>al</w:t>
      </w:r>
      <w:r w:rsidR="005124DF" w:rsidRPr="0024194D">
        <w:rPr>
          <w:lang w:val="en-GB"/>
        </w:rPr>
        <w:t xml:space="preserve"> model that tries to make the assumption that each document is </w:t>
      </w:r>
      <w:r w:rsidRPr="0024194D">
        <w:rPr>
          <w:lang w:val="en-GB"/>
        </w:rPr>
        <w:t xml:space="preserve">represented by a point in space in a group of </w:t>
      </w:r>
      <w:r w:rsidR="005124DF" w:rsidRPr="0024194D">
        <w:rPr>
          <w:lang w:val="en-GB"/>
        </w:rPr>
        <w:t xml:space="preserve">documents. As more </w:t>
      </w:r>
      <w:r w:rsidR="00CE23B8" w:rsidRPr="0024194D">
        <w:rPr>
          <w:lang w:val="en-GB"/>
        </w:rPr>
        <w:t>near the points are</w:t>
      </w:r>
      <w:r w:rsidR="005124DF" w:rsidRPr="0024194D">
        <w:rPr>
          <w:lang w:val="en-GB"/>
        </w:rPr>
        <w:t>, bigger is the semantic similarity and as more apart the points are, less representative in the semantics they are</w:t>
      </w:r>
      <w:r w:rsidR="006B58BD" w:rsidRPr="0024194D">
        <w:rPr>
          <w:rFonts w:cs="Times New Roman"/>
          <w:lang w:val="en-GB"/>
        </w:rPr>
        <w:fldChar w:fldCharType="begin"/>
      </w:r>
      <w:r w:rsidR="00F114FE">
        <w:rPr>
          <w:rFonts w:cs="Times New Roman"/>
          <w:lang w:val="en-GB"/>
        </w:rPr>
        <w:instrText xml:space="preserve"> ADDIN ZOTERO_ITEM CSL_CITATION {"citationID":"59thonk3v","properties":{"formattedCitation":"(Turney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w:t>
      </w:r>
      <w:proofErr w:type="spellStart"/>
      <w:r w:rsidR="00C651E0" w:rsidRPr="00EB1A22">
        <w:rPr>
          <w:rFonts w:cs="Times New Roman"/>
          <w:lang w:val="en-GB"/>
        </w:rPr>
        <w:t>Turney</w:t>
      </w:r>
      <w:proofErr w:type="spellEnd"/>
      <w:r w:rsidR="00C651E0" w:rsidRPr="00EB1A22">
        <w:rPr>
          <w:rFonts w:cs="Times New Roman"/>
          <w:lang w:val="en-GB"/>
        </w:rPr>
        <w:t xml:space="preserve"> et al., 2010)</w:t>
      </w:r>
      <w:r w:rsidR="006B58BD" w:rsidRPr="0024194D">
        <w:rPr>
          <w:rFonts w:cs="Times New Roman"/>
          <w:lang w:val="en-GB"/>
        </w:rPr>
        <w:fldChar w:fldCharType="end"/>
      </w:r>
      <w:r w:rsidR="005124DF" w:rsidRPr="0024194D">
        <w:rPr>
          <w:lang w:val="en-GB"/>
        </w:rPr>
        <w:t>.</w:t>
      </w:r>
    </w:p>
    <w:p w:rsidR="005124DF" w:rsidRPr="0024194D" w:rsidRDefault="004B45A5" w:rsidP="00C04D14">
      <w:pPr>
        <w:pStyle w:val="ListParagraph"/>
        <w:ind w:left="0"/>
        <w:rPr>
          <w:lang w:val="en-GB"/>
        </w:rPr>
      </w:pPr>
      <w:r>
        <w:rPr>
          <w:lang w:val="en-GB"/>
        </w:rPr>
        <w:tab/>
      </w:r>
      <w:r w:rsidR="005124DF" w:rsidRPr="0024194D">
        <w:rPr>
          <w:lang w:val="en-GB"/>
        </w:rPr>
        <w:t>The VSM is a form to explain to computer systems the semantics of human language. It was created for the SMART information retrieval system by its developer Gerard Salton</w:t>
      </w:r>
      <w:r w:rsidR="006B20C5" w:rsidRPr="0024194D">
        <w:rPr>
          <w:lang w:val="en-GB"/>
        </w:rPr>
        <w:t xml:space="preserve"> and his team. </w:t>
      </w:r>
      <w:r w:rsidR="006B58BD" w:rsidRPr="0024194D">
        <w:rPr>
          <w:rFonts w:cs="Times New Roman"/>
          <w:lang w:val="en-GB"/>
        </w:rPr>
        <w:fldChar w:fldCharType="begin"/>
      </w:r>
      <w:r w:rsidR="00F114FE">
        <w:rPr>
          <w:rFonts w:cs="Times New Roman"/>
          <w:lang w:val="en-GB"/>
        </w:rPr>
        <w:instrText xml:space="preserve"> ADDIN ZOTERO_ITEM CSL_CITATION {"citationID":"22qrmbt4j2","properties":{"formattedCitation":"(Salton, 1971)","plainCitation":"(Salton, 1971)"},"citationItems":[{"id":61,"uris":["http://zotero.org/users/local/bkYEK4Eu/items/ZUESHUM7"],"uri":["http://zotero.org/users/local/bkYEK4Eu/items/ZUESHUM7"],"itemData":{"id":61,"type":"article-journal","title":"The SMART retrieval system—experiments in automatic document processing","source":"Google Scholar","URL":"http://dl.acm.org/citation.cfm?id=1102022","author":[{"family":"Salton","given":"Gerard"}],"issued":{"date-parts":[["1971"]]},"accessed":{"date-parts":[["2014",7,7]]}}}],"schema":"https://github.com/citation-style-language/schema/raw/master/csl-citation.json"} </w:instrText>
      </w:r>
      <w:r w:rsidR="006B58BD" w:rsidRPr="0024194D">
        <w:rPr>
          <w:rFonts w:cs="Times New Roman"/>
          <w:lang w:val="en-GB"/>
        </w:rPr>
        <w:fldChar w:fldCharType="separate"/>
      </w:r>
      <w:r w:rsidR="00C651E0" w:rsidRPr="005A1C2B">
        <w:rPr>
          <w:rFonts w:cs="Times New Roman"/>
          <w:lang w:val="en-GB"/>
        </w:rPr>
        <w:t>(Salton, 1971)</w:t>
      </w:r>
      <w:r w:rsidR="006B58BD" w:rsidRPr="0024194D">
        <w:rPr>
          <w:rFonts w:cs="Times New Roman"/>
          <w:lang w:val="en-GB"/>
        </w:rPr>
        <w:fldChar w:fldCharType="end"/>
      </w:r>
    </w:p>
    <w:p w:rsidR="006B20C5" w:rsidRPr="0024194D" w:rsidRDefault="004B45A5" w:rsidP="00C04D14">
      <w:pPr>
        <w:pStyle w:val="ListParagraph"/>
        <w:ind w:left="0"/>
        <w:rPr>
          <w:lang w:val="en-GB"/>
        </w:rPr>
      </w:pPr>
      <w:r>
        <w:rPr>
          <w:lang w:val="en-GB"/>
        </w:rPr>
        <w:tab/>
      </w:r>
      <w:r w:rsidR="006B20C5" w:rsidRPr="0024194D">
        <w:rPr>
          <w:lang w:val="en-GB"/>
        </w:rPr>
        <w:t xml:space="preserve">VSM has several properties, one of which is that given a corpus it will extract knowledge automatically. The majority of today search engines </w:t>
      </w:r>
      <w:r w:rsidR="00CE23B8" w:rsidRPr="0024194D">
        <w:rPr>
          <w:lang w:val="en-GB"/>
        </w:rPr>
        <w:t>use</w:t>
      </w:r>
      <w:r w:rsidR="006B20C5" w:rsidRPr="0024194D">
        <w:rPr>
          <w:lang w:val="en-GB"/>
        </w:rPr>
        <w:t xml:space="preserve"> VSM as a model because of its good performance in </w:t>
      </w:r>
      <w:r w:rsidR="00433481" w:rsidRPr="0024194D">
        <w:rPr>
          <w:lang w:val="en-GB"/>
        </w:rPr>
        <w:t>preparing the raw data to measure</w:t>
      </w:r>
      <w:r w:rsidR="00E01988" w:rsidRPr="0024194D">
        <w:rPr>
          <w:lang w:val="en-GB"/>
        </w:rPr>
        <w:t xml:space="preserve"> the similarity between documents, phrases and words</w:t>
      </w:r>
      <w:r w:rsidR="006A6AB9" w:rsidRPr="0024194D">
        <w:rPr>
          <w:lang w:val="en-GB"/>
        </w:rPr>
        <w:t xml:space="preserve"> </w:t>
      </w:r>
      <w:r w:rsidR="006B58BD" w:rsidRPr="0024194D">
        <w:rPr>
          <w:rFonts w:cs="Times New Roman"/>
          <w:szCs w:val="24"/>
          <w:lang w:val="en-GB"/>
        </w:rPr>
        <w:fldChar w:fldCharType="begin"/>
      </w:r>
      <w:r w:rsidR="00F114FE">
        <w:rPr>
          <w:rFonts w:cs="Times New Roman"/>
          <w:szCs w:val="24"/>
          <w:lang w:val="en-GB"/>
        </w:rPr>
        <w:instrText xml:space="preserve"> ADDIN ZOTERO_ITEM CSL_CITATION {"citationID":"g4qth1kjb","properties":{"formattedCitation":"(Manning et al., 2008)","plainCitation":"(Manning et al., 2008)"},"citationItems":[{"id":50,"uris":["http://zotero.org/users/local/bkYEK4Eu/items/TWVIMGJQ"],"uri":["http://zotero.org/users/local/bkYEK4Eu/items/TWVIMGJQ"],"itemData":{"id":50,"type":"book","title":"Introduction to information retrieval","publisher":"Cambridge university press Cambridge","volume":"1","source":"Google Scholar","URL":"http://www.langtoninfo.co.uk/web_content/9780521865715_frontmatter.pdf","author":[{"family":"Manning","given":"Christopher D."},{"family":"Raghavan","given":"Prabhakar"},{"family":"Schütze","given":"Hinrich"}],"issued":{"date-parts":[["2008"]]},"accessed":{"date-parts":[["2014",7,7]]}}}],"schema":"https://github.com/citation-style-language/schema/raw/master/csl-citation.json"} </w:instrText>
      </w:r>
      <w:r w:rsidR="006B58BD" w:rsidRPr="0024194D">
        <w:rPr>
          <w:rFonts w:cs="Times New Roman"/>
          <w:szCs w:val="24"/>
          <w:lang w:val="en-GB"/>
        </w:rPr>
        <w:fldChar w:fldCharType="separate"/>
      </w:r>
      <w:r w:rsidR="00C651E0" w:rsidRPr="00EB1A22">
        <w:rPr>
          <w:rFonts w:cs="Times New Roman"/>
          <w:lang w:val="en-GB"/>
        </w:rPr>
        <w:t>(Manning et al., 2008)</w:t>
      </w:r>
      <w:r w:rsidR="006B58BD" w:rsidRPr="0024194D">
        <w:rPr>
          <w:rFonts w:cs="Times New Roman"/>
          <w:szCs w:val="24"/>
          <w:lang w:val="en-GB"/>
        </w:rPr>
        <w:fldChar w:fldCharType="end"/>
      </w:r>
      <w:r w:rsidR="00E01988" w:rsidRPr="0024194D">
        <w:rPr>
          <w:lang w:val="en-GB"/>
        </w:rPr>
        <w:t>. Queries made by the engines have a good performance presenting relevant results to the query author. Some of the most known algorithms for semantic relatedness</w:t>
      </w:r>
      <w:r w:rsidR="006B58BD" w:rsidRPr="0024194D">
        <w:rPr>
          <w:rFonts w:cs="Times New Roman"/>
          <w:lang w:val="en-GB"/>
        </w:rPr>
        <w:fldChar w:fldCharType="begin"/>
      </w:r>
      <w:r w:rsidR="00F114FE">
        <w:rPr>
          <w:rFonts w:cs="Times New Roman"/>
          <w:lang w:val="en-GB"/>
        </w:rPr>
        <w:instrText xml:space="preserve"> ADDIN ZOTERO_ITEM CSL_CITATION {"citationID":"1j5du9mh98","properties":{"formattedCitation":"(Pantel and Lin, 2002; Rapp, 2003; Turney et al., 2003)","plainCitation":"(Pantel and Lin, 2002; Rapp, 2003; Turney et al., 2003)"},"citationItems":[{"id":54,"uris":["http://zotero.org/users/local/bkYEK4Eu/items/K2EVXCRZ"],"uri":["http://zotero.org/users/local/bkYEK4Eu/items/K2EVXCRZ"],"itemData":{"id":54,"type":"paper-conference","title":"Discovering word senses from text","container-title":"Proceedings of the eighth ACM SIGKDD international conference on Knowledge discovery and data mining","publisher":"ACM","page":"613–619","source":"Google Scholar","URL":"http://dl.acm.org/citation.cfm?id=775138","author":[{"family":"Pantel","given":"Patrick"},{"family":"Lin","given":"Dekang"}],"issued":{"date-parts":[["2002"]]},"accessed":{"date-parts":[["2014",7,7]]}}},{"id":57,"uris":["http://zotero.org/users/local/bkYEK4Eu/items/K7HBAG8E"],"uri":["http://zotero.org/users/local/bkYEK4Eu/items/K7HBAG8E"],"itemData":{"id":57,"type":"paper-conference","title":"Word sense discovery based on sense descriptor dissimilarity","container-title":"Proceedings of the Ninth Machine Translation Summit","page":"315–322","source":"Google Scholar","URL":"http://mt-archive.info/MTS-2003-Rapp.pdf","author":[{"family":"Rapp","given":"Reinhard"}],"issued":{"date-parts":[["2003"]]},"accessed":{"date-parts":[["2014",7,7]]}}},{"id":63,"uris":["http://zotero.org/users/local/bkYEK4Eu/items/NVSMRUGJ"],"uri":["http://zotero.org/users/local/bkYEK4Eu/items/NVSMRUGJ"],"itemData":{"id":63,"type":"article-journal","title":"Combining independent modules to solve multiple-choice synonym and analogy problems","source":"Google Scholar","URL":"http://nparc.cisti-icist.nrc-cnrc.gc.ca/npsi/ctrl?action=rtdoc&amp;an=8913366","author":[{"family":"Turney","given":"Peter"},{"family":"Littman","given":"Michael L."},{"family":"Bigham","given":"Jeffrey"},{"family":"Shnayder","given":"Victor"}],"issued":{"date-parts":[["2003"]]},"accessed":{"date-parts":[["2014",7,7]]}}}],"schema":"https://github.com/citation-style-language/schema/raw/master/csl-citation.json"}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w:t>
      </w:r>
      <w:proofErr w:type="spellStart"/>
      <w:r w:rsidR="00C651E0" w:rsidRPr="00EB1A22">
        <w:rPr>
          <w:rFonts w:cs="Times New Roman"/>
          <w:lang w:val="en-GB"/>
        </w:rPr>
        <w:t>Pantel</w:t>
      </w:r>
      <w:proofErr w:type="spellEnd"/>
      <w:r w:rsidR="00C651E0" w:rsidRPr="00EB1A22">
        <w:rPr>
          <w:rFonts w:cs="Times New Roman"/>
          <w:lang w:val="en-GB"/>
        </w:rPr>
        <w:t xml:space="preserve"> and Lin, 2002; Rapp, 2003; Turney et al., 2003)</w:t>
      </w:r>
      <w:r w:rsidR="006B58BD" w:rsidRPr="0024194D">
        <w:rPr>
          <w:rFonts w:cs="Times New Roman"/>
          <w:lang w:val="en-GB"/>
        </w:rPr>
        <w:fldChar w:fldCharType="end"/>
      </w:r>
      <w:r w:rsidR="00E01988" w:rsidRPr="0024194D">
        <w:rPr>
          <w:lang w:val="en-GB"/>
        </w:rPr>
        <w:t xml:space="preserve"> and semantic relation similarity </w:t>
      </w:r>
      <w:r w:rsidR="006B58BD" w:rsidRPr="0024194D">
        <w:rPr>
          <w:rFonts w:cs="Times New Roman"/>
          <w:lang w:val="en-GB"/>
        </w:rPr>
        <w:fldChar w:fldCharType="begin"/>
      </w:r>
      <w:r w:rsidR="00F114FE">
        <w:rPr>
          <w:rFonts w:cs="Times New Roman"/>
          <w:lang w:val="en-GB"/>
        </w:rPr>
        <w:instrText xml:space="preserve"> ADDIN ZOTERO_ITEM CSL_CITATION {"citationID":"djslbcs5g","properties":{"formattedCitation":"(Lin and Pantel, 2001; Nakov and Hearst, 2008; Turney, 2006)","plainCitation":"(Lin and Pantel, 2001; Nakov and Hearst, 2008; Turney, 2006)"},"citationItems":[{"id":47,"uris":["http://zotero.org/users/local/bkYEK4Eu/items/R2534B9B"],"uri":["http://zotero.org/users/local/bkYEK4Eu/items/R2534B9B"],"itemData":{"id":47,"type":"paper-conference","title":"DIRT@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id":52,"uris":["http://zotero.org/users/local/bkYEK4Eu/items/B9ISGJQV"],"uri":["http://zotero.org/users/local/bkYEK4Eu/items/B9ISGJQV"],"itemData":{"id":52,"type":"paper-conference","title":"Solving Relational Similarity Problems Using the Web as a Corpus.","container-title":"ACL","publisher":"Citeseer","page":"452–460","source":"Google Scholar","author":[{"family":"Nakov","given":"Preslav"},{"family":"Hearst","given":"Marti A."}],"issued":{"date-parts":[["2008"]]}}},{"id":35,"uris":["http://zotero.org/users/local/bkYEK4Eu/items/NMTJ7ZJN"],"uri":["http://zotero.org/users/local/bkYEK4Eu/items/NMTJ7ZJN"],"itemData":{"id":35,"type":"article-journal","title":"Similarity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(Lin and Pantel, 2001; Nakov and Hearst, 2008; Turney, 2006)</w:t>
      </w:r>
      <w:r w:rsidR="006B58BD" w:rsidRPr="0024194D">
        <w:rPr>
          <w:rFonts w:cs="Times New Roman"/>
          <w:lang w:val="en-GB"/>
        </w:rPr>
        <w:fldChar w:fldCharType="end"/>
      </w:r>
      <w:r w:rsidR="00210981" w:rsidRPr="0024194D">
        <w:rPr>
          <w:lang w:val="en-GB"/>
        </w:rPr>
        <w:t xml:space="preserve"> </w:t>
      </w:r>
      <w:r w:rsidR="00E01988" w:rsidRPr="0024194D">
        <w:rPr>
          <w:lang w:val="en-GB"/>
        </w:rPr>
        <w:t xml:space="preserve">also </w:t>
      </w:r>
      <w:r w:rsidR="00CE23B8" w:rsidRPr="0024194D">
        <w:rPr>
          <w:lang w:val="en-GB"/>
        </w:rPr>
        <w:t>use</w:t>
      </w:r>
      <w:r w:rsidR="00E01988" w:rsidRPr="0024194D">
        <w:rPr>
          <w:lang w:val="en-GB"/>
        </w:rPr>
        <w:t xml:space="preserve"> VSMs</w:t>
      </w:r>
      <w:r w:rsidR="00433481" w:rsidRPr="0024194D">
        <w:rPr>
          <w:lang w:val="en-GB"/>
        </w:rPr>
        <w:t xml:space="preserve"> as a base technology for preparation of the data</w:t>
      </w:r>
      <w:r w:rsidR="00E01988" w:rsidRPr="0024194D">
        <w:rPr>
          <w:lang w:val="en-GB"/>
        </w:rPr>
        <w:t xml:space="preserve">. </w:t>
      </w:r>
    </w:p>
    <w:p w:rsidR="00FD4535" w:rsidRPr="0024194D" w:rsidRDefault="004B45A5" w:rsidP="00C04D14">
      <w:pPr>
        <w:pStyle w:val="ListParagraph"/>
        <w:ind w:left="0"/>
        <w:rPr>
          <w:lang w:val="en-GB"/>
        </w:rPr>
      </w:pPr>
      <w:r>
        <w:rPr>
          <w:lang w:val="en-GB"/>
        </w:rPr>
        <w:lastRenderedPageBreak/>
        <w:tab/>
      </w:r>
      <w:r w:rsidR="00FD4535" w:rsidRPr="0024194D">
        <w:rPr>
          <w:lang w:val="en-GB"/>
        </w:rPr>
        <w:t xml:space="preserve">There </w:t>
      </w:r>
      <w:r w:rsidR="00CE23B8" w:rsidRPr="0024194D">
        <w:rPr>
          <w:lang w:val="en-GB"/>
        </w:rPr>
        <w:t>are some hypotheses</w:t>
      </w:r>
      <w:r w:rsidR="00FD4535" w:rsidRPr="0024194D">
        <w:rPr>
          <w:lang w:val="en-GB"/>
        </w:rPr>
        <w:t xml:space="preserve"> that VSM tries to answer, they all begin from the main one, the </w:t>
      </w:r>
      <w:r w:rsidR="00FD4535" w:rsidRPr="0024194D">
        <w:rPr>
          <w:i/>
          <w:lang w:val="en-GB"/>
        </w:rPr>
        <w:t>statistical semantic hypothesis</w:t>
      </w:r>
      <w:r w:rsidR="00FD4535" w:rsidRPr="0024194D">
        <w:rPr>
          <w:lang w:val="en-GB"/>
        </w:rPr>
        <w:t>, that states that if statistical patterns are used on human word syntactic formation and usage of natural language terms, the possibility to understand the meaning of human speech is real.</w:t>
      </w:r>
      <w:r w:rsidR="006B58BD" w:rsidRPr="0024194D">
        <w:rPr>
          <w:rFonts w:cs="Times New Roman"/>
          <w:lang w:val="en-GB"/>
        </w:rPr>
        <w:fldChar w:fldCharType="begin"/>
      </w:r>
      <w:r w:rsidR="00F114FE">
        <w:rPr>
          <w:rFonts w:cs="Times New Roman"/>
          <w:lang w:val="en-GB"/>
        </w:rPr>
        <w:instrText xml:space="preserve"> ADDIN ZOTERO_ITEM CSL_CITATION {"citationID":"vdtq8r278","properties":{"formattedCitation":"(Turney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w:t>
      </w:r>
      <w:proofErr w:type="spellStart"/>
      <w:r w:rsidR="00C651E0" w:rsidRPr="00EB1A22">
        <w:rPr>
          <w:rFonts w:cs="Times New Roman"/>
          <w:lang w:val="en-GB"/>
        </w:rPr>
        <w:t>Turney</w:t>
      </w:r>
      <w:proofErr w:type="spellEnd"/>
      <w:r w:rsidR="00C651E0" w:rsidRPr="00EB1A22">
        <w:rPr>
          <w:rFonts w:cs="Times New Roman"/>
          <w:lang w:val="en-GB"/>
        </w:rPr>
        <w:t xml:space="preserve"> et al., 2010)</w:t>
      </w:r>
      <w:r w:rsidR="006B58BD" w:rsidRPr="0024194D">
        <w:rPr>
          <w:rFonts w:cs="Times New Roman"/>
          <w:lang w:val="en-GB"/>
        </w:rPr>
        <w:fldChar w:fldCharType="end"/>
      </w:r>
      <w:r w:rsidR="00EE14C6" w:rsidRPr="0024194D">
        <w:rPr>
          <w:lang w:val="en-GB"/>
        </w:rPr>
        <w:t xml:space="preserve"> The above hypothesis is </w:t>
      </w:r>
      <w:r w:rsidR="00433481" w:rsidRPr="0024194D">
        <w:rPr>
          <w:lang w:val="en-GB"/>
        </w:rPr>
        <w:t xml:space="preserve">the </w:t>
      </w:r>
      <w:r w:rsidR="00EE14C6" w:rsidRPr="0024194D">
        <w:rPr>
          <w:lang w:val="en-GB"/>
        </w:rPr>
        <w:t xml:space="preserve">converging point of the following ones: bag of words, distributional, extended distributional and latent relation. In the following lines, the author of the present work will give a brief explanation of each of them. </w:t>
      </w:r>
    </w:p>
    <w:p w:rsidR="00EE14C6" w:rsidRPr="00E524B8" w:rsidRDefault="00E524B8" w:rsidP="00E524B8">
      <w:pPr>
        <w:rPr>
          <w:b/>
          <w:lang w:val="en-GB"/>
        </w:rPr>
      </w:pPr>
      <w:r>
        <w:rPr>
          <w:b/>
          <w:lang w:val="en-GB"/>
        </w:rPr>
        <w:tab/>
      </w:r>
      <w:r w:rsidR="004A6C02" w:rsidRPr="00E524B8">
        <w:rPr>
          <w:b/>
          <w:lang w:val="en-GB"/>
        </w:rPr>
        <w:t>Bag</w:t>
      </w:r>
      <w:r w:rsidR="00EE14C6" w:rsidRPr="00E524B8">
        <w:rPr>
          <w:b/>
          <w:lang w:val="en-GB"/>
        </w:rPr>
        <w:t xml:space="preserve"> of words hypothesis</w:t>
      </w:r>
      <w:r>
        <w:rPr>
          <w:lang w:val="en-GB"/>
        </w:rPr>
        <w:t xml:space="preserve"> is defined as follows.</w:t>
      </w:r>
      <w:r w:rsidR="00EE14C6" w:rsidRPr="00E524B8">
        <w:rPr>
          <w:b/>
          <w:lang w:val="en-GB"/>
        </w:rPr>
        <w:t xml:space="preserve"> </w:t>
      </w:r>
      <w:r w:rsidR="00423F53" w:rsidRPr="00E524B8">
        <w:rPr>
          <w:lang w:val="en-GB"/>
        </w:rPr>
        <w:t>B</w:t>
      </w:r>
      <w:r w:rsidR="00EE14C6" w:rsidRPr="00E524B8">
        <w:rPr>
          <w:lang w:val="en-GB"/>
        </w:rPr>
        <w:t xml:space="preserve">y representing the documents on the corpus and the query as a bag </w:t>
      </w:r>
      <w:r w:rsidR="00433481" w:rsidRPr="00E524B8">
        <w:rPr>
          <w:lang w:val="en-GB"/>
        </w:rPr>
        <w:t xml:space="preserve">(or collection) </w:t>
      </w:r>
      <w:r w:rsidR="00EE14C6" w:rsidRPr="00E524B8">
        <w:rPr>
          <w:lang w:val="en-GB"/>
        </w:rPr>
        <w:t xml:space="preserve">of words, one can estimate the relevance of these documents to a query. </w:t>
      </w:r>
      <w:r w:rsidR="00601C0C" w:rsidRPr="00E524B8">
        <w:rPr>
          <w:lang w:val="en-GB"/>
        </w:rPr>
        <w:t>The former</w:t>
      </w:r>
      <w:r w:rsidR="00EE14C6" w:rsidRPr="00E524B8">
        <w:rPr>
          <w:lang w:val="en-GB"/>
        </w:rPr>
        <w:t xml:space="preserve"> can be explained as the word frequency that exists in the documents </w:t>
      </w:r>
      <w:r w:rsidR="00CE23B8" w:rsidRPr="00E524B8">
        <w:rPr>
          <w:lang w:val="en-GB"/>
        </w:rPr>
        <w:t>tends</w:t>
      </w:r>
      <w:r w:rsidR="00EE14C6" w:rsidRPr="00E524B8">
        <w:rPr>
          <w:lang w:val="en-GB"/>
        </w:rPr>
        <w:t xml:space="preserve"> to represent the document relevance faced to a query. </w:t>
      </w:r>
      <w:r w:rsidR="007E0A1F" w:rsidRPr="00E524B8">
        <w:rPr>
          <w:lang w:val="en-GB"/>
        </w:rPr>
        <w:t xml:space="preserve">Each bag of words can be represented by a Term-Document Matrix. </w:t>
      </w:r>
      <w:r w:rsidR="006B58BD" w:rsidRPr="00E524B8">
        <w:rPr>
          <w:lang w:val="en-GB"/>
        </w:rPr>
        <w:fldChar w:fldCharType="begin"/>
      </w:r>
      <w:r w:rsidR="00F114FE" w:rsidRPr="00E524B8">
        <w:rPr>
          <w:lang w:val="en-GB"/>
        </w:rPr>
        <w:instrText xml:space="preserve"> ADDIN ZOTERO_ITEM CSL_CITATION {"citationID":"PHI6xREV","properties":{"formattedCitation":"(Salton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6B58BD" w:rsidRPr="00E524B8">
        <w:rPr>
          <w:lang w:val="en-GB"/>
        </w:rPr>
        <w:fldChar w:fldCharType="separate"/>
      </w:r>
      <w:r w:rsidR="00C651E0" w:rsidRPr="00E524B8">
        <w:rPr>
          <w:rFonts w:cs="Times New Roman"/>
          <w:lang w:val="en-GB"/>
        </w:rPr>
        <w:t>(Salton et al., 1975)</w:t>
      </w:r>
      <w:r w:rsidR="006B58BD" w:rsidRPr="00E524B8">
        <w:rPr>
          <w:lang w:val="en-GB"/>
        </w:rPr>
        <w:fldChar w:fldCharType="end"/>
      </w:r>
      <w:r w:rsidR="00EE14C6" w:rsidRPr="00E524B8">
        <w:rPr>
          <w:lang w:val="en-GB"/>
        </w:rPr>
        <w:t xml:space="preserve"> wr</w:t>
      </w:r>
      <w:r w:rsidR="00CE23B8" w:rsidRPr="00E524B8">
        <w:rPr>
          <w:lang w:val="en-GB"/>
        </w:rPr>
        <w:t>ote</w:t>
      </w:r>
      <w:r w:rsidR="00EE14C6" w:rsidRPr="00E524B8">
        <w:rPr>
          <w:lang w:val="en-GB"/>
        </w:rPr>
        <w:t xml:space="preserve"> that this hypothesis is the </w:t>
      </w:r>
      <w:r w:rsidR="0045375D" w:rsidRPr="00E524B8">
        <w:rPr>
          <w:lang w:val="en-GB"/>
        </w:rPr>
        <w:t xml:space="preserve">foundation </w:t>
      </w:r>
      <w:r w:rsidR="00EE14C6" w:rsidRPr="00E524B8">
        <w:rPr>
          <w:lang w:val="en-GB"/>
        </w:rPr>
        <w:t>of VSM application in information retrieval systems</w:t>
      </w:r>
      <w:r w:rsidR="004A6C02" w:rsidRPr="00E524B8">
        <w:rPr>
          <w:lang w:val="en-GB"/>
        </w:rPr>
        <w:t>;</w:t>
      </w:r>
      <w:r w:rsidR="00530F38" w:rsidRPr="00E524B8">
        <w:rPr>
          <w:lang w:val="en-GB"/>
        </w:rPr>
        <w:t xml:space="preserve"> </w:t>
      </w:r>
      <w:proofErr w:type="gramStart"/>
      <w:r w:rsidR="00530F38" w:rsidRPr="00E524B8">
        <w:rPr>
          <w:lang w:val="en-GB"/>
        </w:rPr>
        <w:t>Th</w:t>
      </w:r>
      <w:r w:rsidR="00C54D56" w:rsidRPr="00E524B8">
        <w:rPr>
          <w:lang w:val="en-GB"/>
        </w:rPr>
        <w:t>e</w:t>
      </w:r>
      <w:proofErr w:type="gramEnd"/>
      <w:r w:rsidR="00C54D56" w:rsidRPr="00E524B8">
        <w:rPr>
          <w:lang w:val="en-GB"/>
        </w:rPr>
        <w:t xml:space="preserve"> author</w:t>
      </w:r>
      <w:r w:rsidR="00530F38" w:rsidRPr="00E524B8">
        <w:rPr>
          <w:lang w:val="en-GB"/>
        </w:rPr>
        <w:t>s</w:t>
      </w:r>
      <w:r w:rsidR="00C54D56" w:rsidRPr="00E524B8">
        <w:rPr>
          <w:lang w:val="en-GB"/>
        </w:rPr>
        <w:t xml:space="preserve"> of this</w:t>
      </w:r>
      <w:r w:rsidR="00530F38" w:rsidRPr="00E524B8">
        <w:rPr>
          <w:lang w:val="en-GB"/>
        </w:rPr>
        <w:t xml:space="preserve"> hypothes</w:t>
      </w:r>
      <w:r w:rsidR="007E0A1F" w:rsidRPr="00E524B8">
        <w:rPr>
          <w:lang w:val="en-GB"/>
        </w:rPr>
        <w:t>i</w:t>
      </w:r>
      <w:r w:rsidR="00530F38" w:rsidRPr="00E524B8">
        <w:rPr>
          <w:lang w:val="en-GB"/>
        </w:rPr>
        <w:t>s believe that each column</w:t>
      </w:r>
      <w:r w:rsidR="007E0A1F" w:rsidRPr="00E524B8">
        <w:rPr>
          <w:lang w:val="en-GB"/>
        </w:rPr>
        <w:t xml:space="preserve"> vector of this matrix represents in some way a subject or meaning of the document</w:t>
      </w:r>
      <w:r w:rsidR="00210981" w:rsidRPr="00E524B8">
        <w:rPr>
          <w:lang w:val="en-GB"/>
        </w:rPr>
        <w:t xml:space="preserve">. </w:t>
      </w:r>
    </w:p>
    <w:p w:rsidR="00EE14C6" w:rsidRPr="00E524B8" w:rsidRDefault="00E524B8" w:rsidP="00E524B8">
      <w:pPr>
        <w:rPr>
          <w:b/>
          <w:lang w:val="en-GB"/>
        </w:rPr>
      </w:pPr>
      <w:r>
        <w:rPr>
          <w:b/>
          <w:lang w:val="en-GB"/>
        </w:rPr>
        <w:tab/>
      </w:r>
      <w:r w:rsidR="00423F53" w:rsidRPr="00E524B8">
        <w:rPr>
          <w:lang w:val="en-GB"/>
        </w:rPr>
        <w:t>W</w:t>
      </w:r>
      <w:r w:rsidR="00CE23B8" w:rsidRPr="00E524B8">
        <w:rPr>
          <w:lang w:val="en-GB"/>
        </w:rPr>
        <w:t xml:space="preserve">hen the subject is similar contexts, the </w:t>
      </w:r>
      <w:r w:rsidRPr="00E524B8">
        <w:rPr>
          <w:b/>
          <w:lang w:val="en-GB"/>
        </w:rPr>
        <w:t>Distributional Hypothesis</w:t>
      </w:r>
      <w:r w:rsidRPr="00E524B8">
        <w:rPr>
          <w:lang w:val="en-GB"/>
        </w:rPr>
        <w:t xml:space="preserve"> </w:t>
      </w:r>
      <w:r w:rsidR="00601C0C" w:rsidRPr="00E524B8">
        <w:rPr>
          <w:lang w:val="en-GB"/>
        </w:rPr>
        <w:t xml:space="preserve">is defined as </w:t>
      </w:r>
      <w:r w:rsidR="00CE23B8" w:rsidRPr="00E524B8">
        <w:rPr>
          <w:lang w:val="en-GB"/>
        </w:rPr>
        <w:t>the words in those contexts are also similar in their meanings</w:t>
      </w:r>
      <w:r w:rsidR="0045375D" w:rsidRPr="00E524B8">
        <w:rPr>
          <w:lang w:val="en-GB"/>
        </w:rPr>
        <w:t>.</w:t>
      </w:r>
      <w:r w:rsidR="006B58BD" w:rsidRPr="00E524B8">
        <w:rPr>
          <w:lang w:val="en-GB"/>
        </w:rPr>
        <w:fldChar w:fldCharType="begin"/>
      </w:r>
      <w:r w:rsidR="00EB1A22" w:rsidRPr="00E524B8">
        <w:rPr>
          <w:lang w:val="en-GB"/>
        </w:rPr>
        <w:instrText xml:space="preserve"> ADDIN ZOTERO_ITEM CSL_CITATION {"citationID":"ifuj8ieb8","properties":{"formattedCitation":"(Harris, 1954)","plainCitation":"(Harris, 1954)"},"citationItems":[{"id":43,"uris":["http://zotero.org/users/local/bkYEK4Eu/items/642ZR7CP"],"uri":["http://zotero.org/users/local/bkYEK4Eu/items/642ZR7CP"],"itemData":{"id":43,"type":"article-journal","title":"Distributional structure","container-title":"Word","page":"146-162","volume":"10","source":"APA PsycNET","abstract":"Harris maintains that it is possible to define a linguistic structure solely in terms of the \"distributions\" (= patterns of co-occurrences) of its elements. There is no parallel meaning-structure which can aid in describing formal structure. Meaning is partly a function of distribution.","author":[{"family":"Harris","given":"Zellig S."}],"issued":{"date-parts":[["1954"]]}}}],"schema":"https://github.com/citation-style-language/schema/raw/master/csl-citation.json"} </w:instrText>
      </w:r>
      <w:r w:rsidR="006B58BD" w:rsidRPr="00E524B8">
        <w:rPr>
          <w:lang w:val="en-GB"/>
        </w:rPr>
        <w:fldChar w:fldCharType="separate"/>
      </w:r>
      <w:r w:rsidR="00EB1A22" w:rsidRPr="00E524B8">
        <w:rPr>
          <w:rFonts w:cs="Times New Roman"/>
          <w:lang w:val="en-GB"/>
        </w:rPr>
        <w:t>(Harris, 1954)</w:t>
      </w:r>
      <w:r w:rsidR="006B58BD" w:rsidRPr="00E524B8">
        <w:rPr>
          <w:lang w:val="en-GB"/>
        </w:rPr>
        <w:fldChar w:fldCharType="end"/>
      </w:r>
      <w:r w:rsidR="0045375D" w:rsidRPr="00E524B8">
        <w:rPr>
          <w:lang w:val="en-GB"/>
        </w:rPr>
        <w:t xml:space="preserve"> </w:t>
      </w:r>
      <w:r w:rsidR="007E0A1F" w:rsidRPr="00E524B8">
        <w:rPr>
          <w:lang w:val="en-GB"/>
        </w:rPr>
        <w:t xml:space="preserve">The data is organized in a Word-Concept Matrix. </w:t>
      </w:r>
      <w:r w:rsidR="00CE23B8" w:rsidRPr="00E524B8">
        <w:rPr>
          <w:lang w:val="en-GB"/>
        </w:rPr>
        <w:t xml:space="preserve">When one wants to measure the word similarity, this hypothesis is the reason </w:t>
      </w:r>
      <w:r w:rsidR="0045375D" w:rsidRPr="00E524B8">
        <w:rPr>
          <w:lang w:val="en-GB"/>
        </w:rPr>
        <w:t>for</w:t>
      </w:r>
      <w:r w:rsidR="00CE23B8" w:rsidRPr="00E524B8">
        <w:rPr>
          <w:lang w:val="en-GB"/>
        </w:rPr>
        <w:t xml:space="preserve"> the application of the VSM</w:t>
      </w:r>
      <w:r>
        <w:rPr>
          <w:lang w:val="en-GB"/>
        </w:rPr>
        <w:t>.</w:t>
      </w:r>
    </w:p>
    <w:p w:rsidR="00EE14C6" w:rsidRPr="00E524B8" w:rsidRDefault="00E524B8" w:rsidP="00E524B8">
      <w:pPr>
        <w:rPr>
          <w:b/>
          <w:lang w:val="en-GB"/>
        </w:rPr>
      </w:pPr>
      <w:r>
        <w:rPr>
          <w:b/>
          <w:lang w:val="en-GB"/>
        </w:rPr>
        <w:tab/>
      </w:r>
      <w:r w:rsidR="004A6C02" w:rsidRPr="00E524B8">
        <w:rPr>
          <w:b/>
          <w:lang w:val="en-GB"/>
        </w:rPr>
        <w:t>Extended</w:t>
      </w:r>
      <w:r w:rsidR="00EE14C6" w:rsidRPr="00E524B8">
        <w:rPr>
          <w:b/>
          <w:lang w:val="en-GB"/>
        </w:rPr>
        <w:t xml:space="preserve"> distributional hypothesis</w:t>
      </w:r>
      <w:r>
        <w:rPr>
          <w:b/>
          <w:lang w:val="en-GB"/>
        </w:rPr>
        <w:t xml:space="preserve"> </w:t>
      </w:r>
      <w:r w:rsidR="00D92126" w:rsidRPr="00E524B8">
        <w:rPr>
          <w:lang w:val="en-GB"/>
        </w:rPr>
        <w:t xml:space="preserve">was proposed by </w:t>
      </w:r>
      <w:r w:rsidR="006B58BD" w:rsidRPr="00E524B8">
        <w:rPr>
          <w:lang w:val="en-GB"/>
        </w:rPr>
        <w:fldChar w:fldCharType="begin"/>
      </w:r>
      <w:r w:rsidR="00F114FE" w:rsidRPr="00E524B8">
        <w:rPr>
          <w:lang w:val="en-GB"/>
        </w:rPr>
        <w:instrText xml:space="preserve"> ADDIN ZOTERO_ITEM CSL_CITATION {"citationID":"TjipqRTI","properties":{"formattedCitation":"(Lin and Pantel, 2001)","plainCitation":"(Lin and Pantel, 2001)"},"citationItems":[{"id":47,"uris":["http://zotero.org/users/local/bkYEK4Eu/items/R2534B9B"],"uri":["http://zotero.org/users/local/bkYEK4Eu/items/R2534B9B"],"itemData":{"id":47,"type":"paper-conference","title":"DIRT@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schema":"https://github.com/citation-style-language/schema/raw/master/csl-citation.json"} </w:instrText>
      </w:r>
      <w:r w:rsidR="006B58BD" w:rsidRPr="00E524B8">
        <w:rPr>
          <w:lang w:val="en-GB"/>
        </w:rPr>
        <w:fldChar w:fldCharType="separate"/>
      </w:r>
      <w:r w:rsidR="00C651E0" w:rsidRPr="00E524B8">
        <w:rPr>
          <w:rFonts w:cs="Times New Roman"/>
          <w:lang w:val="en-GB"/>
        </w:rPr>
        <w:t>Lin and Pantel</w:t>
      </w:r>
      <w:r w:rsidR="00EB1A22" w:rsidRPr="00E524B8">
        <w:rPr>
          <w:rFonts w:cs="Times New Roman"/>
          <w:lang w:val="en-GB"/>
        </w:rPr>
        <w:t xml:space="preserve"> (</w:t>
      </w:r>
      <w:r w:rsidR="00C651E0" w:rsidRPr="00E524B8">
        <w:rPr>
          <w:rFonts w:cs="Times New Roman"/>
          <w:lang w:val="en-GB"/>
        </w:rPr>
        <w:t>2001)</w:t>
      </w:r>
      <w:r w:rsidR="006B58BD" w:rsidRPr="00E524B8">
        <w:rPr>
          <w:lang w:val="en-GB"/>
        </w:rPr>
        <w:fldChar w:fldCharType="end"/>
      </w:r>
      <w:r w:rsidR="00D92126" w:rsidRPr="00E524B8">
        <w:rPr>
          <w:lang w:val="en-GB"/>
        </w:rPr>
        <w:t xml:space="preserve">, </w:t>
      </w:r>
      <w:r w:rsidR="00601C0C" w:rsidRPr="00E524B8">
        <w:rPr>
          <w:lang w:val="en-GB"/>
        </w:rPr>
        <w:t xml:space="preserve">and is described as </w:t>
      </w:r>
      <w:r w:rsidR="00D92126" w:rsidRPr="00E524B8">
        <w:rPr>
          <w:lang w:val="en-GB"/>
        </w:rPr>
        <w:t>the co-</w:t>
      </w:r>
      <w:r w:rsidR="00601C0C" w:rsidRPr="00E524B8">
        <w:rPr>
          <w:lang w:val="en-GB"/>
        </w:rPr>
        <w:t>occurrence</w:t>
      </w:r>
      <w:r w:rsidR="00D92126" w:rsidRPr="00E524B8">
        <w:rPr>
          <w:lang w:val="en-GB"/>
        </w:rPr>
        <w:t xml:space="preserve"> of patterns in similar pairs will lead to similar meanings. The co-</w:t>
      </w:r>
      <w:r w:rsidR="00601C0C" w:rsidRPr="00E524B8">
        <w:rPr>
          <w:lang w:val="en-GB"/>
        </w:rPr>
        <w:t>occurrence</w:t>
      </w:r>
      <w:r w:rsidR="00D92126" w:rsidRPr="00E524B8">
        <w:rPr>
          <w:lang w:val="en-GB"/>
        </w:rPr>
        <w:t xml:space="preserve"> of X</w:t>
      </w:r>
      <w:proofErr w:type="gramStart"/>
      <w:r w:rsidR="00D92126" w:rsidRPr="00E524B8">
        <w:rPr>
          <w:lang w:val="en-GB"/>
        </w:rPr>
        <w:t>:Y</w:t>
      </w:r>
      <w:proofErr w:type="gramEnd"/>
      <w:r w:rsidR="00D92126" w:rsidRPr="00E524B8">
        <w:rPr>
          <w:lang w:val="en-GB"/>
        </w:rPr>
        <w:t xml:space="preserve"> similar pairs is a tendency of patterns like “X solves Y” or “Y is solved by X”. When this happens one can be lead to think that these </w:t>
      </w:r>
      <w:proofErr w:type="gramStart"/>
      <w:r w:rsidR="00D92126" w:rsidRPr="00E524B8">
        <w:rPr>
          <w:lang w:val="en-GB"/>
        </w:rPr>
        <w:t>kind</w:t>
      </w:r>
      <w:proofErr w:type="gramEnd"/>
      <w:r w:rsidR="00D92126" w:rsidRPr="00E524B8">
        <w:rPr>
          <w:lang w:val="en-GB"/>
        </w:rPr>
        <w:t xml:space="preserve"> of patterns present similar meanings</w:t>
      </w:r>
      <w:r w:rsidR="00885F4C" w:rsidRPr="00E524B8">
        <w:rPr>
          <w:lang w:val="en-GB"/>
        </w:rPr>
        <w:t>.</w:t>
      </w:r>
      <w:r w:rsidR="00D92126" w:rsidRPr="00E524B8">
        <w:rPr>
          <w:lang w:val="en-GB"/>
        </w:rPr>
        <w:t xml:space="preserve"> </w:t>
      </w:r>
      <w:r w:rsidR="007E0A1F" w:rsidRPr="00E524B8">
        <w:rPr>
          <w:lang w:val="en-GB"/>
        </w:rPr>
        <w:t>The representation of this pairs results in a pair-pattern matrix</w:t>
      </w:r>
      <w:r>
        <w:rPr>
          <w:lang w:val="en-GB"/>
        </w:rPr>
        <w:t>.</w:t>
      </w:r>
    </w:p>
    <w:p w:rsidR="00EE14C6" w:rsidRPr="00E524B8" w:rsidRDefault="00E524B8" w:rsidP="00E524B8">
      <w:pPr>
        <w:rPr>
          <w:b/>
          <w:lang w:val="en-GB"/>
        </w:rPr>
      </w:pPr>
      <w:r>
        <w:rPr>
          <w:b/>
          <w:lang w:val="en-GB"/>
        </w:rPr>
        <w:tab/>
      </w:r>
      <w:r w:rsidR="00D92126" w:rsidRPr="00E524B8">
        <w:rPr>
          <w:lang w:val="en-GB"/>
        </w:rPr>
        <w:t>The last hypothesis</w:t>
      </w:r>
      <w:r>
        <w:rPr>
          <w:lang w:val="en-GB"/>
        </w:rPr>
        <w:t>,</w:t>
      </w:r>
      <w:r w:rsidR="00D92126" w:rsidRPr="00E524B8">
        <w:rPr>
          <w:lang w:val="en-GB"/>
        </w:rPr>
        <w:t xml:space="preserve"> </w:t>
      </w:r>
      <w:r w:rsidRPr="00E524B8">
        <w:rPr>
          <w:b/>
          <w:lang w:val="en-GB"/>
        </w:rPr>
        <w:t>Latent relation hypothesis,</w:t>
      </w:r>
      <w:r w:rsidRPr="00E524B8">
        <w:rPr>
          <w:lang w:val="en-GB"/>
        </w:rPr>
        <w:t xml:space="preserve"> </w:t>
      </w:r>
      <w:r w:rsidR="00D92126" w:rsidRPr="00E524B8">
        <w:rPr>
          <w:lang w:val="en-GB"/>
        </w:rPr>
        <w:t xml:space="preserve">is </w:t>
      </w:r>
      <w:r w:rsidR="00E3330C" w:rsidRPr="00E524B8">
        <w:rPr>
          <w:lang w:val="en-GB"/>
        </w:rPr>
        <w:t xml:space="preserve">the inverse of the extended distributional hypothesis described </w:t>
      </w:r>
      <w:r w:rsidR="00885F4C" w:rsidRPr="00E524B8">
        <w:rPr>
          <w:lang w:val="en-GB"/>
        </w:rPr>
        <w:t>above</w:t>
      </w:r>
      <w:r w:rsidR="00E33DD5" w:rsidRPr="00E524B8">
        <w:rPr>
          <w:lang w:val="en-GB"/>
        </w:rPr>
        <w:t xml:space="preserve">. It covers the pairs of words, when these co-occur in similar patterns. In this case one can say </w:t>
      </w:r>
      <w:r w:rsidR="00E3330C" w:rsidRPr="00E524B8">
        <w:rPr>
          <w:lang w:val="en-GB"/>
        </w:rPr>
        <w:t>they</w:t>
      </w:r>
      <w:r w:rsidR="00E33DD5" w:rsidRPr="00E524B8">
        <w:rPr>
          <w:lang w:val="en-GB"/>
        </w:rPr>
        <w:t xml:space="preserve"> have similar meaning.</w:t>
      </w:r>
      <w:r w:rsidR="006B58BD" w:rsidRPr="00E524B8">
        <w:rPr>
          <w:rFonts w:cs="Times New Roman"/>
          <w:lang w:val="en-GB"/>
        </w:rPr>
        <w:fldChar w:fldCharType="begin"/>
      </w:r>
      <w:r w:rsidR="00F114FE" w:rsidRPr="00E524B8">
        <w:rPr>
          <w:rFonts w:cs="Times New Roman"/>
          <w:lang w:val="en-GB"/>
        </w:rPr>
        <w:instrText xml:space="preserve"> ADDIN ZOTERO_ITEM CSL_CITATION {"citationID":"1b57dnnkf3","properties":{"formattedCitation":"(Turney, 2006)","plainCitation":"(Turney, 2006)"},"citationItems":[{"id":35,"uris":["http://zotero.org/users/local/bkYEK4Eu/items/NMTJ7ZJN"],"uri":["http://zotero.org/users/local/bkYEK4Eu/items/NMTJ7ZJN"],"itemData":{"id":35,"type":"article-journal","title":"Similarity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6B58BD" w:rsidRPr="00E524B8">
        <w:rPr>
          <w:rFonts w:cs="Times New Roman"/>
          <w:lang w:val="en-GB"/>
        </w:rPr>
        <w:fldChar w:fldCharType="separate"/>
      </w:r>
      <w:r w:rsidR="00C651E0" w:rsidRPr="00E524B8">
        <w:rPr>
          <w:rFonts w:cs="Times New Roman"/>
        </w:rPr>
        <w:t>(Turney, 2006)</w:t>
      </w:r>
      <w:r w:rsidR="006B58BD" w:rsidRPr="00E524B8">
        <w:rPr>
          <w:rFonts w:cs="Times New Roman"/>
          <w:lang w:val="en-GB"/>
        </w:rPr>
        <w:fldChar w:fldCharType="end"/>
      </w:r>
    </w:p>
    <w:p w:rsidR="00530F38" w:rsidRPr="0024194D" w:rsidRDefault="002D323D" w:rsidP="00530F38">
      <w:pPr>
        <w:pStyle w:val="Heading3"/>
        <w:rPr>
          <w:lang w:val="en-GB"/>
        </w:rPr>
      </w:pPr>
      <w:bookmarkStart w:id="225" w:name="_Toc397995084"/>
      <w:r w:rsidRPr="0024194D">
        <w:rPr>
          <w:lang w:val="en-GB"/>
        </w:rPr>
        <w:t>Term W</w:t>
      </w:r>
      <w:r w:rsidR="00530F38" w:rsidRPr="0024194D">
        <w:rPr>
          <w:lang w:val="en-GB"/>
        </w:rPr>
        <w:t>eighting</w:t>
      </w:r>
      <w:r w:rsidRPr="0024194D">
        <w:rPr>
          <w:lang w:val="en-GB"/>
        </w:rPr>
        <w:t xml:space="preserve"> – The TF-IDF</w:t>
      </w:r>
      <w:bookmarkEnd w:id="225"/>
    </w:p>
    <w:p w:rsidR="00530F38" w:rsidRDefault="00530F38" w:rsidP="00885F4C">
      <w:pPr>
        <w:spacing w:after="240"/>
        <w:rPr>
          <w:lang w:val="en-GB"/>
        </w:rPr>
      </w:pPr>
      <w:r w:rsidRPr="0024194D">
        <w:rPr>
          <w:lang w:val="en-GB"/>
        </w:rPr>
        <w:t xml:space="preserve">When dealing with large raw data, these can be represented by </w:t>
      </w:r>
      <w:r w:rsidR="006F4B6D" w:rsidRPr="0024194D">
        <w:rPr>
          <w:lang w:val="en-GB"/>
        </w:rPr>
        <w:t xml:space="preserve">vectors in </w:t>
      </w:r>
      <w:r w:rsidRPr="0024194D">
        <w:rPr>
          <w:lang w:val="en-GB"/>
        </w:rPr>
        <w:t xml:space="preserve">a matrix, the Term-Document Matrix. This matrix is prepared in such way that the terms are arranged in row vectors and the documents are arranged in the column vectors. Each entry in the matrix corresponds to a weight of each term in a document. This process orders the terms in a document by their relevance in each document and in corpus by a </w:t>
      </w:r>
      <w:proofErr w:type="spellStart"/>
      <w:r w:rsidRPr="0024194D">
        <w:rPr>
          <w:lang w:val="en-GB"/>
        </w:rPr>
        <w:t>tf-idf</w:t>
      </w:r>
      <w:proofErr w:type="spellEnd"/>
      <w:r w:rsidRPr="0024194D">
        <w:rPr>
          <w:lang w:val="en-GB"/>
        </w:rPr>
        <w:t xml:space="preserve"> (term frequency – inverse document frequency) weighting normalized scheme. This scheme is presented by the following</w:t>
      </w:r>
      <w:r w:rsidR="004B45A5">
        <w:rPr>
          <w:lang w:val="en-GB"/>
        </w:rPr>
        <w:t xml:space="preserve"> equation </w:t>
      </w:r>
      <w:r w:rsidR="006B58BD">
        <w:rPr>
          <w:lang w:val="en-GB"/>
        </w:rPr>
        <w:fldChar w:fldCharType="begin"/>
      </w:r>
      <w:r w:rsidR="004B45A5">
        <w:rPr>
          <w:lang w:val="en-GB"/>
        </w:rPr>
        <w:instrText xml:space="preserve"> REF _Ref396056684 \h </w:instrText>
      </w:r>
      <w:r w:rsidR="006B58BD">
        <w:rPr>
          <w:lang w:val="en-GB"/>
        </w:rPr>
      </w:r>
      <w:r w:rsidR="006B58BD">
        <w:rPr>
          <w:lang w:val="en-GB"/>
        </w:rPr>
        <w:fldChar w:fldCharType="separate"/>
      </w:r>
      <w:r w:rsidR="005E223A" w:rsidRPr="00056630">
        <w:rPr>
          <w:lang w:val="en-GB"/>
        </w:rPr>
        <w:t>(</w:t>
      </w:r>
      <w:r w:rsidR="005E223A">
        <w:rPr>
          <w:noProof/>
          <w:lang w:val="en-GB"/>
        </w:rPr>
        <w:t>14</w:t>
      </w:r>
      <w:r w:rsidR="005E223A" w:rsidRPr="00056630">
        <w:rPr>
          <w:lang w:val="en-GB"/>
        </w:rPr>
        <w:t>)</w:t>
      </w:r>
      <w:r w:rsidR="006B58BD">
        <w:rPr>
          <w:lang w:val="en-GB"/>
        </w:rPr>
        <w:fldChar w:fldCharType="end"/>
      </w:r>
      <w:r w:rsidRPr="0024194D">
        <w:rPr>
          <w:lang w:val="en-GB"/>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92070A" w:rsidTr="00F87216">
        <w:trPr>
          <w:jc w:val="center"/>
        </w:trPr>
        <w:tc>
          <w:tcPr>
            <w:tcW w:w="817" w:type="dxa"/>
          </w:tcPr>
          <w:p w:rsidR="0092070A" w:rsidRDefault="0092070A" w:rsidP="00084EDC">
            <w:pPr>
              <w:spacing w:line="360" w:lineRule="auto"/>
              <w:jc w:val="center"/>
              <w:rPr>
                <w:lang w:val="en-GB"/>
              </w:rPr>
            </w:pPr>
          </w:p>
        </w:tc>
        <w:tc>
          <w:tcPr>
            <w:tcW w:w="6946" w:type="dxa"/>
          </w:tcPr>
          <w:p w:rsidR="0092070A" w:rsidRDefault="00192BAD" w:rsidP="00084EDC">
            <w:pPr>
              <w:spacing w:line="360" w:lineRule="auto"/>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sSub>
                  <m:sSubPr>
                    <m:ctrlPr>
                      <w:rPr>
                        <w:rFonts w:ascii="Cambria Math" w:hAnsi="Cambria Math"/>
                        <w:i/>
                        <w:lang w:val="en-GB"/>
                      </w:rPr>
                    </m:ctrlPr>
                  </m:sSubPr>
                  <m:e>
                    <m:r>
                      <w:rPr>
                        <w:rFonts w:ascii="Cambria Math" w:hAnsi="Cambria Math"/>
                        <w:lang w:val="en-GB"/>
                      </w:rPr>
                      <m:t>idf</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func>
                  <m:funcPr>
                    <m:ctrlPr>
                      <w:rPr>
                        <w:rFonts w:ascii="Cambria Math" w:hAnsi="Cambria Math"/>
                        <w:i/>
                        <w:lang w:val="en-GB"/>
                      </w:rPr>
                    </m:ctrlPr>
                  </m:funcPr>
                  <m:fName>
                    <m:sSub>
                      <m:sSubPr>
                        <m:ctrlPr>
                          <w:rPr>
                            <w:rFonts w:ascii="Cambria Math" w:hAnsi="Cambria Math"/>
                            <w:i/>
                            <w:lang w:val="en-GB"/>
                          </w:rPr>
                        </m:ctrlPr>
                      </m:sSubPr>
                      <m:e>
                        <m:r>
                          <m:rPr>
                            <m:sty m:val="p"/>
                          </m:rPr>
                          <w:rPr>
                            <w:rFonts w:ascii="Cambria Math" w:hAnsi="Cambria Math"/>
                            <w:lang w:val="en-GB"/>
                          </w:rPr>
                          <m:t>log</m:t>
                        </m:r>
                      </m:e>
                      <m:sub>
                        <m:r>
                          <w:rPr>
                            <w:rFonts w:ascii="Cambria Math" w:hAnsi="Cambria Math"/>
                            <w:lang w:val="en-GB"/>
                          </w:rPr>
                          <m:t>2</m:t>
                        </m:r>
                      </m:sub>
                    </m:sSub>
                  </m:fName>
                  <m:e>
                    <m:d>
                      <m:dPr>
                        <m:ctrlPr>
                          <w:rPr>
                            <w:rFonts w:ascii="Cambria Math" w:hAnsi="Cambria Math"/>
                            <w:i/>
                            <w:lang w:val="en-GB"/>
                          </w:rPr>
                        </m:ctrlPr>
                      </m:dPr>
                      <m:e>
                        <m:f>
                          <m:fPr>
                            <m:type m:val="lin"/>
                            <m:ctrlPr>
                              <w:rPr>
                                <w:rFonts w:ascii="Cambria Math" w:hAnsi="Cambria Math"/>
                                <w:i/>
                                <w:lang w:val="en-GB"/>
                              </w:rPr>
                            </m:ctrlPr>
                          </m:fPr>
                          <m:num>
                            <m:r>
                              <w:rPr>
                                <w:rFonts w:ascii="Cambria Math" w:hAnsi="Cambria Math"/>
                                <w:lang w:val="en-GB"/>
                              </w:rPr>
                              <m:t>N</m:t>
                            </m:r>
                          </m:num>
                          <m:den>
                            <m:sSub>
                              <m:sSubPr>
                                <m:ctrlPr>
                                  <w:rPr>
                                    <w:rFonts w:ascii="Cambria Math" w:hAnsi="Cambria Math"/>
                                    <w:i/>
                                    <w:lang w:val="en-GB"/>
                                  </w:rPr>
                                </m:ctrlPr>
                              </m:sSubPr>
                              <m:e>
                                <m:r>
                                  <w:rPr>
                                    <w:rFonts w:ascii="Cambria Math" w:hAnsi="Cambria Math"/>
                                    <w:lang w:val="en-GB"/>
                                  </w:rPr>
                                  <m:t>df</m:t>
                                </m:r>
                              </m:e>
                              <m:sub>
                                <m:r>
                                  <w:rPr>
                                    <w:rFonts w:ascii="Cambria Math" w:hAnsi="Cambria Math"/>
                                    <w:lang w:val="en-GB"/>
                                  </w:rPr>
                                  <m:t>i</m:t>
                                </m:r>
                              </m:sub>
                            </m:sSub>
                          </m:den>
                        </m:f>
                      </m:e>
                    </m:d>
                  </m:e>
                </m:func>
              </m:oMath>
            </m:oMathPara>
          </w:p>
        </w:tc>
        <w:tc>
          <w:tcPr>
            <w:tcW w:w="881" w:type="dxa"/>
            <w:vAlign w:val="center"/>
          </w:tcPr>
          <w:p w:rsidR="0092070A" w:rsidRPr="00056630" w:rsidRDefault="0092070A" w:rsidP="00084EDC">
            <w:pPr>
              <w:keepNext/>
              <w:spacing w:line="360" w:lineRule="auto"/>
              <w:jc w:val="right"/>
              <w:rPr>
                <w:lang w:val="en-GB"/>
              </w:rPr>
            </w:pPr>
            <w:bookmarkStart w:id="226" w:name="_Ref396056684"/>
            <w:r w:rsidRPr="00056630">
              <w:rPr>
                <w:lang w:val="en-GB"/>
              </w:rPr>
              <w:t>(</w:t>
            </w:r>
            <w:r w:rsidR="006B58BD" w:rsidRPr="00056630">
              <w:rPr>
                <w:lang w:val="en-GB"/>
              </w:rPr>
              <w:fldChar w:fldCharType="begin"/>
            </w:r>
            <w:r w:rsidRPr="00056630">
              <w:rPr>
                <w:lang w:val="en-GB"/>
              </w:rPr>
              <w:instrText xml:space="preserve"> SEQ Equation \* ARABIC </w:instrText>
            </w:r>
            <w:r w:rsidR="006B58BD" w:rsidRPr="00056630">
              <w:rPr>
                <w:lang w:val="en-GB"/>
              </w:rPr>
              <w:fldChar w:fldCharType="separate"/>
            </w:r>
            <w:r w:rsidR="00C46E09">
              <w:rPr>
                <w:noProof/>
                <w:lang w:val="en-GB"/>
              </w:rPr>
              <w:t>14</w:t>
            </w:r>
            <w:r w:rsidR="006B58BD" w:rsidRPr="00056630">
              <w:rPr>
                <w:lang w:val="en-GB"/>
              </w:rPr>
              <w:fldChar w:fldCharType="end"/>
            </w:r>
            <w:r w:rsidRPr="00056630">
              <w:rPr>
                <w:lang w:val="en-GB"/>
              </w:rPr>
              <w:t>)</w:t>
            </w:r>
            <w:bookmarkEnd w:id="226"/>
          </w:p>
        </w:tc>
      </w:tr>
    </w:tbl>
    <w:p w:rsidR="00530F38" w:rsidRDefault="004B45A5" w:rsidP="00885F4C">
      <w:pPr>
        <w:spacing w:before="240" w:after="240"/>
        <w:ind w:firstLine="708"/>
        <w:rPr>
          <w:lang w:val="en-GB"/>
        </w:rPr>
      </w:pPr>
      <w:r>
        <w:rPr>
          <w:rFonts w:eastAsiaTheme="minorEastAsia"/>
          <w:lang w:val="en-GB"/>
        </w:rP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tf</m:t>
            </m:r>
          </m:e>
          <m:sub>
            <m:r>
              <w:rPr>
                <w:rFonts w:ascii="Cambria Math" w:eastAsiaTheme="minorEastAsia" w:hAnsi="Cambria Math"/>
                <w:lang w:val="en-GB"/>
              </w:rPr>
              <m:t>ij</m:t>
            </m:r>
          </m:sub>
        </m:sSub>
      </m:oMath>
      <w:r w:rsidR="00530F38" w:rsidRPr="0024194D">
        <w:rPr>
          <w:rFonts w:eastAsiaTheme="minorEastAsia"/>
          <w:lang w:val="en-GB"/>
        </w:rPr>
        <w:t xml:space="preserve"> represents the term frequency of term </w:t>
      </w:r>
      <w:proofErr w:type="spellStart"/>
      <w:r w:rsidR="00530F38" w:rsidRPr="00885F4C">
        <w:rPr>
          <w:rFonts w:eastAsiaTheme="minorEastAsia"/>
          <w:i/>
          <w:lang w:val="en-GB"/>
        </w:rPr>
        <w:t>i</w:t>
      </w:r>
      <w:proofErr w:type="spellEnd"/>
      <w:r w:rsidR="00530F38" w:rsidRPr="0024194D">
        <w:rPr>
          <w:rFonts w:eastAsiaTheme="minorEastAsia"/>
          <w:lang w:val="en-GB"/>
        </w:rPr>
        <w:t xml:space="preserve"> in document </w:t>
      </w:r>
      <w:r w:rsidR="00530F38" w:rsidRPr="00885F4C">
        <w:rPr>
          <w:rFonts w:eastAsiaTheme="minorEastAsia"/>
          <w:i/>
          <w:lang w:val="en-GB"/>
        </w:rPr>
        <w:t>j</w:t>
      </w:r>
      <w:r>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df</m:t>
            </m:r>
          </m:e>
          <m:sub>
            <m:r>
              <w:rPr>
                <w:rFonts w:ascii="Cambria Math" w:eastAsiaTheme="minorEastAsia" w:hAnsi="Cambria Math"/>
                <w:lang w:val="en-GB"/>
              </w:rPr>
              <m:t>i</m:t>
            </m:r>
          </m:sub>
        </m:sSub>
      </m:oMath>
      <w:r w:rsidR="00530F38" w:rsidRPr="0024194D">
        <w:rPr>
          <w:rFonts w:eastAsiaTheme="minorEastAsia"/>
          <w:lang w:val="en-GB"/>
        </w:rPr>
        <w:t xml:space="preserve"> represents the number of documents that contains term </w:t>
      </w:r>
      <w:proofErr w:type="spellStart"/>
      <w:r w:rsidR="00530F38" w:rsidRPr="00885F4C">
        <w:rPr>
          <w:rFonts w:eastAsiaTheme="minorEastAsia"/>
          <w:i/>
          <w:lang w:val="en-GB"/>
        </w:rPr>
        <w:t>i</w:t>
      </w:r>
      <w:proofErr w:type="spellEnd"/>
      <w:r w:rsidR="00530F38" w:rsidRPr="0024194D">
        <w:rPr>
          <w:rFonts w:eastAsiaTheme="minorEastAsia"/>
          <w:lang w:val="en-GB"/>
        </w:rPr>
        <w:t>.</w:t>
      </w:r>
      <w:r>
        <w:rPr>
          <w:rFonts w:eastAsiaTheme="minorEastAsia"/>
          <w:lang w:val="en-GB"/>
        </w:rPr>
        <w:t xml:space="preserve"> </w:t>
      </w:r>
      <w:r w:rsidR="00530F38" w:rsidRPr="0024194D">
        <w:rPr>
          <w:lang w:val="en-GB"/>
        </w:rPr>
        <w:t xml:space="preserve">The result is the </w:t>
      </w:r>
      <w:r>
        <w:rPr>
          <w:lang w:val="en-GB"/>
        </w:rPr>
        <w:t xml:space="preserve">following </w:t>
      </w:r>
      <w:r w:rsidR="00530F38" w:rsidRPr="0024194D">
        <w:rPr>
          <w:lang w:val="en-GB"/>
        </w:rPr>
        <w:t>matrix</w:t>
      </w:r>
      <w:r>
        <w:rPr>
          <w:lang w:val="en-GB"/>
        </w:rPr>
        <w:t xml:space="preserve"> </w:t>
      </w:r>
      <w:r w:rsidR="006B58BD">
        <w:rPr>
          <w:lang w:val="en-GB"/>
        </w:rPr>
        <w:fldChar w:fldCharType="begin"/>
      </w:r>
      <w:r>
        <w:rPr>
          <w:lang w:val="en-GB"/>
        </w:rPr>
        <w:instrText xml:space="preserve"> REF _Ref396056742 \h </w:instrText>
      </w:r>
      <w:r w:rsidR="006B58BD">
        <w:rPr>
          <w:lang w:val="en-GB"/>
        </w:rPr>
      </w:r>
      <w:r w:rsidR="006B58BD">
        <w:rPr>
          <w:lang w:val="en-GB"/>
        </w:rPr>
        <w:fldChar w:fldCharType="separate"/>
      </w:r>
      <w:r w:rsidR="005E223A" w:rsidRPr="00056630">
        <w:rPr>
          <w:lang w:val="en-GB"/>
        </w:rPr>
        <w:t>(</w:t>
      </w:r>
      <w:r w:rsidR="005E223A">
        <w:rPr>
          <w:noProof/>
          <w:lang w:val="en-GB"/>
        </w:rPr>
        <w:t>15</w:t>
      </w:r>
      <w:r w:rsidR="005E223A" w:rsidRPr="00056630">
        <w:rPr>
          <w:lang w:val="en-GB"/>
        </w:rPr>
        <w:t>)</w:t>
      </w:r>
      <w:r w:rsidR="006B58BD">
        <w:rPr>
          <w:lang w:val="en-GB"/>
        </w:rPr>
        <w:fldChar w:fldCharType="end"/>
      </w:r>
      <w:r w:rsidR="00530F38" w:rsidRPr="0024194D">
        <w:rPr>
          <w:lang w:val="en-GB"/>
        </w:rPr>
        <w:t xml:space="preserve"> with the weight or relevance of each term. </w:t>
      </w:r>
      <w:r w:rsidR="00885F4C">
        <w:rPr>
          <w:lang w:val="en-GB"/>
        </w:rPr>
        <w:t xml:space="preserve">Through </w:t>
      </w:r>
      <w:r w:rsidR="00885F4C" w:rsidRPr="0024194D">
        <w:rPr>
          <w:lang w:val="en-GB"/>
        </w:rPr>
        <w:t>this weighting process, the system may know the relevance of each term in the context and which one is more or less representative.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87216" w:rsidTr="00F87216">
        <w:trPr>
          <w:jc w:val="center"/>
        </w:trPr>
        <w:tc>
          <w:tcPr>
            <w:tcW w:w="817" w:type="dxa"/>
          </w:tcPr>
          <w:p w:rsidR="00F87216" w:rsidRDefault="00F87216" w:rsidP="00084EDC">
            <w:pPr>
              <w:spacing w:line="360" w:lineRule="auto"/>
              <w:jc w:val="center"/>
              <w:rPr>
                <w:lang w:val="en-GB"/>
              </w:rPr>
            </w:pPr>
          </w:p>
        </w:tc>
        <w:tc>
          <w:tcPr>
            <w:tcW w:w="6946" w:type="dxa"/>
          </w:tcPr>
          <w:p w:rsidR="00F87216" w:rsidRDefault="00F87216" w:rsidP="00084EDC">
            <w:pPr>
              <w:spacing w:line="360" w:lineRule="auto"/>
              <w:jc w:val="center"/>
              <w:rPr>
                <w:lang w:val="en-GB"/>
              </w:rPr>
            </w:pPr>
            <m:oMathPara>
              <m:oMath>
                <m:r>
                  <m:rPr>
                    <m:nor/>
                  </m:rPr>
                  <w:rPr>
                    <w:rFonts w:ascii="Cambria Math" w:eastAsiaTheme="minorEastAsia" w:hAnsi="Cambria Math"/>
                    <w:lang w:val="en-GB"/>
                  </w:rPr>
                  <m:t>T</m:t>
                </m:r>
                <m:r>
                  <w:rPr>
                    <w:rFonts w:ascii="Cambria Math" w:eastAsiaTheme="minorEastAsia"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11</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i1</m:t>
                              </m:r>
                            </m:sub>
                          </m:sSub>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1j</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e>
                      </m:mr>
                    </m:m>
                  </m:e>
                </m:d>
                <m:r>
                  <w:rPr>
                    <w:rFonts w:ascii="Cambria Math" w:hAnsi="Cambria Math"/>
                    <w:lang w:val="en-GB"/>
                  </w:rPr>
                  <m:t xml:space="preserve"> </m:t>
                </m:r>
              </m:oMath>
            </m:oMathPara>
          </w:p>
        </w:tc>
        <w:tc>
          <w:tcPr>
            <w:tcW w:w="881" w:type="dxa"/>
            <w:vAlign w:val="center"/>
          </w:tcPr>
          <w:p w:rsidR="00F87216" w:rsidRPr="00056630" w:rsidRDefault="00F87216" w:rsidP="00084EDC">
            <w:pPr>
              <w:keepNext/>
              <w:spacing w:line="360" w:lineRule="auto"/>
              <w:jc w:val="right"/>
              <w:rPr>
                <w:lang w:val="en-GB"/>
              </w:rPr>
            </w:pPr>
            <w:bookmarkStart w:id="227" w:name="_Ref396056742"/>
            <w:r w:rsidRPr="00056630">
              <w:rPr>
                <w:lang w:val="en-GB"/>
              </w:rPr>
              <w:t>(</w:t>
            </w:r>
            <w:r w:rsidR="006B58BD" w:rsidRPr="00056630">
              <w:rPr>
                <w:lang w:val="en-GB"/>
              </w:rPr>
              <w:fldChar w:fldCharType="begin"/>
            </w:r>
            <w:r w:rsidRPr="00056630">
              <w:rPr>
                <w:lang w:val="en-GB"/>
              </w:rPr>
              <w:instrText xml:space="preserve"> SEQ Equation \* ARABIC </w:instrText>
            </w:r>
            <w:r w:rsidR="006B58BD" w:rsidRPr="00056630">
              <w:rPr>
                <w:lang w:val="en-GB"/>
              </w:rPr>
              <w:fldChar w:fldCharType="separate"/>
            </w:r>
            <w:r w:rsidR="00C46E09">
              <w:rPr>
                <w:noProof/>
                <w:lang w:val="en-GB"/>
              </w:rPr>
              <w:t>15</w:t>
            </w:r>
            <w:r w:rsidR="006B58BD" w:rsidRPr="00056630">
              <w:rPr>
                <w:lang w:val="en-GB"/>
              </w:rPr>
              <w:fldChar w:fldCharType="end"/>
            </w:r>
            <w:r w:rsidRPr="00056630">
              <w:rPr>
                <w:lang w:val="en-GB"/>
              </w:rPr>
              <w:t>)</w:t>
            </w:r>
            <w:bookmarkEnd w:id="227"/>
          </w:p>
        </w:tc>
      </w:tr>
    </w:tbl>
    <w:p w:rsidR="00530F38" w:rsidRPr="0024194D" w:rsidRDefault="004B45A5" w:rsidP="00885F4C">
      <w:pPr>
        <w:spacing w:before="240"/>
        <w:rPr>
          <w:lang w:val="en-GB"/>
        </w:rPr>
      </w:pPr>
      <w:r>
        <w:rPr>
          <w:lang w:val="en-GB"/>
        </w:rPr>
        <w:tab/>
      </w:r>
      <w:r w:rsidR="00530F38" w:rsidRPr="0024194D">
        <w:rPr>
          <w:lang w:val="en-GB"/>
        </w:rPr>
        <w:t xml:space="preserve">This form of representation is called a bag or </w:t>
      </w:r>
      <w:proofErr w:type="spellStart"/>
      <w:r w:rsidR="00530F38" w:rsidRPr="0024194D">
        <w:rPr>
          <w:lang w:val="en-GB"/>
        </w:rPr>
        <w:t>multiset</w:t>
      </w:r>
      <w:proofErr w:type="spellEnd"/>
      <w:r w:rsidR="00530F38" w:rsidRPr="0024194D">
        <w:rPr>
          <w:lang w:val="en-GB"/>
        </w:rPr>
        <w:t xml:space="preserve">, and supports the bag of words hypothesis discussed earlier. This way, one can discover the tendency of the proximity of a document to a subject, by this frequency of words in the document. </w:t>
      </w:r>
      <w:r w:rsidR="006B58BD">
        <w:rPr>
          <w:lang w:val="en-GB"/>
        </w:rPr>
        <w:fldChar w:fldCharType="begin"/>
      </w:r>
      <w:r w:rsidR="00F114FE">
        <w:rPr>
          <w:lang w:val="en-GB"/>
        </w:rPr>
        <w:instrText xml:space="preserve"> ADDIN ZOTERO_ITEM CSL_CITATION {"citationID":"iuLAsTAl","properties":{"formattedCitation":"(Salton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6B58BD">
        <w:rPr>
          <w:lang w:val="en-GB"/>
        </w:rPr>
        <w:fldChar w:fldCharType="separate"/>
      </w:r>
      <w:proofErr w:type="gramStart"/>
      <w:r w:rsidR="00C651E0" w:rsidRPr="00EB1A22">
        <w:rPr>
          <w:rFonts w:cs="Times New Roman"/>
          <w:lang w:val="en-GB"/>
        </w:rPr>
        <w:t>Salton et al.</w:t>
      </w:r>
      <w:r w:rsidR="00EB1A22">
        <w:rPr>
          <w:rFonts w:cs="Times New Roman"/>
          <w:lang w:val="en-GB"/>
        </w:rPr>
        <w:t xml:space="preserve"> (</w:t>
      </w:r>
      <w:r w:rsidR="00C651E0" w:rsidRPr="00EB1A22">
        <w:rPr>
          <w:rFonts w:cs="Times New Roman"/>
          <w:lang w:val="en-GB"/>
        </w:rPr>
        <w:t>1975)</w:t>
      </w:r>
      <w:r w:rsidR="006B58BD">
        <w:rPr>
          <w:lang w:val="en-GB"/>
        </w:rPr>
        <w:fldChar w:fldCharType="end"/>
      </w:r>
      <w:r w:rsidR="00530F38" w:rsidRPr="0024194D">
        <w:rPr>
          <w:lang w:val="en-GB"/>
        </w:rPr>
        <w:t xml:space="preserve"> state</w:t>
      </w:r>
      <w:r w:rsidR="00C46E09">
        <w:rPr>
          <w:lang w:val="en-GB"/>
        </w:rPr>
        <w:t>s</w:t>
      </w:r>
      <w:r w:rsidR="00530F38" w:rsidRPr="0024194D">
        <w:rPr>
          <w:lang w:val="en-GB"/>
        </w:rPr>
        <w:t xml:space="preserve"> that this hypothesis is the foundation of VSM application in Information Retrieval.</w:t>
      </w:r>
      <w:proofErr w:type="gramEnd"/>
      <w:r w:rsidR="00885F4C" w:rsidRPr="0024194D">
        <w:rPr>
          <w:lang w:val="en-GB"/>
        </w:rPr>
        <w:t xml:space="preserve"> </w:t>
      </w:r>
    </w:p>
    <w:p w:rsidR="006F4B6D" w:rsidRPr="0024194D" w:rsidRDefault="004B45A5" w:rsidP="00530F38">
      <w:pPr>
        <w:rPr>
          <w:lang w:val="en-GB"/>
        </w:rPr>
      </w:pPr>
      <w:r>
        <w:rPr>
          <w:lang w:val="en-GB"/>
        </w:rPr>
        <w:tab/>
      </w:r>
      <w:r w:rsidR="006F4B6D" w:rsidRPr="0024194D">
        <w:rPr>
          <w:lang w:val="en-GB"/>
        </w:rPr>
        <w:t xml:space="preserve">The VSM is not the only way to represent text, as </w:t>
      </w:r>
      <w:r w:rsidR="00885F4C">
        <w:rPr>
          <w:lang w:val="en-GB"/>
        </w:rPr>
        <w:t>described</w:t>
      </w:r>
      <w:r w:rsidR="006F4B6D" w:rsidRPr="0024194D">
        <w:rPr>
          <w:lang w:val="en-GB"/>
        </w:rPr>
        <w:t xml:space="preserve"> </w:t>
      </w:r>
      <w:r w:rsidR="00885F4C">
        <w:rPr>
          <w:lang w:val="en-GB"/>
        </w:rPr>
        <w:t xml:space="preserve">above </w:t>
      </w:r>
      <w:r w:rsidR="006F4B6D" w:rsidRPr="0024194D">
        <w:rPr>
          <w:lang w:val="en-GB"/>
        </w:rPr>
        <w:t xml:space="preserve">the several hypothesis represent more ways to represent and weight relevance of the terms. But this is not exclusively, for </w:t>
      </w:r>
      <w:r w:rsidR="00885F4C">
        <w:rPr>
          <w:lang w:val="en-GB"/>
        </w:rPr>
        <w:t>instance,</w:t>
      </w:r>
      <w:r w:rsidR="006F4B6D" w:rsidRPr="0024194D">
        <w:rPr>
          <w:lang w:val="en-GB"/>
        </w:rPr>
        <w:t xml:space="preserve"> </w:t>
      </w:r>
      <w:r w:rsidR="00885F4C">
        <w:rPr>
          <w:lang w:val="en-GB"/>
        </w:rPr>
        <w:t xml:space="preserve">another proposal is made for this scenario as </w:t>
      </w:r>
      <w:r w:rsidR="006F4B6D" w:rsidRPr="0024194D">
        <w:rPr>
          <w:lang w:val="en-GB"/>
        </w:rPr>
        <w:t xml:space="preserve">another form of weighting the terms and documents in a corpora. </w:t>
      </w:r>
      <w:r w:rsidR="00C314BD" w:rsidRPr="0024194D">
        <w:rPr>
          <w:lang w:val="en-GB"/>
        </w:rPr>
        <w:t xml:space="preserve">This </w:t>
      </w:r>
      <w:r w:rsidR="00885F4C">
        <w:rPr>
          <w:lang w:val="en-GB"/>
        </w:rPr>
        <w:t>scenario</w:t>
      </w:r>
      <w:r w:rsidR="00446842" w:rsidRPr="0024194D">
        <w:rPr>
          <w:lang w:val="en-GB"/>
        </w:rPr>
        <w:t>, which is called TWEAK,</w:t>
      </w:r>
      <w:r w:rsidR="00C314BD" w:rsidRPr="0024194D">
        <w:rPr>
          <w:lang w:val="en-GB"/>
        </w:rPr>
        <w:t xml:space="preserve"> uses labels to </w:t>
      </w:r>
      <w:r w:rsidR="00446842" w:rsidRPr="0024194D">
        <w:rPr>
          <w:lang w:val="en-GB"/>
        </w:rPr>
        <w:t xml:space="preserve">learn the terms weight </w:t>
      </w:r>
      <w:r w:rsidR="00C314BD" w:rsidRPr="0024194D">
        <w:rPr>
          <w:lang w:val="en-GB"/>
        </w:rPr>
        <w:t>related to its importance in the subject</w:t>
      </w:r>
      <w:r w:rsidR="00446842" w:rsidRPr="0024194D">
        <w:rPr>
          <w:lang w:val="en-GB"/>
        </w:rPr>
        <w:t xml:space="preserve"> as a parametric function, where the model parameters are learned from the labelled </w:t>
      </w:r>
      <w:r w:rsidR="007659A1" w:rsidRPr="0024194D">
        <w:rPr>
          <w:lang w:val="en-GB"/>
        </w:rPr>
        <w:t>data</w:t>
      </w:r>
      <w:r w:rsidR="00210981" w:rsidRPr="0024194D">
        <w:rPr>
          <w:lang w:val="en-GB"/>
        </w:rPr>
        <w:t xml:space="preserve">. </w:t>
      </w:r>
      <w:r w:rsidR="006B58BD" w:rsidRPr="0024194D">
        <w:rPr>
          <w:rFonts w:cs="Times New Roman"/>
          <w:lang w:val="en-GB"/>
        </w:rPr>
        <w:fldChar w:fldCharType="begin"/>
      </w:r>
      <w:r w:rsidR="00F114FE">
        <w:rPr>
          <w:rFonts w:cs="Times New Roman"/>
          <w:lang w:val="en-GB"/>
        </w:rPr>
        <w:instrText xml:space="preserve"> ADDIN ZOTERO_ITEM CSL_CITATION {"citationID":"5rkunlf4n","properties":{"formattedCitation":"(Yih, 2009)","plainCitation":"(Yih, 2009)"},"citationItems":[{"id":74,"uris":["http://zotero.org/users/local/bkYEK4Eu/items/QES3TCX6"],"uri":["http://zotero.org/users/local/bkYEK4Eu/items/QES3TCX6"],"itemData":{"id":74,"type":"paper-conference","title":"Learning term-weighting functions for similarity measures","container-title":"Proceedings of the 2009 Conference on Empirical Methods in Natural Language Processing: Volume 2-Volume 2","publisher":"Association for Computational Linguistics","page":"793–802","source":"Google Scholar","URL":"http://dl.acm.org/citation.cfm?id=1699616","author":[{"family":"Yih","given":"Wen-tau"}],"issued":{"date-parts":[["2009"]]},"accessed":{"date-parts":[["2014",7,7]]}}}],"schema":"https://github.com/citation-style-language/schema/raw/master/csl-citation.json"} </w:instrText>
      </w:r>
      <w:r w:rsidR="006B58BD" w:rsidRPr="0024194D">
        <w:rPr>
          <w:rFonts w:cs="Times New Roman"/>
          <w:lang w:val="en-GB"/>
        </w:rPr>
        <w:fldChar w:fldCharType="separate"/>
      </w:r>
      <w:proofErr w:type="gramStart"/>
      <w:r w:rsidR="00C651E0" w:rsidRPr="005A1C2B">
        <w:rPr>
          <w:rFonts w:cs="Times New Roman"/>
          <w:lang w:val="en-GB"/>
        </w:rPr>
        <w:t>(Yih, 2009)</w:t>
      </w:r>
      <w:r w:rsidR="006B58BD" w:rsidRPr="0024194D">
        <w:rPr>
          <w:rFonts w:cs="Times New Roman"/>
          <w:lang w:val="en-GB"/>
        </w:rPr>
        <w:fldChar w:fldCharType="end"/>
      </w:r>
      <w:r w:rsidR="00C314BD" w:rsidRPr="0024194D">
        <w:rPr>
          <w:lang w:val="en-GB"/>
        </w:rPr>
        <w:t>.</w:t>
      </w:r>
      <w:proofErr w:type="gramEnd"/>
      <w:r w:rsidR="00C314BD" w:rsidRPr="0024194D">
        <w:rPr>
          <w:lang w:val="en-GB"/>
        </w:rPr>
        <w:t xml:space="preserve"> </w:t>
      </w:r>
      <w:r w:rsidR="00446842" w:rsidRPr="0024194D">
        <w:rPr>
          <w:lang w:val="en-GB"/>
        </w:rPr>
        <w:t xml:space="preserve">Instead of being an independent weighting scheme like </w:t>
      </w:r>
      <w:proofErr w:type="spellStart"/>
      <w:r w:rsidR="00446842" w:rsidRPr="0024194D">
        <w:rPr>
          <w:lang w:val="en-GB"/>
        </w:rPr>
        <w:t>tf-idf</w:t>
      </w:r>
      <w:proofErr w:type="spellEnd"/>
      <w:r w:rsidR="00446842" w:rsidRPr="0024194D">
        <w:rPr>
          <w:lang w:val="en-GB"/>
        </w:rPr>
        <w:t>, that it does</w:t>
      </w:r>
      <w:r w:rsidR="00790293">
        <w:rPr>
          <w:lang w:val="en-GB"/>
        </w:rPr>
        <w:t xml:space="preserve"> </w:t>
      </w:r>
      <w:r w:rsidR="00446842" w:rsidRPr="0024194D">
        <w:rPr>
          <w:lang w:val="en-GB"/>
        </w:rPr>
        <w:t>n</w:t>
      </w:r>
      <w:r w:rsidR="00790293">
        <w:rPr>
          <w:lang w:val="en-GB"/>
        </w:rPr>
        <w:t>o</w:t>
      </w:r>
      <w:r w:rsidR="00446842" w:rsidRPr="0024194D">
        <w:rPr>
          <w:lang w:val="en-GB"/>
        </w:rPr>
        <w:t xml:space="preserve">t take consideration </w:t>
      </w:r>
      <w:r w:rsidR="00ED7D0F" w:rsidRPr="0024194D">
        <w:rPr>
          <w:lang w:val="en-GB"/>
        </w:rPr>
        <w:t>the</w:t>
      </w:r>
      <w:r w:rsidR="00446842" w:rsidRPr="0024194D">
        <w:rPr>
          <w:lang w:val="en-GB"/>
        </w:rPr>
        <w:t xml:space="preserve"> previous analysis or other kind of past similarity</w:t>
      </w:r>
      <w:r w:rsidR="00ED7D0F" w:rsidRPr="0024194D">
        <w:rPr>
          <w:lang w:val="en-GB"/>
        </w:rPr>
        <w:t xml:space="preserve"> calculus</w:t>
      </w:r>
      <w:r w:rsidR="00446842" w:rsidRPr="0024194D">
        <w:rPr>
          <w:lang w:val="en-GB"/>
        </w:rPr>
        <w:t xml:space="preserve">, this TWEAK is dependant of the previous analysis as this considers the model parameters in the evaluation. Meaning that the previous labelling and classifying of the terms in the corpus are included in the next weighting, making this process influenced for the actual subject of the text data. </w:t>
      </w:r>
    </w:p>
    <w:p w:rsidR="00AB3EE0" w:rsidRPr="0024194D" w:rsidRDefault="00AB3EE0" w:rsidP="00C30260">
      <w:pPr>
        <w:pStyle w:val="Heading2"/>
        <w:rPr>
          <w:lang w:val="en-GB"/>
        </w:rPr>
      </w:pPr>
      <w:bookmarkStart w:id="228" w:name="_Toc397995085"/>
      <w:r w:rsidRPr="0024194D">
        <w:rPr>
          <w:lang w:val="en-GB"/>
        </w:rPr>
        <w:t>Similarity Measure in Information Retrieval</w:t>
      </w:r>
      <w:bookmarkEnd w:id="228"/>
    </w:p>
    <w:p w:rsidR="008A2BCD" w:rsidRPr="0024194D" w:rsidRDefault="00FE5988" w:rsidP="008A2BCD">
      <w:pPr>
        <w:pStyle w:val="ListParagraph"/>
        <w:ind w:left="0"/>
        <w:rPr>
          <w:lang w:val="en-GB"/>
        </w:rPr>
      </w:pPr>
      <w:r w:rsidRPr="0024194D">
        <w:rPr>
          <w:lang w:val="en-GB"/>
        </w:rPr>
        <w:t>Before one can understand what to measure, it</w:t>
      </w:r>
      <w:r w:rsidR="00790293">
        <w:rPr>
          <w:lang w:val="en-GB"/>
        </w:rPr>
        <w:t xml:space="preserve"> i</w:t>
      </w:r>
      <w:r w:rsidRPr="0024194D">
        <w:rPr>
          <w:lang w:val="en-GB"/>
        </w:rPr>
        <w:t>s important to understand what similarity is, and what is it role in Information Retrieval (IR). Similarity is the state or the fact of being similar.</w:t>
      </w:r>
      <w:r w:rsidR="006B58BD" w:rsidRPr="0024194D">
        <w:rPr>
          <w:rFonts w:cs="Times New Roman"/>
          <w:lang w:val="en-GB"/>
        </w:rPr>
        <w:fldChar w:fldCharType="begin"/>
      </w:r>
      <w:r w:rsidR="00F114FE">
        <w:rPr>
          <w:rFonts w:cs="Times New Roman"/>
          <w:lang w:val="en-GB"/>
        </w:rPr>
        <w:instrText xml:space="preserve"> ADDIN ZOTERO_ITEM CSL_CITATION {"citationID":"apgqsVSC","properties":{"formattedCitation":"(Oxford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6B58BD" w:rsidRPr="0024194D">
        <w:rPr>
          <w:rFonts w:cs="Times New Roman"/>
          <w:lang w:val="en-GB"/>
        </w:rPr>
        <w:fldChar w:fldCharType="separate"/>
      </w:r>
      <w:proofErr w:type="gramStart"/>
      <w:r w:rsidR="00C651E0" w:rsidRPr="005A1C2B">
        <w:rPr>
          <w:rFonts w:cs="Times New Roman"/>
          <w:lang w:val="en-GB"/>
        </w:rPr>
        <w:t>(Oxford University, 2006)</w:t>
      </w:r>
      <w:r w:rsidR="006B58BD" w:rsidRPr="0024194D">
        <w:rPr>
          <w:rFonts w:cs="Times New Roman"/>
          <w:lang w:val="en-GB"/>
        </w:rPr>
        <w:fldChar w:fldCharType="end"/>
      </w:r>
      <w:r w:rsidR="00B011CD" w:rsidRPr="0024194D">
        <w:rPr>
          <w:lang w:val="en-GB"/>
        </w:rPr>
        <w:t>.</w:t>
      </w:r>
      <w:proofErr w:type="gramEnd"/>
      <w:r w:rsidR="00B011CD" w:rsidRPr="0024194D">
        <w:rPr>
          <w:lang w:val="en-GB"/>
        </w:rPr>
        <w:t xml:space="preserve"> To understand what Similarity means, it</w:t>
      </w:r>
      <w:r w:rsidR="00790293">
        <w:rPr>
          <w:lang w:val="en-GB"/>
        </w:rPr>
        <w:t xml:space="preserve"> i</w:t>
      </w:r>
      <w:r w:rsidR="00B011CD" w:rsidRPr="0024194D">
        <w:rPr>
          <w:lang w:val="en-GB"/>
        </w:rPr>
        <w:t xml:space="preserve">s important to understand that each word or concept has </w:t>
      </w:r>
      <w:proofErr w:type="gramStart"/>
      <w:r w:rsidR="00B011CD" w:rsidRPr="0024194D">
        <w:rPr>
          <w:lang w:val="en-GB"/>
        </w:rPr>
        <w:t>a(</w:t>
      </w:r>
      <w:proofErr w:type="gramEnd"/>
      <w:r w:rsidR="00B011CD" w:rsidRPr="0024194D">
        <w:rPr>
          <w:lang w:val="en-GB"/>
        </w:rPr>
        <w:t xml:space="preserve">many) meaning(s)/subject(s) that can be related to.  How similar is each word to a subject? </w:t>
      </w:r>
      <w:r w:rsidR="008A2BCD" w:rsidRPr="0024194D">
        <w:rPr>
          <w:lang w:val="en-GB"/>
        </w:rPr>
        <w:t>Lin even presents a Similarity Theorem to explain</w:t>
      </w:r>
      <w:r w:rsidR="00ED7D0F" w:rsidRPr="0024194D">
        <w:rPr>
          <w:lang w:val="en-GB"/>
        </w:rPr>
        <w:t xml:space="preserve"> it</w:t>
      </w:r>
      <w:r w:rsidR="008A2BCD" w:rsidRPr="0024194D">
        <w:rPr>
          <w:lang w:val="en-GB"/>
        </w:rPr>
        <w:t>:</w:t>
      </w:r>
    </w:p>
    <w:p w:rsidR="002D2EF9" w:rsidRDefault="002D2EF9" w:rsidP="008A2BCD">
      <w:pPr>
        <w:pStyle w:val="ListParagraph"/>
        <w:ind w:left="0"/>
        <w:rPr>
          <w:lang w:val="en-GB"/>
        </w:rPr>
      </w:pPr>
      <w:r>
        <w:rPr>
          <w:lang w:val="en-GB"/>
        </w:rPr>
        <w:tab/>
      </w:r>
      <w:r w:rsidR="008A2BCD" w:rsidRPr="0024194D">
        <w:rPr>
          <w:lang w:val="en-GB"/>
        </w:rPr>
        <w:t>“</w:t>
      </w:r>
      <w:r w:rsidR="008A2BCD" w:rsidRPr="0024194D">
        <w:rPr>
          <w:i/>
          <w:lang w:val="en-GB"/>
        </w:rPr>
        <w:t xml:space="preserve">The similarity between A and B is measured by the ratio between the amount of information needed to state the commonality of A and B and the information needed to fully describe what A and B are." </w:t>
      </w:r>
      <w:r w:rsidR="006B58BD" w:rsidRPr="0024194D">
        <w:rPr>
          <w:rFonts w:cs="Times New Roman"/>
          <w:lang w:val="en-GB"/>
        </w:rPr>
        <w:fldChar w:fldCharType="begin"/>
      </w:r>
      <w:r w:rsidR="00F114FE">
        <w:rPr>
          <w:rFonts w:cs="Times New Roman"/>
          <w:lang w:val="en-GB"/>
        </w:rPr>
        <w:instrText xml:space="preserve"> ADDIN ZOTERO_ITEM CSL_CITATION {"citationID":"kqura2m5r","properties":{"formattedCitation":"(Lin, 1998)","plainCitation":"(Lin, 1998)"},"citationItems":[{"id":45,"uris":["http://zotero.org/users/local/bkYEK4Eu/items/NB3FWC2U"],"uri":["http://zotero.org/users/local/bkYEK4Eu/items/NB3FWC2U"],"itemData":{"id":45,"type":"paper-conference","title":"An information-theoretic definition of similarity.","container-title":"ICML","page":"296–304","volume":"98","source":"Google Scholar","URL":"http://webdocs.cs.ualberta.ca/~lindek/papers/sim.pdf","author":[{"family":"Lin","given":"Dekang"}],"issued":{"date-parts":[["1998"]]},"accessed":{"date-parts":[["2014",7,7]]}}}],"schema":"https://github.com/citation-style-language/schema/raw/master/csl-citation.json"} </w:instrText>
      </w:r>
      <w:r w:rsidR="006B58BD" w:rsidRPr="0024194D">
        <w:rPr>
          <w:rFonts w:cs="Times New Roman"/>
          <w:lang w:val="en-GB"/>
        </w:rPr>
        <w:fldChar w:fldCharType="separate"/>
      </w:r>
      <w:r w:rsidR="00C651E0" w:rsidRPr="005A1C2B">
        <w:rPr>
          <w:rFonts w:cs="Times New Roman"/>
          <w:lang w:val="en-GB"/>
        </w:rPr>
        <w:t>(Lin, 1998)</w:t>
      </w:r>
      <w:r w:rsidR="006B58BD" w:rsidRPr="0024194D">
        <w:rPr>
          <w:rFonts w:cs="Times New Roman"/>
          <w:lang w:val="en-GB"/>
        </w:rPr>
        <w:fldChar w:fldCharType="end"/>
      </w:r>
      <w:r>
        <w:rPr>
          <w:lang w:val="en-GB"/>
        </w:rPr>
        <w:t xml:space="preserve"> </w:t>
      </w:r>
      <w:r w:rsidR="00B75CA6" w:rsidRPr="0024194D">
        <w:rPr>
          <w:lang w:val="en-GB"/>
        </w:rPr>
        <w:t>In other words, a similarity of two words is a quantification of their differences and similarities. It</w:t>
      </w:r>
      <w:r w:rsidR="00790293">
        <w:rPr>
          <w:lang w:val="en-GB"/>
        </w:rPr>
        <w:t xml:space="preserve"> is</w:t>
      </w:r>
      <w:r w:rsidR="00B75CA6" w:rsidRPr="0024194D">
        <w:rPr>
          <w:lang w:val="en-GB"/>
        </w:rPr>
        <w:t xml:space="preserve"> a measure of how much their meanings </w:t>
      </w:r>
      <w:r w:rsidR="001274E5" w:rsidRPr="0024194D">
        <w:rPr>
          <w:lang w:val="en-GB"/>
        </w:rPr>
        <w:t xml:space="preserve">are </w:t>
      </w:r>
      <w:r w:rsidR="00B75CA6" w:rsidRPr="0024194D">
        <w:rPr>
          <w:lang w:val="en-GB"/>
        </w:rPr>
        <w:t xml:space="preserve">close. How much information do they share, and how much information they do not. </w:t>
      </w:r>
      <w:r w:rsidR="0078354A" w:rsidRPr="0024194D">
        <w:rPr>
          <w:lang w:val="en-GB"/>
        </w:rPr>
        <w:t xml:space="preserve">Even </w:t>
      </w:r>
      <w:r w:rsidR="0078354A" w:rsidRPr="0024194D">
        <w:rPr>
          <w:lang w:val="en-GB"/>
        </w:rPr>
        <w:lastRenderedPageBreak/>
        <w:t xml:space="preserve">in words with similar meaning, similarity measures are important </w:t>
      </w:r>
      <w:r w:rsidR="001274E5" w:rsidRPr="0024194D">
        <w:rPr>
          <w:lang w:val="en-GB"/>
        </w:rPr>
        <w:t>to</w:t>
      </w:r>
      <w:r w:rsidR="0078354A" w:rsidRPr="0024194D">
        <w:rPr>
          <w:lang w:val="en-GB"/>
        </w:rPr>
        <w:t xml:space="preserve"> find what</w:t>
      </w:r>
      <w:r w:rsidR="006E4784">
        <w:rPr>
          <w:lang w:val="en-GB"/>
        </w:rPr>
        <w:t xml:space="preserve"> the word that best fits a particular context is</w:t>
      </w:r>
      <w:r w:rsidR="0078354A" w:rsidRPr="0024194D">
        <w:rPr>
          <w:lang w:val="en-GB"/>
        </w:rPr>
        <w:t xml:space="preserve">. </w:t>
      </w:r>
      <w:r w:rsidR="002528BB" w:rsidRPr="0024194D">
        <w:rPr>
          <w:lang w:val="en-GB"/>
        </w:rPr>
        <w:t xml:space="preserve">Or just to know what </w:t>
      </w:r>
      <w:r w:rsidR="006926BE" w:rsidRPr="0024194D">
        <w:rPr>
          <w:lang w:val="en-GB"/>
        </w:rPr>
        <w:t xml:space="preserve">the word </w:t>
      </w:r>
      <w:r w:rsidR="002528BB" w:rsidRPr="0024194D">
        <w:rPr>
          <w:lang w:val="en-GB"/>
        </w:rPr>
        <w:t>that is more similar to other</w:t>
      </w:r>
      <w:r w:rsidR="001274E5" w:rsidRPr="0024194D">
        <w:rPr>
          <w:lang w:val="en-GB"/>
        </w:rPr>
        <w:t xml:space="preserve"> is</w:t>
      </w:r>
      <w:r w:rsidR="002528BB" w:rsidRPr="0024194D">
        <w:rPr>
          <w:lang w:val="en-GB"/>
        </w:rPr>
        <w:t xml:space="preserve">. </w:t>
      </w:r>
    </w:p>
    <w:p w:rsidR="006926BE" w:rsidRPr="0024194D" w:rsidRDefault="002D2EF9" w:rsidP="008A2BCD">
      <w:pPr>
        <w:pStyle w:val="ListParagraph"/>
        <w:ind w:left="0"/>
        <w:rPr>
          <w:lang w:val="en-GB"/>
        </w:rPr>
      </w:pPr>
      <w:r>
        <w:rPr>
          <w:lang w:val="en-GB"/>
        </w:rPr>
        <w:tab/>
      </w:r>
      <w:r w:rsidR="000A2AEE" w:rsidRPr="0024194D">
        <w:rPr>
          <w:lang w:val="en-GB"/>
        </w:rPr>
        <w:t>In the previous chapter</w:t>
      </w:r>
      <w:r w:rsidR="006E4784">
        <w:rPr>
          <w:lang w:val="en-GB"/>
        </w:rPr>
        <w:t>s</w:t>
      </w:r>
      <w:r w:rsidR="000A2AEE" w:rsidRPr="0024194D">
        <w:rPr>
          <w:lang w:val="en-GB"/>
        </w:rPr>
        <w:t xml:space="preserve"> </w:t>
      </w:r>
      <w:r w:rsidR="006E4784">
        <w:rPr>
          <w:lang w:val="en-GB"/>
        </w:rPr>
        <w:t>it was</w:t>
      </w:r>
      <w:r w:rsidR="000A2AEE" w:rsidRPr="0024194D">
        <w:rPr>
          <w:lang w:val="en-GB"/>
        </w:rPr>
        <w:t xml:space="preserve"> presented an approach on how the</w:t>
      </w:r>
      <w:r w:rsidR="00433481" w:rsidRPr="0024194D">
        <w:rPr>
          <w:lang w:val="en-GB"/>
        </w:rPr>
        <w:t xml:space="preserve"> raw data</w:t>
      </w:r>
      <w:r w:rsidR="000A2AEE" w:rsidRPr="0024194D">
        <w:rPr>
          <w:lang w:val="en-GB"/>
        </w:rPr>
        <w:t xml:space="preserve"> can be </w:t>
      </w:r>
      <w:r w:rsidR="00433481" w:rsidRPr="0024194D">
        <w:rPr>
          <w:lang w:val="en-GB"/>
        </w:rPr>
        <w:t xml:space="preserve">organized </w:t>
      </w:r>
      <w:r w:rsidR="000A2AEE" w:rsidRPr="0024194D">
        <w:rPr>
          <w:lang w:val="en-GB"/>
        </w:rPr>
        <w:t xml:space="preserve">for </w:t>
      </w:r>
      <w:r w:rsidR="00433481" w:rsidRPr="0024194D">
        <w:rPr>
          <w:lang w:val="en-GB"/>
        </w:rPr>
        <w:t xml:space="preserve">further </w:t>
      </w:r>
      <w:r w:rsidR="000A2AEE" w:rsidRPr="0024194D">
        <w:rPr>
          <w:lang w:val="en-GB"/>
        </w:rPr>
        <w:t xml:space="preserve">evaluation. For it there are some ways to </w:t>
      </w:r>
      <w:r w:rsidR="001028BE" w:rsidRPr="0024194D">
        <w:rPr>
          <w:lang w:val="en-GB"/>
        </w:rPr>
        <w:t xml:space="preserve">do it, </w:t>
      </w:r>
      <w:r w:rsidR="00433481" w:rsidRPr="0024194D">
        <w:rPr>
          <w:lang w:val="en-GB"/>
        </w:rPr>
        <w:t>several take vector models as starting point</w:t>
      </w:r>
      <w:r w:rsidR="000A2AEE" w:rsidRPr="0024194D">
        <w:rPr>
          <w:lang w:val="en-GB"/>
        </w:rPr>
        <w:t xml:space="preserve">. </w:t>
      </w:r>
      <w:r w:rsidR="007E0A1F" w:rsidRPr="0024194D">
        <w:rPr>
          <w:lang w:val="en-GB"/>
        </w:rPr>
        <w:t xml:space="preserve">The VSM is one of the best known and applied </w:t>
      </w:r>
      <w:r w:rsidR="006E4784" w:rsidRPr="0024194D">
        <w:rPr>
          <w:lang w:val="en-GB"/>
        </w:rPr>
        <w:t>methods</w:t>
      </w:r>
      <w:r w:rsidR="007E0A1F" w:rsidRPr="0024194D">
        <w:rPr>
          <w:lang w:val="en-GB"/>
        </w:rPr>
        <w:t xml:space="preserve">. </w:t>
      </w:r>
      <w:r w:rsidR="001028BE" w:rsidRPr="0024194D">
        <w:rPr>
          <w:lang w:val="en-GB"/>
        </w:rPr>
        <w:t xml:space="preserve">As VSM states, </w:t>
      </w:r>
      <w:r w:rsidR="00433481" w:rsidRPr="0024194D">
        <w:rPr>
          <w:lang w:val="en-GB"/>
        </w:rPr>
        <w:t>to</w:t>
      </w:r>
      <w:r w:rsidR="009145AC" w:rsidRPr="0024194D">
        <w:rPr>
          <w:lang w:val="en-GB"/>
        </w:rPr>
        <w:t xml:space="preserve"> </w:t>
      </w:r>
      <w:r w:rsidR="00433481" w:rsidRPr="0024194D">
        <w:rPr>
          <w:lang w:val="en-GB"/>
        </w:rPr>
        <w:t xml:space="preserve">better understand the meaning of a word or concept, </w:t>
      </w:r>
      <w:r w:rsidR="001028BE" w:rsidRPr="0024194D">
        <w:rPr>
          <w:lang w:val="en-GB"/>
        </w:rPr>
        <w:t>there must be a measure in the semantic relations of each word, given a set of documents. One must know how similar each word</w:t>
      </w:r>
      <w:r w:rsidR="002528BB" w:rsidRPr="0024194D">
        <w:rPr>
          <w:lang w:val="en-GB"/>
        </w:rPr>
        <w:t xml:space="preserve"> is</w:t>
      </w:r>
      <w:r w:rsidR="001028BE" w:rsidRPr="0024194D">
        <w:rPr>
          <w:lang w:val="en-GB"/>
        </w:rPr>
        <w:t xml:space="preserve">, </w:t>
      </w:r>
      <w:r w:rsidR="00905435">
        <w:rPr>
          <w:lang w:val="en-GB"/>
        </w:rPr>
        <w:t>therefore</w:t>
      </w:r>
      <w:r w:rsidR="001028BE" w:rsidRPr="0024194D">
        <w:rPr>
          <w:lang w:val="en-GB"/>
        </w:rPr>
        <w:t xml:space="preserve"> it can try to figure out what is the best approximation to the main subject of each document</w:t>
      </w:r>
      <w:r w:rsidR="00433481" w:rsidRPr="0024194D">
        <w:rPr>
          <w:lang w:val="en-GB"/>
        </w:rPr>
        <w:t>, and thus give the possibility for the machine understand its meaning</w:t>
      </w:r>
      <w:r w:rsidR="001028BE" w:rsidRPr="0024194D">
        <w:rPr>
          <w:lang w:val="en-GB"/>
        </w:rPr>
        <w:t xml:space="preserve">. </w:t>
      </w:r>
      <w:r w:rsidR="00DB2968" w:rsidRPr="0024194D">
        <w:rPr>
          <w:lang w:val="en-GB"/>
        </w:rPr>
        <w:t xml:space="preserve">For example, given the words </w:t>
      </w:r>
      <w:r w:rsidR="00DB2968" w:rsidRPr="0024194D">
        <w:rPr>
          <w:i/>
          <w:lang w:val="en-GB"/>
        </w:rPr>
        <w:t>Architect</w:t>
      </w:r>
      <w:r w:rsidR="00DB2968" w:rsidRPr="0024194D">
        <w:rPr>
          <w:lang w:val="en-GB"/>
        </w:rPr>
        <w:t xml:space="preserve">, </w:t>
      </w:r>
      <w:r w:rsidR="00DB2968" w:rsidRPr="0024194D">
        <w:rPr>
          <w:i/>
          <w:lang w:val="en-GB"/>
        </w:rPr>
        <w:t>Engineer</w:t>
      </w:r>
      <w:r w:rsidR="00DB2968" w:rsidRPr="0024194D">
        <w:rPr>
          <w:lang w:val="en-GB"/>
        </w:rPr>
        <w:t xml:space="preserve"> and </w:t>
      </w:r>
      <w:r w:rsidR="00DB2968" w:rsidRPr="0024194D">
        <w:rPr>
          <w:i/>
          <w:lang w:val="en-GB"/>
        </w:rPr>
        <w:t>house</w:t>
      </w:r>
      <w:r w:rsidR="00DB2968" w:rsidRPr="0024194D">
        <w:rPr>
          <w:lang w:val="en-GB"/>
        </w:rPr>
        <w:t xml:space="preserve">, how can they be related to each other? The reader will obviously know that an </w:t>
      </w:r>
      <w:r w:rsidR="00DB2968" w:rsidRPr="0024194D">
        <w:rPr>
          <w:i/>
          <w:lang w:val="en-GB"/>
        </w:rPr>
        <w:t>Architect</w:t>
      </w:r>
      <w:r w:rsidR="00DB2968" w:rsidRPr="0024194D">
        <w:rPr>
          <w:lang w:val="en-GB"/>
        </w:rPr>
        <w:t xml:space="preserve"> is more related to a </w:t>
      </w:r>
      <w:r w:rsidR="00DB2968" w:rsidRPr="0024194D">
        <w:rPr>
          <w:i/>
          <w:lang w:val="en-GB"/>
        </w:rPr>
        <w:t>house</w:t>
      </w:r>
      <w:r w:rsidR="00DB2968" w:rsidRPr="0024194D">
        <w:rPr>
          <w:lang w:val="en-GB"/>
        </w:rPr>
        <w:t xml:space="preserve"> than is an </w:t>
      </w:r>
      <w:r w:rsidR="007E0A1F" w:rsidRPr="0024194D">
        <w:rPr>
          <w:i/>
          <w:lang w:val="en-GB"/>
        </w:rPr>
        <w:t>Engineer</w:t>
      </w:r>
      <w:r w:rsidR="00DB2968" w:rsidRPr="0024194D">
        <w:rPr>
          <w:lang w:val="en-GB"/>
        </w:rPr>
        <w:t>. For the reader is easy to know the meaning but for a</w:t>
      </w:r>
      <w:r w:rsidR="007E0A1F" w:rsidRPr="0024194D">
        <w:rPr>
          <w:lang w:val="en-GB"/>
        </w:rPr>
        <w:t>n</w:t>
      </w:r>
      <w:r w:rsidR="00DB2968" w:rsidRPr="0024194D">
        <w:rPr>
          <w:lang w:val="en-GB"/>
        </w:rPr>
        <w:t xml:space="preserve"> </w:t>
      </w:r>
      <w:r w:rsidR="001274E5" w:rsidRPr="0024194D">
        <w:rPr>
          <w:lang w:val="en-GB"/>
        </w:rPr>
        <w:t xml:space="preserve">AI </w:t>
      </w:r>
      <w:r w:rsidR="00DB2968" w:rsidRPr="0024194D">
        <w:rPr>
          <w:lang w:val="en-GB"/>
        </w:rPr>
        <w:t xml:space="preserve">system, is it? How can it understand the relation to each word? </w:t>
      </w:r>
      <w:r w:rsidR="007E0A1F" w:rsidRPr="0024194D">
        <w:rPr>
          <w:i/>
          <w:lang w:val="en-GB"/>
        </w:rPr>
        <w:t xml:space="preserve">Similarity </w:t>
      </w:r>
      <w:proofErr w:type="gramStart"/>
      <w:r w:rsidR="007E0A1F" w:rsidRPr="0024194D">
        <w:rPr>
          <w:i/>
          <w:lang w:val="en-GB"/>
        </w:rPr>
        <w:t>Measure</w:t>
      </w:r>
      <w:r w:rsidR="007E0A1F" w:rsidRPr="0024194D">
        <w:rPr>
          <w:lang w:val="en-GB"/>
        </w:rPr>
        <w:t>,</w:t>
      </w:r>
      <w:proofErr w:type="gramEnd"/>
      <w:r w:rsidR="007E0A1F" w:rsidRPr="0024194D">
        <w:rPr>
          <w:lang w:val="en-GB"/>
        </w:rPr>
        <w:t xml:space="preserve"> </w:t>
      </w:r>
      <w:r w:rsidR="00790293">
        <w:rPr>
          <w:lang w:val="en-GB"/>
        </w:rPr>
        <w:t>is</w:t>
      </w:r>
      <w:r w:rsidR="007E0A1F" w:rsidRPr="0024194D">
        <w:rPr>
          <w:lang w:val="en-GB"/>
        </w:rPr>
        <w:t xml:space="preserve"> a way to measure the semantic relation of each of the </w:t>
      </w:r>
      <w:r w:rsidR="007D76C1" w:rsidRPr="0024194D">
        <w:rPr>
          <w:lang w:val="en-GB"/>
        </w:rPr>
        <w:t>words or concepts</w:t>
      </w:r>
      <w:r w:rsidR="007E0A1F" w:rsidRPr="0024194D">
        <w:rPr>
          <w:lang w:val="en-GB"/>
        </w:rPr>
        <w:t xml:space="preserve">, and see if </w:t>
      </w:r>
      <w:r w:rsidR="007D76C1" w:rsidRPr="0024194D">
        <w:rPr>
          <w:lang w:val="en-GB"/>
        </w:rPr>
        <w:t>they</w:t>
      </w:r>
      <w:r w:rsidR="007E0A1F" w:rsidRPr="0024194D">
        <w:rPr>
          <w:lang w:val="en-GB"/>
        </w:rPr>
        <w:t xml:space="preserve"> are </w:t>
      </w:r>
      <w:r w:rsidR="00C46E09">
        <w:rPr>
          <w:lang w:val="en-GB"/>
        </w:rPr>
        <w:t>closer</w:t>
      </w:r>
      <w:r w:rsidR="006E4784">
        <w:rPr>
          <w:lang w:val="en-GB"/>
        </w:rPr>
        <w:t xml:space="preserve"> in meaning</w:t>
      </w:r>
      <w:r w:rsidR="007E0A1F" w:rsidRPr="0024194D">
        <w:rPr>
          <w:lang w:val="en-GB"/>
        </w:rPr>
        <w:t xml:space="preserve"> to ones, than others. </w:t>
      </w:r>
      <w:r w:rsidR="007D76C1" w:rsidRPr="0024194D">
        <w:rPr>
          <w:lang w:val="en-GB"/>
        </w:rPr>
        <w:t>S</w:t>
      </w:r>
      <w:r w:rsidR="001028BE" w:rsidRPr="0024194D">
        <w:rPr>
          <w:lang w:val="en-GB"/>
        </w:rPr>
        <w:t xml:space="preserve">everal </w:t>
      </w:r>
      <w:r w:rsidR="00CC36CB" w:rsidRPr="0024194D">
        <w:rPr>
          <w:lang w:val="en-GB"/>
        </w:rPr>
        <w:t xml:space="preserve">paths </w:t>
      </w:r>
      <w:r w:rsidR="007D76C1" w:rsidRPr="0024194D">
        <w:rPr>
          <w:lang w:val="en-GB"/>
        </w:rPr>
        <w:t xml:space="preserve">are possible </w:t>
      </w:r>
      <w:r w:rsidR="00CC36CB" w:rsidRPr="0024194D">
        <w:rPr>
          <w:lang w:val="en-GB"/>
        </w:rPr>
        <w:t xml:space="preserve">to consider </w:t>
      </w:r>
      <w:r w:rsidR="00DB2968" w:rsidRPr="0024194D">
        <w:rPr>
          <w:lang w:val="en-GB"/>
        </w:rPr>
        <w:t xml:space="preserve">and </w:t>
      </w:r>
      <w:r w:rsidR="00CC36CB" w:rsidRPr="0024194D">
        <w:rPr>
          <w:lang w:val="en-GB"/>
        </w:rPr>
        <w:t xml:space="preserve">achieve </w:t>
      </w:r>
      <w:r w:rsidR="001028BE" w:rsidRPr="0024194D">
        <w:rPr>
          <w:lang w:val="en-GB"/>
        </w:rPr>
        <w:t>the previous.</w:t>
      </w:r>
      <w:r w:rsidR="00CC36CB" w:rsidRPr="0024194D">
        <w:rPr>
          <w:lang w:val="en-GB"/>
        </w:rPr>
        <w:t xml:space="preserve"> </w:t>
      </w:r>
    </w:p>
    <w:p w:rsidR="00582854" w:rsidRPr="0024194D" w:rsidRDefault="002D2EF9" w:rsidP="00C44009">
      <w:pPr>
        <w:rPr>
          <w:lang w:val="en-GB"/>
        </w:rPr>
      </w:pPr>
      <w:r>
        <w:rPr>
          <w:lang w:val="en-GB"/>
        </w:rPr>
        <w:tab/>
      </w:r>
      <w:r w:rsidR="007D76C1" w:rsidRPr="0024194D">
        <w:rPr>
          <w:lang w:val="en-GB"/>
        </w:rPr>
        <w:t xml:space="preserve">Similarity measure can be used for more than similarity of words and concepts. </w:t>
      </w:r>
      <w:r w:rsidR="00582854" w:rsidRPr="0024194D">
        <w:rPr>
          <w:lang w:val="en-GB"/>
        </w:rPr>
        <w:t xml:space="preserve">One of the most known </w:t>
      </w:r>
      <w:r w:rsidR="006926BE" w:rsidRPr="0024194D">
        <w:rPr>
          <w:lang w:val="en-GB"/>
        </w:rPr>
        <w:t>applications</w:t>
      </w:r>
      <w:r w:rsidR="00582854" w:rsidRPr="0024194D">
        <w:rPr>
          <w:lang w:val="en-GB"/>
        </w:rPr>
        <w:t xml:space="preserve"> of similarity is between a user query and some document pages like a web search engine</w:t>
      </w:r>
      <w:r w:rsidR="00C54D56">
        <w:rPr>
          <w:lang w:val="en-GB"/>
        </w:rPr>
        <w:t xml:space="preserve"> </w:t>
      </w:r>
      <w:r w:rsidR="006B58BD">
        <w:rPr>
          <w:lang w:val="en-GB"/>
        </w:rPr>
        <w:fldChar w:fldCharType="begin"/>
      </w:r>
      <w:r w:rsidR="0092070A">
        <w:rPr>
          <w:lang w:val="en-GB"/>
        </w:rPr>
        <w:instrText xml:space="preserve"> ADDIN ZOTERO_ITEM CSL_CITATION {"citationID":"caAfYDQE","properties":{"formattedCitation":"{\\rtf (\\uc0\\u8220{}Google.com,\\uc0\\u8221{} 2013)}","plainCitation":"(“Google.com,” 2013)"},"citationItems":[{"id":27,"uris":["http://zotero.org/users/local/bkYEK4Eu/items/W8ZF73V2"],"uri":["http://zotero.org/users/local/bkYEK4Eu/items/W8ZF73V2"],"itemData":{"id":27,"type":"webpage","title":"Google.com","URL":"https://www.google.com/","issued":{"date-parts":[["2013"]]},"accessed":{"date-parts":[["2014",7,7]]}}}],"schema":"https://github.com/citation-style-language/schema/raw/master/csl-citation.json"} </w:instrText>
      </w:r>
      <w:r w:rsidR="006B58BD">
        <w:rPr>
          <w:lang w:val="en-GB"/>
        </w:rPr>
        <w:fldChar w:fldCharType="separate"/>
      </w:r>
      <w:r w:rsidR="00C651E0" w:rsidRPr="00EB1A22">
        <w:rPr>
          <w:rFonts w:cs="Times New Roman"/>
          <w:szCs w:val="24"/>
          <w:lang w:val="en-GB"/>
        </w:rPr>
        <w:t>(“Google.com”</w:t>
      </w:r>
      <w:r w:rsidR="00EB1A22">
        <w:rPr>
          <w:rFonts w:cs="Times New Roman"/>
          <w:szCs w:val="24"/>
          <w:lang w:val="en-GB"/>
        </w:rPr>
        <w:t>,</w:t>
      </w:r>
      <w:r w:rsidR="00C651E0" w:rsidRPr="00EB1A22">
        <w:rPr>
          <w:rFonts w:cs="Times New Roman"/>
          <w:szCs w:val="24"/>
          <w:lang w:val="en-GB"/>
        </w:rPr>
        <w:t xml:space="preserve"> 2013)</w:t>
      </w:r>
      <w:r w:rsidR="006B58BD">
        <w:rPr>
          <w:lang w:val="en-GB"/>
        </w:rPr>
        <w:fldChar w:fldCharType="end"/>
      </w:r>
      <w:r w:rsidR="00FC1162">
        <w:rPr>
          <w:lang w:val="en-GB"/>
        </w:rPr>
        <w:t>.</w:t>
      </w:r>
      <w:r w:rsidR="00582854" w:rsidRPr="0024194D">
        <w:rPr>
          <w:lang w:val="en-GB"/>
        </w:rPr>
        <w:t xml:space="preserve"> </w:t>
      </w:r>
      <w:r w:rsidR="00A21686" w:rsidRPr="0024194D">
        <w:rPr>
          <w:lang w:val="en-GB"/>
        </w:rPr>
        <w:t>But this is not an exclusively use of similarities, a</w:t>
      </w:r>
      <w:r w:rsidR="00582854" w:rsidRPr="0024194D">
        <w:rPr>
          <w:lang w:val="en-GB"/>
        </w:rPr>
        <w:t>lso f</w:t>
      </w:r>
      <w:r w:rsidR="007D76C1" w:rsidRPr="0024194D">
        <w:rPr>
          <w:lang w:val="en-GB"/>
        </w:rPr>
        <w:t xml:space="preserve">or instance, one can measure a document similarity between scientific papers, or measure similarity of unstructured data texts so a context </w:t>
      </w:r>
      <w:r w:rsidR="00582854" w:rsidRPr="0024194D">
        <w:rPr>
          <w:lang w:val="en-GB"/>
        </w:rPr>
        <w:t xml:space="preserve">or domain </w:t>
      </w:r>
      <w:r w:rsidR="00FC1162">
        <w:rPr>
          <w:lang w:val="en-GB"/>
        </w:rPr>
        <w:t xml:space="preserve">could </w:t>
      </w:r>
      <w:r w:rsidR="007D76C1" w:rsidRPr="0024194D">
        <w:rPr>
          <w:lang w:val="en-GB"/>
        </w:rPr>
        <w:t xml:space="preserve">be found. It can be used to aid ontology construction, fortify relations between concepts, </w:t>
      </w:r>
      <w:r w:rsidR="00FC1162">
        <w:rPr>
          <w:lang w:val="en-GB"/>
        </w:rPr>
        <w:t xml:space="preserve">and </w:t>
      </w:r>
      <w:r w:rsidR="007D76C1" w:rsidRPr="0024194D">
        <w:rPr>
          <w:lang w:val="en-GB"/>
        </w:rPr>
        <w:t xml:space="preserve">make ontology dynamic and capable of learning. </w:t>
      </w:r>
    </w:p>
    <w:p w:rsidR="007D76C1" w:rsidRPr="0024194D" w:rsidRDefault="002D2EF9" w:rsidP="00C44009">
      <w:pPr>
        <w:rPr>
          <w:lang w:val="en-GB"/>
        </w:rPr>
      </w:pPr>
      <w:r>
        <w:rPr>
          <w:lang w:val="en-GB"/>
        </w:rPr>
        <w:tab/>
      </w:r>
      <w:r w:rsidR="007D76C1" w:rsidRPr="0024194D">
        <w:rPr>
          <w:lang w:val="en-GB"/>
        </w:rPr>
        <w:t xml:space="preserve">To </w:t>
      </w:r>
      <w:r w:rsidR="00582854" w:rsidRPr="0024194D">
        <w:rPr>
          <w:lang w:val="en-GB"/>
        </w:rPr>
        <w:t xml:space="preserve">start a similarity measurement some initial thoughts must be made. What is it going to be measured? </w:t>
      </w:r>
      <w:proofErr w:type="gramStart"/>
      <w:r w:rsidR="001274E5" w:rsidRPr="0024194D">
        <w:rPr>
          <w:lang w:val="en-GB"/>
        </w:rPr>
        <w:t>T</w:t>
      </w:r>
      <w:r w:rsidR="006926BE" w:rsidRPr="0024194D">
        <w:rPr>
          <w:lang w:val="en-GB"/>
        </w:rPr>
        <w:t>he corpora</w:t>
      </w:r>
      <w:r w:rsidR="00582854" w:rsidRPr="0024194D">
        <w:rPr>
          <w:lang w:val="en-GB"/>
        </w:rPr>
        <w:t xml:space="preserve"> documents?</w:t>
      </w:r>
      <w:proofErr w:type="gramEnd"/>
      <w:r w:rsidR="00582854" w:rsidRPr="0024194D">
        <w:rPr>
          <w:lang w:val="en-GB"/>
        </w:rPr>
        <w:t xml:space="preserve"> </w:t>
      </w:r>
      <w:proofErr w:type="gramStart"/>
      <w:r w:rsidR="001274E5" w:rsidRPr="0024194D">
        <w:rPr>
          <w:lang w:val="en-GB"/>
        </w:rPr>
        <w:t>W</w:t>
      </w:r>
      <w:r w:rsidR="00582854" w:rsidRPr="0024194D">
        <w:rPr>
          <w:lang w:val="en-GB"/>
        </w:rPr>
        <w:t>ords?</w:t>
      </w:r>
      <w:proofErr w:type="gramEnd"/>
      <w:r w:rsidR="00582854" w:rsidRPr="0024194D">
        <w:rPr>
          <w:lang w:val="en-GB"/>
        </w:rPr>
        <w:t xml:space="preserve"> </w:t>
      </w:r>
      <w:proofErr w:type="gramStart"/>
      <w:r w:rsidR="001274E5" w:rsidRPr="0024194D">
        <w:rPr>
          <w:lang w:val="en-GB"/>
        </w:rPr>
        <w:t>V</w:t>
      </w:r>
      <w:r w:rsidR="00582854" w:rsidRPr="0024194D">
        <w:rPr>
          <w:lang w:val="en-GB"/>
        </w:rPr>
        <w:t>ectors?</w:t>
      </w:r>
      <w:proofErr w:type="gramEnd"/>
      <w:r w:rsidR="00582854" w:rsidRPr="0024194D">
        <w:rPr>
          <w:lang w:val="en-GB"/>
        </w:rPr>
        <w:t xml:space="preserve"> The type of </w:t>
      </w:r>
      <w:r w:rsidR="001274E5" w:rsidRPr="0024194D">
        <w:rPr>
          <w:lang w:val="en-GB"/>
        </w:rPr>
        <w:t xml:space="preserve">the </w:t>
      </w:r>
      <w:r w:rsidR="00582854" w:rsidRPr="0024194D">
        <w:rPr>
          <w:lang w:val="en-GB"/>
        </w:rPr>
        <w:t>initial corpora is important. Other thoughts must be made on if the domain is known</w:t>
      </w:r>
      <w:r w:rsidR="006926BE" w:rsidRPr="0024194D">
        <w:rPr>
          <w:lang w:val="en-GB"/>
        </w:rPr>
        <w:t>,</w:t>
      </w:r>
      <w:r w:rsidR="00582854" w:rsidRPr="0024194D">
        <w:rPr>
          <w:lang w:val="en-GB"/>
        </w:rPr>
        <w:t xml:space="preserve"> </w:t>
      </w:r>
      <w:r w:rsidR="006926BE" w:rsidRPr="0024194D">
        <w:rPr>
          <w:lang w:val="en-GB"/>
        </w:rPr>
        <w:t>i</w:t>
      </w:r>
      <w:r w:rsidR="00582854" w:rsidRPr="0024194D">
        <w:rPr>
          <w:lang w:val="en-GB"/>
        </w:rPr>
        <w:t xml:space="preserve">s the data already structured? Is there any ontology to support the process or any previous similarity measurement to help? </w:t>
      </w:r>
      <w:r w:rsidR="006926BE" w:rsidRPr="0024194D">
        <w:rPr>
          <w:lang w:val="en-GB"/>
        </w:rPr>
        <w:t xml:space="preserve">Are their semantic similarities important? </w:t>
      </w:r>
      <w:r w:rsidR="00582854" w:rsidRPr="0024194D">
        <w:rPr>
          <w:lang w:val="en-GB"/>
        </w:rPr>
        <w:t>What is the similarity measure process to use?</w:t>
      </w:r>
      <w:r w:rsidR="00FC1162">
        <w:rPr>
          <w:lang w:val="en-GB"/>
        </w:rPr>
        <w:t xml:space="preserve"> </w:t>
      </w:r>
      <w:r w:rsidR="006926BE" w:rsidRPr="0024194D">
        <w:rPr>
          <w:lang w:val="en-GB"/>
        </w:rPr>
        <w:t>T</w:t>
      </w:r>
      <w:r w:rsidR="007D76C1" w:rsidRPr="0024194D">
        <w:rPr>
          <w:lang w:val="en-GB"/>
        </w:rPr>
        <w:t xml:space="preserve">here are </w:t>
      </w:r>
      <w:r w:rsidR="00FC1162">
        <w:rPr>
          <w:lang w:val="en-GB"/>
        </w:rPr>
        <w:t xml:space="preserve">several </w:t>
      </w:r>
      <w:r w:rsidR="007D76C1" w:rsidRPr="0024194D">
        <w:rPr>
          <w:lang w:val="en-GB"/>
        </w:rPr>
        <w:t xml:space="preserve">similarity measures in the scientific community that are being discussed. </w:t>
      </w:r>
      <w:r w:rsidR="00FC1162">
        <w:rPr>
          <w:lang w:val="en-GB"/>
        </w:rPr>
        <w:t xml:space="preserve">In the following lines some of them will be presented and described, namely Euclidean Distance, Cosine Similarity and </w:t>
      </w:r>
      <w:proofErr w:type="spellStart"/>
      <w:r w:rsidR="00FC1162">
        <w:rPr>
          <w:lang w:val="en-GB"/>
        </w:rPr>
        <w:t>Jaccard</w:t>
      </w:r>
      <w:proofErr w:type="spellEnd"/>
      <w:r w:rsidR="00FC1162">
        <w:rPr>
          <w:lang w:val="en-GB"/>
        </w:rPr>
        <w:t xml:space="preserve"> Coefficient</w:t>
      </w:r>
      <w:r w:rsidR="007D76C1" w:rsidRPr="0024194D">
        <w:rPr>
          <w:lang w:val="en-GB"/>
        </w:rPr>
        <w:t xml:space="preserve">. </w:t>
      </w:r>
    </w:p>
    <w:p w:rsidR="00EE2C50" w:rsidRDefault="00EE2C50" w:rsidP="00EE2C50">
      <w:pPr>
        <w:pStyle w:val="Heading3"/>
        <w:rPr>
          <w:lang w:val="en-GB"/>
        </w:rPr>
      </w:pPr>
      <w:bookmarkStart w:id="229" w:name="_Toc397995086"/>
      <w:r w:rsidRPr="0024194D">
        <w:rPr>
          <w:lang w:val="en-GB"/>
        </w:rPr>
        <w:t xml:space="preserve">Cosine Similarity </w:t>
      </w:r>
      <w:r w:rsidR="005B75A3" w:rsidRPr="0024194D">
        <w:rPr>
          <w:lang w:val="en-GB"/>
        </w:rPr>
        <w:t xml:space="preserve">Measure </w:t>
      </w:r>
      <w:r w:rsidRPr="0024194D">
        <w:rPr>
          <w:lang w:val="en-GB"/>
        </w:rPr>
        <w:t>Algorithm</w:t>
      </w:r>
      <w:bookmarkEnd w:id="229"/>
    </w:p>
    <w:p w:rsidR="00313EC2" w:rsidRDefault="00313EC2" w:rsidP="000932C2">
      <w:pPr>
        <w:spacing w:after="240"/>
        <w:rPr>
          <w:lang w:val="en-GB"/>
        </w:rPr>
      </w:pPr>
      <w:r>
        <w:rPr>
          <w:lang w:val="en-GB"/>
        </w:rPr>
        <w:t xml:space="preserve">The Cosine Similarity </w:t>
      </w:r>
      <w:r w:rsidR="00315D2D">
        <w:rPr>
          <w:lang w:val="en-GB"/>
        </w:rPr>
        <w:t>Measure A</w:t>
      </w:r>
      <w:r>
        <w:rPr>
          <w:lang w:val="en-GB"/>
        </w:rPr>
        <w:t xml:space="preserve">lgorithm </w:t>
      </w:r>
      <w:r w:rsidR="00315D2D">
        <w:rPr>
          <w:lang w:val="en-GB"/>
        </w:rPr>
        <w:t xml:space="preserve">is one measure used to </w:t>
      </w:r>
      <w:r w:rsidR="00885F4C">
        <w:rPr>
          <w:lang w:val="en-GB"/>
        </w:rPr>
        <w:t>quantify</w:t>
      </w:r>
      <w:r>
        <w:rPr>
          <w:lang w:val="en-GB"/>
        </w:rPr>
        <w:t xml:space="preserve"> the similarity between two concepts</w:t>
      </w:r>
      <w:r w:rsidR="00885F4C">
        <w:rPr>
          <w:lang w:val="en-GB"/>
        </w:rPr>
        <w:t>, d</w:t>
      </w:r>
      <w:r w:rsidR="00315D2D">
        <w:rPr>
          <w:lang w:val="en-GB"/>
        </w:rPr>
        <w:t>efined as the inner product between two vectors</w:t>
      </w:r>
      <w:r w:rsidR="00C829C9">
        <w:rPr>
          <w:lang w:val="en-GB"/>
        </w:rPr>
        <w:t>, x and y</w:t>
      </w:r>
      <w:r w:rsidR="00315D2D">
        <w:rPr>
          <w:lang w:val="en-GB"/>
        </w:rPr>
        <w:t>. The mathematical formula can be</w:t>
      </w:r>
      <w:r w:rsidR="00185A72">
        <w:rPr>
          <w:lang w:val="en-GB"/>
        </w:rPr>
        <w:t xml:space="preserve"> presented</w:t>
      </w:r>
      <w:r w:rsidR="00315D2D">
        <w:rPr>
          <w:lang w:val="en-GB"/>
        </w:rPr>
        <w:t xml:space="preserve"> as per the following Equation 16.</w:t>
      </w:r>
      <w:r w:rsidR="00C46E09">
        <w:rPr>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C46E09" w:rsidTr="000932C2">
        <w:tc>
          <w:tcPr>
            <w:tcW w:w="675" w:type="dxa"/>
          </w:tcPr>
          <w:p w:rsidR="00C46E09" w:rsidRDefault="00C46E09" w:rsidP="00313EC2">
            <w:pPr>
              <w:rPr>
                <w:lang w:val="en-GB"/>
              </w:rPr>
            </w:pPr>
          </w:p>
        </w:tc>
        <w:tc>
          <w:tcPr>
            <w:tcW w:w="7371" w:type="dxa"/>
          </w:tcPr>
          <w:p w:rsidR="00C46E09" w:rsidRDefault="00192BAD" w:rsidP="00C46E09">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x,y</m:t>
                        </m:r>
                      </m:e>
                    </m:d>
                    <m:ctrlPr>
                      <w:rPr>
                        <w:rFonts w:ascii="Cambria Math" w:hAnsi="Cambria Math"/>
                        <w:i/>
                        <w:lang w:val="en-GB"/>
                      </w:rPr>
                    </m:ctrlPr>
                  </m:e>
                </m:func>
                <m:r>
                  <w:rPr>
                    <w:rFonts w:ascii="Cambria Math" w:hAnsi="Cambria Math"/>
                    <w:lang w:val="en-GB"/>
                  </w:rPr>
                  <m:t>=</m:t>
                </m:r>
                <m:f>
                  <m:fPr>
                    <m:ctrlPr>
                      <w:rPr>
                        <w:rFonts w:ascii="Cambria Math" w:hAnsi="Cambria Math"/>
                        <w:i/>
                        <w:lang w:val="en-GB"/>
                      </w:rPr>
                    </m:ctrlPr>
                  </m:fPr>
                  <m:num>
                    <m:r>
                      <w:rPr>
                        <w:rFonts w:ascii="Cambria Math" w:hAnsi="Cambria Math"/>
                        <w:lang w:val="en-GB"/>
                      </w:rPr>
                      <m:t>x</m:t>
                    </m:r>
                  </m:num>
                  <m:den>
                    <m:d>
                      <m:dPr>
                        <m:begChr m:val="‖"/>
                        <m:endChr m:val="‖"/>
                        <m:ctrlPr>
                          <w:rPr>
                            <w:rFonts w:ascii="Cambria Math" w:hAnsi="Cambria Math"/>
                            <w:i/>
                            <w:lang w:val="en-GB"/>
                          </w:rPr>
                        </m:ctrlPr>
                      </m:dPr>
                      <m:e>
                        <m:r>
                          <w:rPr>
                            <w:rFonts w:ascii="Cambria Math" w:hAnsi="Cambria Math"/>
                            <w:lang w:val="en-GB"/>
                          </w:rPr>
                          <m:t>x</m:t>
                        </m:r>
                      </m:e>
                    </m:d>
                  </m:den>
                </m:f>
                <m:r>
                  <w:rPr>
                    <w:rFonts w:ascii="Cambria Math" w:hAnsi="Cambria Math"/>
                    <w:lang w:val="en-GB"/>
                  </w:rPr>
                  <m:t>∙</m:t>
                </m:r>
                <m:f>
                  <m:fPr>
                    <m:ctrlPr>
                      <w:rPr>
                        <w:rFonts w:ascii="Cambria Math" w:hAnsi="Cambria Math"/>
                        <w:i/>
                        <w:lang w:val="en-GB"/>
                      </w:rPr>
                    </m:ctrlPr>
                  </m:fPr>
                  <m:num>
                    <m:r>
                      <w:rPr>
                        <w:rFonts w:ascii="Cambria Math" w:hAnsi="Cambria Math"/>
                        <w:lang w:val="en-GB"/>
                      </w:rPr>
                      <m:t>y</m:t>
                    </m:r>
                  </m:num>
                  <m:den>
                    <m:d>
                      <m:dPr>
                        <m:begChr m:val="‖"/>
                        <m:endChr m:val="‖"/>
                        <m:ctrlPr>
                          <w:rPr>
                            <w:rFonts w:ascii="Cambria Math" w:hAnsi="Cambria Math"/>
                            <w:i/>
                            <w:lang w:val="en-GB"/>
                          </w:rPr>
                        </m:ctrlPr>
                      </m:dPr>
                      <m:e>
                        <m:r>
                          <w:rPr>
                            <w:rFonts w:ascii="Cambria Math" w:hAnsi="Cambria Math"/>
                            <w:lang w:val="en-GB"/>
                          </w:rPr>
                          <m:t>y</m:t>
                        </m:r>
                      </m:e>
                    </m:d>
                  </m:den>
                </m:f>
              </m:oMath>
            </m:oMathPara>
          </w:p>
        </w:tc>
        <w:tc>
          <w:tcPr>
            <w:tcW w:w="598" w:type="dxa"/>
          </w:tcPr>
          <w:p w:rsidR="00C46E09" w:rsidRDefault="00C46E09" w:rsidP="00C46E09">
            <w:pPr>
              <w:keepNext/>
              <w:rPr>
                <w:lang w:val="en-GB"/>
              </w:rPr>
            </w:pPr>
            <w:r w:rsidRPr="00C46E09">
              <w:rPr>
                <w:sz w:val="20"/>
                <w:lang w:val="en-GB"/>
              </w:rPr>
              <w:t>(</w:t>
            </w:r>
            <w:r w:rsidR="006B58BD" w:rsidRPr="00C46E09">
              <w:rPr>
                <w:sz w:val="20"/>
                <w:lang w:val="en-GB"/>
              </w:rPr>
              <w:fldChar w:fldCharType="begin"/>
            </w:r>
            <w:r w:rsidRPr="00C46E09">
              <w:rPr>
                <w:sz w:val="20"/>
                <w:lang w:val="en-GB"/>
              </w:rPr>
              <w:instrText xml:space="preserve"> SEQ Equation \* ARABIC </w:instrText>
            </w:r>
            <w:r w:rsidR="006B58BD" w:rsidRPr="00C46E09">
              <w:rPr>
                <w:sz w:val="20"/>
                <w:lang w:val="en-GB"/>
              </w:rPr>
              <w:fldChar w:fldCharType="separate"/>
            </w:r>
            <w:r w:rsidRPr="00C46E09">
              <w:rPr>
                <w:noProof/>
                <w:sz w:val="20"/>
                <w:lang w:val="en-GB"/>
              </w:rPr>
              <w:t>16</w:t>
            </w:r>
            <w:r w:rsidR="006B58BD" w:rsidRPr="00C46E09">
              <w:rPr>
                <w:sz w:val="20"/>
                <w:lang w:val="en-GB"/>
              </w:rPr>
              <w:fldChar w:fldCharType="end"/>
            </w:r>
            <w:r w:rsidRPr="00C46E09">
              <w:rPr>
                <w:sz w:val="20"/>
                <w:lang w:val="en-GB"/>
              </w:rPr>
              <w:t>)</w:t>
            </w:r>
          </w:p>
        </w:tc>
      </w:tr>
    </w:tbl>
    <w:p w:rsidR="00447577" w:rsidRDefault="00447577" w:rsidP="00447577">
      <w:pPr>
        <w:rPr>
          <w:rFonts w:eastAsiaTheme="majorEastAsia" w:cstheme="majorBidi"/>
          <w:sz w:val="28"/>
          <w:szCs w:val="28"/>
          <w:lang w:val="en-GB"/>
        </w:rPr>
      </w:pPr>
      <w:r>
        <w:rPr>
          <w:lang w:val="en-GB"/>
        </w:rPr>
        <w:lastRenderedPageBreak/>
        <w:br w:type="page"/>
      </w:r>
    </w:p>
    <w:p w:rsidR="00AB3EE0" w:rsidRPr="0024194D" w:rsidRDefault="004F2C9F" w:rsidP="00C30260">
      <w:pPr>
        <w:pStyle w:val="Heading1"/>
        <w:rPr>
          <w:lang w:val="en-GB"/>
        </w:rPr>
      </w:pPr>
      <w:bookmarkStart w:id="230" w:name="_Toc397995087"/>
      <w:r w:rsidRPr="0024194D">
        <w:rPr>
          <w:lang w:val="en-GB"/>
        </w:rPr>
        <w:lastRenderedPageBreak/>
        <w:t>Building &amp; Construction Domain Ontology</w:t>
      </w:r>
      <w:bookmarkEnd w:id="230"/>
    </w:p>
    <w:p w:rsidR="00AC7578" w:rsidRPr="0024194D" w:rsidRDefault="001F02BB" w:rsidP="00AC7578">
      <w:pPr>
        <w:pStyle w:val="Heading2"/>
        <w:numPr>
          <w:ilvl w:val="1"/>
          <w:numId w:val="3"/>
        </w:numPr>
        <w:rPr>
          <w:lang w:val="en-GB"/>
        </w:rPr>
      </w:pPr>
      <w:bookmarkStart w:id="231" w:name="_Toc397995088"/>
      <w:r w:rsidRPr="0024194D">
        <w:rPr>
          <w:lang w:val="en-GB"/>
        </w:rPr>
        <w:t>Ontology</w:t>
      </w:r>
      <w:bookmarkEnd w:id="231"/>
    </w:p>
    <w:p w:rsidR="00AC7578" w:rsidRDefault="00AC7578" w:rsidP="00AC7578">
      <w:pPr>
        <w:rPr>
          <w:lang w:val="en-GB"/>
        </w:rPr>
      </w:pPr>
      <w:r w:rsidRPr="0024194D">
        <w:rPr>
          <w:lang w:val="en-GB"/>
        </w:rPr>
        <w:t xml:space="preserve">The term “Ontology” origins from early 18th century, from the modern Latin </w:t>
      </w:r>
      <w:proofErr w:type="spellStart"/>
      <w:r w:rsidRPr="0024194D">
        <w:rPr>
          <w:i/>
          <w:lang w:val="en-GB"/>
        </w:rPr>
        <w:t>ontologia</w:t>
      </w:r>
      <w:proofErr w:type="spellEnd"/>
      <w:r w:rsidRPr="0024194D">
        <w:rPr>
          <w:lang w:val="en-GB"/>
        </w:rPr>
        <w:t>, from the Greek wor</w:t>
      </w:r>
      <w:r w:rsidR="00756915">
        <w:rPr>
          <w:lang w:val="en-GB"/>
        </w:rPr>
        <w:t>d</w:t>
      </w:r>
      <w:r w:rsidRPr="0024194D">
        <w:rPr>
          <w:lang w:val="en-GB"/>
        </w:rPr>
        <w:t xml:space="preserve"> </w:t>
      </w:r>
      <w:r w:rsidRPr="0024194D">
        <w:rPr>
          <w:i/>
          <w:lang w:val="en-GB"/>
        </w:rPr>
        <w:t>onto</w:t>
      </w:r>
      <w:r w:rsidRPr="0024194D">
        <w:rPr>
          <w:lang w:val="en-GB"/>
        </w:rPr>
        <w:t xml:space="preserve">, which means “being”, plus </w:t>
      </w:r>
      <w:r w:rsidRPr="0024194D">
        <w:rPr>
          <w:i/>
          <w:lang w:val="en-GB"/>
        </w:rPr>
        <w:t>logia</w:t>
      </w:r>
      <w:r w:rsidRPr="0024194D">
        <w:rPr>
          <w:lang w:val="en-GB"/>
        </w:rPr>
        <w:t xml:space="preserve"> which means study, science, theory. </w:t>
      </w:r>
      <w:r w:rsidR="006B58BD" w:rsidRPr="0024194D">
        <w:rPr>
          <w:rFonts w:cs="Times New Roman"/>
          <w:lang w:val="en-GB"/>
        </w:rPr>
        <w:fldChar w:fldCharType="begin"/>
      </w:r>
      <w:r w:rsidR="00F114FE">
        <w:rPr>
          <w:rFonts w:cs="Times New Roman"/>
          <w:lang w:val="en-GB"/>
        </w:rPr>
        <w:instrText xml:space="preserve"> ADDIN ZOTERO_ITEM CSL_CITATION {"citationID":"1a4a44c7mn","properties":{"formattedCitation":"(Oxford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6B58BD" w:rsidRPr="0024194D">
        <w:rPr>
          <w:rFonts w:cs="Times New Roman"/>
          <w:lang w:val="en-GB"/>
        </w:rPr>
        <w:fldChar w:fldCharType="separate"/>
      </w:r>
      <w:proofErr w:type="gramStart"/>
      <w:r w:rsidR="00C651E0" w:rsidRPr="005A1C2B">
        <w:rPr>
          <w:rFonts w:cs="Times New Roman"/>
          <w:lang w:val="en-GB"/>
        </w:rPr>
        <w:t>(Oxford University, 2006)</w:t>
      </w:r>
      <w:r w:rsidR="006B58BD" w:rsidRPr="0024194D">
        <w:rPr>
          <w:rFonts w:cs="Times New Roman"/>
          <w:lang w:val="en-GB"/>
        </w:rPr>
        <w:fldChar w:fldCharType="end"/>
      </w:r>
      <w:r w:rsidR="00EB2D2D" w:rsidRPr="0024194D">
        <w:rPr>
          <w:lang w:val="en-GB"/>
        </w:rPr>
        <w:t>.</w:t>
      </w:r>
      <w:proofErr w:type="gramEnd"/>
      <w:r w:rsidR="00EB2D2D" w:rsidRPr="0024194D">
        <w:rPr>
          <w:lang w:val="en-GB"/>
        </w:rPr>
        <w:t xml:space="preserve"> </w:t>
      </w:r>
      <w:r w:rsidR="000B5DF3" w:rsidRPr="0024194D">
        <w:rPr>
          <w:lang w:val="en-GB"/>
        </w:rPr>
        <w:t xml:space="preserve">It is, thus, </w:t>
      </w:r>
      <w:r w:rsidR="001F02BB" w:rsidRPr="0024194D">
        <w:rPr>
          <w:lang w:val="en-GB"/>
        </w:rPr>
        <w:t xml:space="preserve">a sub domain of philosophy that studies the </w:t>
      </w:r>
      <w:r w:rsidR="00756915">
        <w:rPr>
          <w:lang w:val="en-GB"/>
        </w:rPr>
        <w:t xml:space="preserve">nature of a </w:t>
      </w:r>
      <w:r w:rsidR="00EB2D2D" w:rsidRPr="0024194D">
        <w:rPr>
          <w:lang w:val="en-GB"/>
        </w:rPr>
        <w:t>being</w:t>
      </w:r>
      <w:r w:rsidR="00756915">
        <w:rPr>
          <w:lang w:val="en-GB"/>
        </w:rPr>
        <w:t xml:space="preserve"> or existence</w:t>
      </w:r>
      <w:r w:rsidR="00EB2D2D" w:rsidRPr="0024194D">
        <w:rPr>
          <w:lang w:val="en-GB"/>
        </w:rPr>
        <w:t xml:space="preserve"> </w:t>
      </w:r>
      <w:r w:rsidR="00567DD2">
        <w:rPr>
          <w:lang w:val="en-GB"/>
        </w:rPr>
        <w:t xml:space="preserve">itself </w:t>
      </w:r>
      <w:r w:rsidR="00756915">
        <w:rPr>
          <w:lang w:val="en-GB"/>
        </w:rPr>
        <w:t xml:space="preserve">and the way </w:t>
      </w:r>
      <w:r w:rsidR="001F02BB" w:rsidRPr="0024194D">
        <w:rPr>
          <w:lang w:val="en-GB"/>
        </w:rPr>
        <w:t>th</w:t>
      </w:r>
      <w:r w:rsidR="00567DD2">
        <w:rPr>
          <w:lang w:val="en-GB"/>
        </w:rPr>
        <w:t>e</w:t>
      </w:r>
      <w:r w:rsidR="001F02BB" w:rsidRPr="0024194D">
        <w:rPr>
          <w:lang w:val="en-GB"/>
        </w:rPr>
        <w:t>s</w:t>
      </w:r>
      <w:r w:rsidR="00567DD2">
        <w:rPr>
          <w:lang w:val="en-GB"/>
        </w:rPr>
        <w:t>e</w:t>
      </w:r>
      <w:r w:rsidR="001F02BB" w:rsidRPr="0024194D">
        <w:rPr>
          <w:lang w:val="en-GB"/>
        </w:rPr>
        <w:t xml:space="preserve"> relates with </w:t>
      </w:r>
      <w:r w:rsidR="00185A72">
        <w:rPr>
          <w:lang w:val="en-GB"/>
        </w:rPr>
        <w:t xml:space="preserve">each </w:t>
      </w:r>
      <w:r w:rsidR="00185A72" w:rsidRPr="0024194D">
        <w:rPr>
          <w:lang w:val="en-GB"/>
        </w:rPr>
        <w:t>other’s</w:t>
      </w:r>
      <w:r w:rsidR="00756915">
        <w:rPr>
          <w:lang w:val="en-GB"/>
        </w:rPr>
        <w:t>.</w:t>
      </w:r>
    </w:p>
    <w:p w:rsidR="0076762C" w:rsidRDefault="002D2EF9" w:rsidP="00AC7578">
      <w:pPr>
        <w:rPr>
          <w:lang w:val="en-GB"/>
        </w:rPr>
      </w:pPr>
      <w:r>
        <w:rPr>
          <w:lang w:val="en-GB"/>
        </w:rPr>
        <w:tab/>
      </w:r>
      <w:r w:rsidR="000B5DF3" w:rsidRPr="0024194D">
        <w:rPr>
          <w:lang w:val="en-GB"/>
        </w:rPr>
        <w:t>In information systems, the ontology is the study of the representation of knowledge. It</w:t>
      </w:r>
      <w:r w:rsidR="00790293">
        <w:rPr>
          <w:lang w:val="en-GB"/>
        </w:rPr>
        <w:t xml:space="preserve"> is</w:t>
      </w:r>
      <w:r w:rsidR="000B5DF3" w:rsidRPr="0024194D">
        <w:rPr>
          <w:lang w:val="en-GB"/>
        </w:rPr>
        <w:t xml:space="preserve"> a form of definition and organization of the knowledge domain. </w:t>
      </w:r>
      <w:r w:rsidR="001F02BB" w:rsidRPr="0024194D">
        <w:rPr>
          <w:lang w:val="en-GB"/>
        </w:rPr>
        <w:t>Ontology</w:t>
      </w:r>
      <w:r w:rsidR="000B5DF3" w:rsidRPr="0024194D">
        <w:rPr>
          <w:lang w:val="en-GB"/>
        </w:rPr>
        <w:t xml:space="preserve"> can be defined as a structure or a form of data organization. For a better understanding of this knowledge, </w:t>
      </w:r>
      <w:proofErr w:type="gramStart"/>
      <w:r w:rsidR="005870BF">
        <w:rPr>
          <w:lang w:val="en-GB"/>
        </w:rPr>
        <w:t>an ontology</w:t>
      </w:r>
      <w:proofErr w:type="gramEnd"/>
      <w:r w:rsidR="005870BF">
        <w:rPr>
          <w:lang w:val="en-GB"/>
        </w:rPr>
        <w:t xml:space="preserve"> is represented by concepts and relations, which are </w:t>
      </w:r>
      <w:r w:rsidR="00185A72">
        <w:rPr>
          <w:lang w:val="en-GB"/>
        </w:rPr>
        <w:t>organized</w:t>
      </w:r>
      <w:r w:rsidR="000511A5" w:rsidRPr="0024194D">
        <w:rPr>
          <w:lang w:val="en-GB"/>
        </w:rPr>
        <w:t xml:space="preserve"> in</w:t>
      </w:r>
      <w:r w:rsidR="00756915">
        <w:rPr>
          <w:lang w:val="en-GB"/>
        </w:rPr>
        <w:t>to</w:t>
      </w:r>
      <w:r w:rsidR="000511A5" w:rsidRPr="0024194D">
        <w:rPr>
          <w:lang w:val="en-GB"/>
        </w:rPr>
        <w:t xml:space="preserve"> </w:t>
      </w:r>
      <w:r w:rsidR="000511A5" w:rsidRPr="0024194D">
        <w:rPr>
          <w:i/>
          <w:lang w:val="en-GB"/>
        </w:rPr>
        <w:t>classes</w:t>
      </w:r>
      <w:r w:rsidR="005870BF">
        <w:rPr>
          <w:lang w:val="en-GB"/>
        </w:rPr>
        <w:t>, in a tree structure shape</w:t>
      </w:r>
      <w:r w:rsidR="0076762C">
        <w:rPr>
          <w:lang w:val="en-GB"/>
        </w:rPr>
        <w:t xml:space="preserve"> called </w:t>
      </w:r>
      <w:r w:rsidR="0076762C" w:rsidRPr="0076762C">
        <w:rPr>
          <w:i/>
          <w:lang w:val="en-GB"/>
        </w:rPr>
        <w:t>taxonomy</w:t>
      </w:r>
      <w:r w:rsidR="000511A5" w:rsidRPr="0024194D">
        <w:rPr>
          <w:lang w:val="en-GB"/>
        </w:rPr>
        <w:t xml:space="preserve">. </w:t>
      </w:r>
      <w:r w:rsidR="0076762C">
        <w:rPr>
          <w:lang w:val="en-GB"/>
        </w:rPr>
        <w:t xml:space="preserve">The </w:t>
      </w:r>
      <w:r w:rsidR="0076762C" w:rsidRPr="0076762C">
        <w:rPr>
          <w:lang w:val="en-GB"/>
        </w:rPr>
        <w:t>taxonomy</w:t>
      </w:r>
      <w:r w:rsidR="0076762C">
        <w:rPr>
          <w:lang w:val="en-GB"/>
        </w:rPr>
        <w:t xml:space="preserve"> represents the hierarchical characteristics of classes. Also in </w:t>
      </w:r>
      <w:proofErr w:type="gramStart"/>
      <w:r w:rsidR="0076762C">
        <w:rPr>
          <w:lang w:val="en-GB"/>
        </w:rPr>
        <w:t xml:space="preserve">an </w:t>
      </w:r>
      <w:r w:rsidR="00E524B8">
        <w:rPr>
          <w:lang w:val="en-GB"/>
        </w:rPr>
        <w:t>ontology</w:t>
      </w:r>
      <w:proofErr w:type="gramEnd"/>
      <w:r w:rsidR="0076762C">
        <w:rPr>
          <w:lang w:val="en-GB"/>
        </w:rPr>
        <w:t xml:space="preserve"> are </w:t>
      </w:r>
      <w:r w:rsidR="0076762C" w:rsidRPr="0076762C">
        <w:rPr>
          <w:i/>
          <w:lang w:val="en-GB"/>
        </w:rPr>
        <w:t>individuals</w:t>
      </w:r>
      <w:r w:rsidR="0076762C">
        <w:rPr>
          <w:lang w:val="en-GB"/>
        </w:rPr>
        <w:t xml:space="preserve">. Individuals are the instances of the classes. </w:t>
      </w:r>
      <w:r w:rsidR="001F02BB" w:rsidRPr="0024194D">
        <w:rPr>
          <w:lang w:val="en-GB"/>
        </w:rPr>
        <w:t>These classes present</w:t>
      </w:r>
      <w:r w:rsidR="000511A5" w:rsidRPr="0024194D">
        <w:rPr>
          <w:lang w:val="en-GB"/>
        </w:rPr>
        <w:t xml:space="preserve"> </w:t>
      </w:r>
      <w:r w:rsidR="00185A72">
        <w:rPr>
          <w:lang w:val="en-GB"/>
        </w:rPr>
        <w:t xml:space="preserve">the </w:t>
      </w:r>
      <w:r w:rsidR="000511A5" w:rsidRPr="0024194D">
        <w:rPr>
          <w:i/>
          <w:lang w:val="en-GB"/>
        </w:rPr>
        <w:t>relations</w:t>
      </w:r>
      <w:r w:rsidR="000511A5" w:rsidRPr="0024194D">
        <w:rPr>
          <w:lang w:val="en-GB"/>
        </w:rPr>
        <w:t xml:space="preserve"> between </w:t>
      </w:r>
      <w:r w:rsidR="00185A72">
        <w:rPr>
          <w:lang w:val="en-GB"/>
        </w:rPr>
        <w:t xml:space="preserve">its concepts, meaning it represents the semantic distance between </w:t>
      </w:r>
      <w:r w:rsidR="005870BF">
        <w:rPr>
          <w:lang w:val="en-GB"/>
        </w:rPr>
        <w:t xml:space="preserve">each of the concepts in that ontology. </w:t>
      </w:r>
      <w:r w:rsidR="0076762C">
        <w:rPr>
          <w:lang w:val="en-GB"/>
        </w:rPr>
        <w:t xml:space="preserve">Attributes are the last element in </w:t>
      </w:r>
      <w:proofErr w:type="gramStart"/>
      <w:r w:rsidR="0076762C">
        <w:rPr>
          <w:lang w:val="en-GB"/>
        </w:rPr>
        <w:t>an ontology</w:t>
      </w:r>
      <w:proofErr w:type="gramEnd"/>
      <w:r w:rsidR="0076762C">
        <w:rPr>
          <w:lang w:val="en-GB"/>
        </w:rPr>
        <w:t>, these are properties to describe each of the objects, or specifically, individuals</w:t>
      </w:r>
    </w:p>
    <w:p w:rsidR="000511A5" w:rsidRDefault="0021146A" w:rsidP="00AC7578">
      <w:pPr>
        <w:rPr>
          <w:lang w:val="en-GB"/>
        </w:rPr>
      </w:pPr>
      <w:r>
        <w:rPr>
          <w:lang w:val="en-GB"/>
        </w:rPr>
        <w:tab/>
      </w:r>
      <w:r w:rsidR="005870BF">
        <w:rPr>
          <w:lang w:val="en-GB"/>
        </w:rPr>
        <w:t xml:space="preserve">One can say though, that </w:t>
      </w:r>
      <w:r w:rsidR="003477E0" w:rsidRPr="0024194D">
        <w:rPr>
          <w:lang w:val="en-GB"/>
        </w:rPr>
        <w:t>ontology</w:t>
      </w:r>
      <w:r w:rsidR="000511A5" w:rsidRPr="0024194D">
        <w:rPr>
          <w:lang w:val="en-GB"/>
        </w:rPr>
        <w:t xml:space="preserve"> is a structured representation of a data set of </w:t>
      </w:r>
      <w:r w:rsidR="003477E0" w:rsidRPr="0024194D">
        <w:rPr>
          <w:lang w:val="en-GB"/>
        </w:rPr>
        <w:t>knowledge that</w:t>
      </w:r>
      <w:r w:rsidR="000511A5" w:rsidRPr="0024194D">
        <w:rPr>
          <w:lang w:val="en-GB"/>
        </w:rPr>
        <w:t xml:space="preserve"> aims for a better understanding of the data presented.</w:t>
      </w:r>
    </w:p>
    <w:p w:rsidR="00E30B1A" w:rsidRDefault="00DD3E7B" w:rsidP="00DD3E7B">
      <w:pPr>
        <w:pStyle w:val="Heading3"/>
        <w:rPr>
          <w:lang w:val="en-GB"/>
        </w:rPr>
      </w:pPr>
      <w:bookmarkStart w:id="232" w:name="_Toc397995089"/>
      <w:r w:rsidRPr="0024194D">
        <w:rPr>
          <w:lang w:val="en-GB"/>
        </w:rPr>
        <w:t>C</w:t>
      </w:r>
      <w:r w:rsidR="00E30B1A" w:rsidRPr="0024194D">
        <w:rPr>
          <w:lang w:val="en-GB"/>
        </w:rPr>
        <w:t>onstruct</w:t>
      </w:r>
      <w:r w:rsidRPr="0024194D">
        <w:rPr>
          <w:lang w:val="en-GB"/>
        </w:rPr>
        <w:t>ion</w:t>
      </w:r>
      <w:r w:rsidR="00E30B1A" w:rsidRPr="0024194D">
        <w:rPr>
          <w:lang w:val="en-GB"/>
        </w:rPr>
        <w:t xml:space="preserve"> </w:t>
      </w:r>
      <w:r w:rsidRPr="0024194D">
        <w:rPr>
          <w:lang w:val="en-GB"/>
        </w:rPr>
        <w:t>Methodology</w:t>
      </w:r>
      <w:bookmarkEnd w:id="232"/>
    </w:p>
    <w:p w:rsidR="0052534D" w:rsidRDefault="00EB1A22" w:rsidP="00EB1A22">
      <w:pPr>
        <w:rPr>
          <w:lang w:val="en-GB"/>
        </w:rPr>
      </w:pPr>
      <w:r>
        <w:rPr>
          <w:lang w:val="en-GB"/>
        </w:rPr>
        <w:t xml:space="preserve">Being </w:t>
      </w:r>
      <w:proofErr w:type="gramStart"/>
      <w:r>
        <w:rPr>
          <w:lang w:val="en-GB"/>
        </w:rPr>
        <w:t>an ontology</w:t>
      </w:r>
      <w:proofErr w:type="gramEnd"/>
      <w:r>
        <w:rPr>
          <w:lang w:val="en-GB"/>
        </w:rPr>
        <w:t xml:space="preserve"> a formal representation of knowledge, its construction should follow some </w:t>
      </w:r>
      <w:r w:rsidR="00977288">
        <w:rPr>
          <w:lang w:val="en-GB"/>
        </w:rPr>
        <w:t>requirements</w:t>
      </w:r>
      <w:r>
        <w:rPr>
          <w:lang w:val="en-GB"/>
        </w:rPr>
        <w:t>.</w:t>
      </w:r>
      <w:r w:rsidR="00977288">
        <w:rPr>
          <w:lang w:val="en-GB"/>
        </w:rPr>
        <w:t xml:space="preserve"> Ontologies are </w:t>
      </w:r>
      <w:r w:rsidR="00E05827">
        <w:rPr>
          <w:lang w:val="en-GB"/>
        </w:rPr>
        <w:t>aimed</w:t>
      </w:r>
      <w:r w:rsidR="00977288">
        <w:rPr>
          <w:lang w:val="en-GB"/>
        </w:rPr>
        <w:t xml:space="preserve"> to collaborative </w:t>
      </w:r>
      <w:proofErr w:type="gramStart"/>
      <w:r w:rsidR="00977288">
        <w:rPr>
          <w:lang w:val="en-GB"/>
        </w:rPr>
        <w:t>domains,</w:t>
      </w:r>
      <w:proofErr w:type="gramEnd"/>
      <w:r w:rsidR="00977288">
        <w:rPr>
          <w:lang w:val="en-GB"/>
        </w:rPr>
        <w:t xml:space="preserve"> therefore they have to be </w:t>
      </w:r>
      <w:r w:rsidR="00977288" w:rsidRPr="00977288">
        <w:rPr>
          <w:lang w:val="en-GB"/>
        </w:rPr>
        <w:t>interoperable</w:t>
      </w:r>
      <w:r w:rsidR="00977288">
        <w:rPr>
          <w:lang w:val="en-GB"/>
        </w:rPr>
        <w:t xml:space="preserve"> as they have to fit different systems without </w:t>
      </w:r>
      <w:r w:rsidR="005870BF">
        <w:rPr>
          <w:lang w:val="en-GB"/>
        </w:rPr>
        <w:t>its adaptation into</w:t>
      </w:r>
      <w:r w:rsidR="00977288">
        <w:rPr>
          <w:lang w:val="en-GB"/>
        </w:rPr>
        <w:t xml:space="preserve"> each system. Ontologies thus have to be transparent </w:t>
      </w:r>
      <w:r w:rsidR="0052534D">
        <w:rPr>
          <w:lang w:val="en-GB"/>
        </w:rPr>
        <w:t xml:space="preserve">and represent the same language between the whole participant community </w:t>
      </w:r>
      <w:r w:rsidR="00977288">
        <w:rPr>
          <w:lang w:val="en-GB"/>
        </w:rPr>
        <w:t xml:space="preserve">to </w:t>
      </w:r>
      <w:r w:rsidR="0052534D">
        <w:rPr>
          <w:lang w:val="en-GB"/>
        </w:rPr>
        <w:t>integrate in the system coherent and consistently</w:t>
      </w:r>
      <w:r w:rsidR="00977288">
        <w:rPr>
          <w:lang w:val="en-GB"/>
        </w:rPr>
        <w:t xml:space="preserve">. </w:t>
      </w:r>
    </w:p>
    <w:p w:rsidR="0052534D" w:rsidRDefault="0052534D" w:rsidP="00EB1A22">
      <w:pPr>
        <w:rPr>
          <w:lang w:val="en-GB"/>
        </w:rPr>
      </w:pPr>
      <w:r>
        <w:rPr>
          <w:lang w:val="en-GB"/>
        </w:rPr>
        <w:tab/>
      </w:r>
      <w:r w:rsidR="00977288">
        <w:rPr>
          <w:lang w:val="en-GB"/>
        </w:rPr>
        <w:t xml:space="preserve">Other concern when an ontology is </w:t>
      </w:r>
      <w:r w:rsidR="005870BF">
        <w:rPr>
          <w:lang w:val="en-GB"/>
        </w:rPr>
        <w:t xml:space="preserve">constructed is </w:t>
      </w:r>
      <w:r w:rsidR="00977288">
        <w:rPr>
          <w:lang w:val="en-GB"/>
        </w:rPr>
        <w:t xml:space="preserve">to make it understandable </w:t>
      </w:r>
      <w:r w:rsidR="00E05827">
        <w:rPr>
          <w:lang w:val="en-GB"/>
        </w:rPr>
        <w:t xml:space="preserve">and with </w:t>
      </w:r>
      <w:r w:rsidR="005870BF">
        <w:rPr>
          <w:lang w:val="en-GB"/>
        </w:rPr>
        <w:t xml:space="preserve">capacity to </w:t>
      </w:r>
      <w:r w:rsidR="00E05827">
        <w:rPr>
          <w:lang w:val="en-GB"/>
        </w:rPr>
        <w:t>interact</w:t>
      </w:r>
      <w:r w:rsidR="005870BF">
        <w:rPr>
          <w:lang w:val="en-GB"/>
        </w:rPr>
        <w:t xml:space="preserve"> </w:t>
      </w:r>
      <w:r w:rsidR="00977288">
        <w:rPr>
          <w:lang w:val="en-GB"/>
        </w:rPr>
        <w:t xml:space="preserve">by human </w:t>
      </w:r>
      <w:r w:rsidR="00E05827">
        <w:rPr>
          <w:lang w:val="en-GB"/>
        </w:rPr>
        <w:t xml:space="preserve">minds </w:t>
      </w:r>
      <w:r w:rsidR="00977288">
        <w:rPr>
          <w:lang w:val="en-GB"/>
        </w:rPr>
        <w:t xml:space="preserve">and machine </w:t>
      </w:r>
      <w:r w:rsidR="005870BF">
        <w:rPr>
          <w:lang w:val="en-GB"/>
        </w:rPr>
        <w:t xml:space="preserve">intelligent </w:t>
      </w:r>
      <w:r w:rsidR="00977288">
        <w:rPr>
          <w:lang w:val="en-GB"/>
        </w:rPr>
        <w:t xml:space="preserve">systems. As a result its construction language, OWL, is on top </w:t>
      </w:r>
      <w:r w:rsidR="005870BF">
        <w:rPr>
          <w:lang w:val="en-GB"/>
        </w:rPr>
        <w:t>of</w:t>
      </w:r>
      <w:r w:rsidR="00977288">
        <w:rPr>
          <w:lang w:val="en-GB"/>
        </w:rPr>
        <w:t xml:space="preserve"> a </w:t>
      </w:r>
      <w:r w:rsidR="005870BF">
        <w:rPr>
          <w:lang w:val="en-GB"/>
        </w:rPr>
        <w:t xml:space="preserve">very </w:t>
      </w:r>
      <w:r w:rsidR="00977288">
        <w:rPr>
          <w:lang w:val="en-GB"/>
        </w:rPr>
        <w:t xml:space="preserve">verbose technology as </w:t>
      </w:r>
      <w:r w:rsidR="005870BF">
        <w:rPr>
          <w:lang w:val="en-GB"/>
        </w:rPr>
        <w:t xml:space="preserve">it is </w:t>
      </w:r>
      <w:r w:rsidR="00977288">
        <w:rPr>
          <w:lang w:val="en-GB"/>
        </w:rPr>
        <w:t>RDF</w:t>
      </w:r>
      <w:r w:rsidR="00E05827">
        <w:rPr>
          <w:lang w:val="en-GB"/>
        </w:rPr>
        <w:t xml:space="preserve">-XML. The adoption of XML to build the ontology was a good choice, as it accomplishes this requirement. Every ontology expert understands easily an XML document, so OWL inherits this characteristic from it. </w:t>
      </w:r>
    </w:p>
    <w:p w:rsidR="0052534D" w:rsidRDefault="0052534D" w:rsidP="00EB1A22">
      <w:pPr>
        <w:rPr>
          <w:lang w:val="en-GB"/>
        </w:rPr>
      </w:pPr>
      <w:r>
        <w:rPr>
          <w:lang w:val="en-GB"/>
        </w:rPr>
        <w:tab/>
      </w:r>
      <w:r w:rsidR="00B0329F">
        <w:rPr>
          <w:lang w:val="en-GB"/>
        </w:rPr>
        <w:t>Additionally</w:t>
      </w:r>
      <w:r w:rsidR="005870BF">
        <w:rPr>
          <w:lang w:val="en-GB"/>
        </w:rPr>
        <w:t>, o</w:t>
      </w:r>
      <w:r w:rsidR="00E05827">
        <w:rPr>
          <w:lang w:val="en-GB"/>
        </w:rPr>
        <w:t xml:space="preserve">ntologies are constructed to suit a specific domain, hence </w:t>
      </w:r>
      <w:proofErr w:type="gramStart"/>
      <w:r w:rsidR="00E05827">
        <w:rPr>
          <w:lang w:val="en-GB"/>
        </w:rPr>
        <w:t>its domain have</w:t>
      </w:r>
      <w:proofErr w:type="gramEnd"/>
      <w:r w:rsidR="00E05827">
        <w:rPr>
          <w:lang w:val="en-GB"/>
        </w:rPr>
        <w:t xml:space="preserve"> to be </w:t>
      </w:r>
      <w:r w:rsidR="005870BF">
        <w:rPr>
          <w:lang w:val="en-GB"/>
        </w:rPr>
        <w:t xml:space="preserve">chosen wisely and </w:t>
      </w:r>
      <w:r w:rsidR="00E05827">
        <w:rPr>
          <w:lang w:val="en-GB"/>
        </w:rPr>
        <w:t>adopted</w:t>
      </w:r>
      <w:r w:rsidR="005870BF">
        <w:rPr>
          <w:lang w:val="en-GB"/>
        </w:rPr>
        <w:t xml:space="preserve"> by all community</w:t>
      </w:r>
      <w:r w:rsidR="00E05827">
        <w:rPr>
          <w:lang w:val="en-GB"/>
        </w:rPr>
        <w:t xml:space="preserve">, and its taxonomy structure should respect this requirement. Ontologies should also allow the possibility of integration in other ontologies. For instance, if one is building </w:t>
      </w:r>
      <w:proofErr w:type="gramStart"/>
      <w:r w:rsidR="00E05827">
        <w:rPr>
          <w:lang w:val="en-GB"/>
        </w:rPr>
        <w:t>an ontology</w:t>
      </w:r>
      <w:proofErr w:type="gramEnd"/>
      <w:r w:rsidR="00E05827">
        <w:rPr>
          <w:lang w:val="en-GB"/>
        </w:rPr>
        <w:t xml:space="preserve"> in doors construction domain, that is intended to add in a civil construction domain, the ontologies should be built to make this merge </w:t>
      </w:r>
      <w:r w:rsidR="00E05827">
        <w:rPr>
          <w:lang w:val="en-GB"/>
        </w:rPr>
        <w:lastRenderedPageBreak/>
        <w:t>in an easy way.</w:t>
      </w:r>
      <w:r w:rsidR="00DA6528">
        <w:rPr>
          <w:lang w:val="en-GB"/>
        </w:rPr>
        <w:t xml:space="preserve"> It can be clearly seen in </w:t>
      </w:r>
      <w:r w:rsidR="006B58BD">
        <w:rPr>
          <w:lang w:val="en-GB"/>
        </w:rPr>
        <w:fldChar w:fldCharType="begin"/>
      </w:r>
      <w:r w:rsidR="00DA6528">
        <w:rPr>
          <w:lang w:val="en-GB"/>
        </w:rPr>
        <w:instrText xml:space="preserve"> REF _Ref397816531 \h </w:instrText>
      </w:r>
      <w:r w:rsidR="006B58BD">
        <w:rPr>
          <w:lang w:val="en-GB"/>
        </w:rPr>
      </w:r>
      <w:r w:rsidR="006B58BD">
        <w:rPr>
          <w:lang w:val="en-GB"/>
        </w:rPr>
        <w:fldChar w:fldCharType="separate"/>
      </w:r>
      <w:r w:rsidR="005E223A" w:rsidRPr="00DA6528">
        <w:rPr>
          <w:lang w:val="en-GB"/>
        </w:rPr>
        <w:t xml:space="preserve">Figure </w:t>
      </w:r>
      <w:r w:rsidR="005E223A">
        <w:rPr>
          <w:noProof/>
          <w:lang w:val="en-GB"/>
        </w:rPr>
        <w:t>4</w:t>
      </w:r>
      <w:r w:rsidR="005E223A">
        <w:rPr>
          <w:lang w:val="en-GB"/>
        </w:rPr>
        <w:t>.</w:t>
      </w:r>
      <w:r w:rsidR="005E223A">
        <w:rPr>
          <w:noProof/>
          <w:lang w:val="en-GB"/>
        </w:rPr>
        <w:t>1</w:t>
      </w:r>
      <w:r w:rsidR="005E223A" w:rsidRPr="00DA6528">
        <w:rPr>
          <w:lang w:val="en-GB"/>
        </w:rPr>
        <w:t xml:space="preserve"> - Ontology example in civil construction domain</w:t>
      </w:r>
      <w:r w:rsidR="006B58BD">
        <w:rPr>
          <w:lang w:val="en-GB"/>
        </w:rPr>
        <w:fldChar w:fldCharType="end"/>
      </w:r>
      <w:r w:rsidR="00DA6528">
        <w:rPr>
          <w:lang w:val="en-GB"/>
        </w:rPr>
        <w:t xml:space="preserve"> the domain represented by the ontology.</w:t>
      </w:r>
    </w:p>
    <w:p w:rsidR="00DA6528" w:rsidRDefault="005A1C2B" w:rsidP="00B0329F">
      <w:pPr>
        <w:spacing w:after="240"/>
        <w:rPr>
          <w:lang w:val="en-GB"/>
        </w:rPr>
      </w:pPr>
      <w:r>
        <w:rPr>
          <w:lang w:val="en-GB"/>
        </w:rPr>
        <w:tab/>
      </w:r>
      <w:r w:rsidR="0052534D">
        <w:rPr>
          <w:lang w:val="en-GB"/>
        </w:rPr>
        <w:t xml:space="preserve">Ontologies are made to store knowledge, but its importance and use is very reduced if they do not allow to be searched. </w:t>
      </w:r>
      <w:proofErr w:type="spellStart"/>
      <w:r w:rsidR="0052534D">
        <w:rPr>
          <w:lang w:val="en-GB"/>
        </w:rPr>
        <w:t>Searchability</w:t>
      </w:r>
      <w:proofErr w:type="spellEnd"/>
      <w:r w:rsidR="0052534D">
        <w:rPr>
          <w:lang w:val="en-GB"/>
        </w:rPr>
        <w:t xml:space="preserve"> is therefore a characteristic that presents itself as an important one. A user should be able to search through the ontology, or insert queries that the ontology should answer accordingly and in with high reliability. For instance, if the user wants something related to civil construction, like a building process, or some kind of material, if the ontology answers to its query with holydays destinations, something is not quite </w:t>
      </w:r>
      <w:r w:rsidR="00C85A0F">
        <w:rPr>
          <w:lang w:val="en-GB"/>
        </w:rPr>
        <w:t xml:space="preserve">right. </w:t>
      </w:r>
    </w:p>
    <w:p w:rsidR="00816AA8" w:rsidRDefault="000179A0" w:rsidP="00816AA8">
      <w:pPr>
        <w:spacing w:after="240"/>
        <w:jc w:val="center"/>
        <w:rPr>
          <w:lang w:val="en-GB"/>
        </w:rPr>
      </w:pPr>
      <w:r>
        <w:rPr>
          <w:noProof/>
          <w:lang w:eastAsia="pt-PT"/>
        </w:rPr>
        <mc:AlternateContent>
          <mc:Choice Requires="wps">
            <w:drawing>
              <wp:anchor distT="0" distB="0" distL="114300" distR="114300" simplePos="0" relativeHeight="251689984" behindDoc="1" locked="0" layoutInCell="1" allowOverlap="1">
                <wp:simplePos x="0" y="0"/>
                <wp:positionH relativeFrom="column">
                  <wp:posOffset>96520</wp:posOffset>
                </wp:positionH>
                <wp:positionV relativeFrom="paragraph">
                  <wp:posOffset>4450080</wp:posOffset>
                </wp:positionV>
                <wp:extent cx="5208905" cy="236855"/>
                <wp:effectExtent l="1270" t="1905" r="0" b="0"/>
                <wp:wrapTight wrapText="bothSides">
                  <wp:wrapPolygon edited="0">
                    <wp:start x="-39" y="0"/>
                    <wp:lineTo x="-39" y="20731"/>
                    <wp:lineTo x="21600" y="20731"/>
                    <wp:lineTo x="21600" y="0"/>
                    <wp:lineTo x="-39" y="0"/>
                  </wp:wrapPolygon>
                </wp:wrapTight>
                <wp:docPr id="1091" name="Text Box 1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8905" cy="236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816AA8" w:rsidRDefault="00192BAD" w:rsidP="00816AA8">
                            <w:pPr>
                              <w:pStyle w:val="Caption"/>
                              <w:spacing w:before="0"/>
                              <w:rPr>
                                <w:lang w:val="en-GB"/>
                              </w:rPr>
                            </w:pPr>
                            <w:bookmarkStart w:id="233" w:name="_Ref397976456"/>
                            <w:bookmarkStart w:id="234" w:name="_Toc397995119"/>
                            <w:proofErr w:type="gramStart"/>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233"/>
                            <w:r w:rsidRPr="00816AA8">
                              <w:rPr>
                                <w:lang w:val="en-GB"/>
                              </w:rPr>
                              <w:t xml:space="preserve"> - Ontology example in civil construction domain</w:t>
                            </w:r>
                            <w:bookmarkEnd w:id="2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80" o:spid="_x0000_s1223" type="#_x0000_t202" style="position:absolute;left:0;text-align:left;margin-left:7.6pt;margin-top:350.4pt;width:410.15pt;height:18.6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" stroked="f">
                <v:textbox style="mso-fit-shape-to-text:t" inset="0,0,0,0">
                  <w:txbxContent>
                    <w:p w:rsidR="00192BAD" w:rsidRPr="00816AA8" w:rsidRDefault="00192BAD" w:rsidP="00816AA8">
                      <w:pPr>
                        <w:pStyle w:val="Caption"/>
                        <w:spacing w:before="0"/>
                        <w:rPr>
                          <w:lang w:val="en-GB"/>
                        </w:rPr>
                      </w:pPr>
                      <w:bookmarkStart w:id="235" w:name="_Ref397976456"/>
                      <w:bookmarkStart w:id="236" w:name="_Toc397995119"/>
                      <w:proofErr w:type="gramStart"/>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235"/>
                      <w:r w:rsidRPr="00816AA8">
                        <w:rPr>
                          <w:lang w:val="en-GB"/>
                        </w:rPr>
                        <w:t xml:space="preserve"> - Ontology example in civil construction domain</w:t>
                      </w:r>
                      <w:bookmarkEnd w:id="236"/>
                    </w:p>
                  </w:txbxContent>
                </v:textbox>
                <w10:wrap type="tight"/>
              </v:shape>
            </w:pict>
          </mc:Fallback>
        </mc:AlternateContent>
      </w:r>
      <w:r>
        <w:rPr>
          <w:noProof/>
          <w:lang w:eastAsia="pt-PT"/>
        </w:rPr>
        <mc:AlternateContent>
          <mc:Choice Requires="wpc">
            <w:drawing>
              <wp:inline distT="0" distB="0" distL="0" distR="0">
                <wp:extent cx="5208905" cy="4392930"/>
                <wp:effectExtent l="0" t="0" r="1270" b="0"/>
                <wp:docPr id="1090" name="Canvas 15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596" name="Group 1513"/>
                        <wpg:cNvGrpSpPr>
                          <a:grpSpLocks/>
                        </wpg:cNvGrpSpPr>
                        <wpg:grpSpPr bwMode="auto">
                          <a:xfrm>
                            <a:off x="0" y="0"/>
                            <a:ext cx="5208905" cy="4392930"/>
                            <a:chOff x="2766" y="4744"/>
                            <a:chExt cx="6946" cy="5857"/>
                          </a:xfrm>
                        </wpg:grpSpPr>
                        <wpg:grpSp>
                          <wpg:cNvPr id="1597" name="Group 1514"/>
                          <wpg:cNvGrpSpPr>
                            <a:grpSpLocks/>
                          </wpg:cNvGrpSpPr>
                          <wpg:grpSpPr bwMode="auto">
                            <a:xfrm>
                              <a:off x="2766" y="4744"/>
                              <a:ext cx="6946" cy="5463"/>
                              <a:chOff x="2766" y="4744"/>
                              <a:chExt cx="6946" cy="5463"/>
                            </a:xfrm>
                          </wpg:grpSpPr>
                          <pic:pic xmlns:pic="http://schemas.openxmlformats.org/drawingml/2006/picture">
                            <pic:nvPicPr>
                              <pic:cNvPr id="1598" name="Picture 15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766" y="5717"/>
                                <a:ext cx="3609" cy="35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9" name="Picture 15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6671" y="4744"/>
                                <a:ext cx="3041" cy="5463"/>
                              </a:xfrm>
                              <a:prstGeom prst="rect">
                                <a:avLst/>
                              </a:prstGeom>
                              <a:noFill/>
                              <a:extLst>
                                <a:ext uri="{909E8E84-426E-40DD-AFC4-6F175D3DCCD1}">
                                  <a14:hiddenFill xmlns:a14="http://schemas.microsoft.com/office/drawing/2010/main">
                                    <a:solidFill>
                                      <a:srgbClr val="FFFFFF"/>
                                    </a:solidFill>
                                  </a14:hiddenFill>
                                </a:ext>
                              </a:extLst>
                            </pic:spPr>
                          </pic:pic>
                        </wpg:grpSp>
                        <wps:wsp>
                          <wps:cNvPr id="1088" name="Text Box 1517"/>
                          <wps:cNvSpPr txBox="1">
                            <a:spLocks noChangeArrowheads="1"/>
                          </wps:cNvSpPr>
                          <wps:spPr bwMode="auto">
                            <a:xfrm>
                              <a:off x="2766" y="9446"/>
                              <a:ext cx="3609" cy="3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B00123" w:rsidRDefault="00192BAD" w:rsidP="00447577">
                                <w:pPr>
                                  <w:jc w:val="center"/>
                                  <w:rPr>
                                    <w:sz w:val="20"/>
                                    <w:szCs w:val="20"/>
                                  </w:rPr>
                                </w:pPr>
                                <w:r w:rsidRPr="00B00123">
                                  <w:rPr>
                                    <w:sz w:val="20"/>
                                    <w:szCs w:val="20"/>
                                  </w:rPr>
                                  <w:t>a) Concept Sub-Class</w:t>
                                </w:r>
                                <w:r>
                                  <w:rPr>
                                    <w:sz w:val="20"/>
                                    <w:szCs w:val="20"/>
                                  </w:rPr>
                                  <w:t>es</w:t>
                                </w:r>
                              </w:p>
                            </w:txbxContent>
                          </wps:txbx>
                          <wps:bodyPr rot="0" vert="horz" wrap="square" lIns="91440" tIns="45720" rIns="91440" bIns="45720" anchor="t" anchorCtr="0" upright="1">
                            <a:noAutofit/>
                          </wps:bodyPr>
                        </wps:wsp>
                        <wps:wsp>
                          <wps:cNvPr id="1089" name="Text Box 1518"/>
                          <wps:cNvSpPr txBox="1">
                            <a:spLocks noChangeArrowheads="1"/>
                          </wps:cNvSpPr>
                          <wps:spPr bwMode="auto">
                            <a:xfrm>
                              <a:off x="6671" y="10273"/>
                              <a:ext cx="3041" cy="3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B00123" w:rsidRDefault="00192BAD" w:rsidP="00447577">
                                <w:pPr>
                                  <w:jc w:val="center"/>
                                  <w:rPr>
                                    <w:sz w:val="20"/>
                                    <w:szCs w:val="20"/>
                                    <w:lang w:val="en-GB"/>
                                  </w:rPr>
                                </w:pPr>
                                <w:proofErr w:type="gramStart"/>
                                <w:r w:rsidRPr="00B00123">
                                  <w:rPr>
                                    <w:sz w:val="20"/>
                                    <w:szCs w:val="20"/>
                                    <w:lang w:val="en-GB"/>
                                  </w:rPr>
                                  <w:t>b</w:t>
                                </w:r>
                                <w:proofErr w:type="gramEnd"/>
                                <w:r w:rsidRPr="00B00123">
                                  <w:rPr>
                                    <w:sz w:val="20"/>
                                    <w:szCs w:val="20"/>
                                    <w:lang w:val="en-GB"/>
                                  </w:rPr>
                                  <w:t xml:space="preserve">) Path into </w:t>
                                </w:r>
                                <w:r>
                                  <w:rPr>
                                    <w:sz w:val="20"/>
                                    <w:szCs w:val="20"/>
                                    <w:lang w:val="en-GB"/>
                                  </w:rPr>
                                  <w:t xml:space="preserve">Engineer </w:t>
                                </w:r>
                                <w:r w:rsidRPr="00B00123">
                                  <w:rPr>
                                    <w:sz w:val="20"/>
                                    <w:szCs w:val="20"/>
                                    <w:lang w:val="en-GB"/>
                                  </w:rPr>
                                  <w:t>Sub</w:t>
                                </w:r>
                                <w:r>
                                  <w:rPr>
                                    <w:sz w:val="20"/>
                                    <w:szCs w:val="20"/>
                                    <w:lang w:val="en-GB"/>
                                  </w:rPr>
                                  <w:t>-Classes</w:t>
                                </w:r>
                              </w:p>
                            </w:txbxContent>
                          </wps:txbx>
                          <wps:bodyPr rot="0" vert="horz" wrap="square" lIns="91440" tIns="45720" rIns="91440" bIns="45720" anchor="t" anchorCtr="0" upright="1">
                            <a:noAutofit/>
                          </wps:bodyPr>
                        </wps:wsp>
                      </wpg:wgp>
                    </wpc:wpc>
                  </a:graphicData>
                </a:graphic>
              </wp:inline>
            </w:drawing>
          </mc:Choice>
          <mc:Fallback>
            <w:pict>
              <v:group id="Canvas 1511" o:spid="_x0000_s1224" editas="canvas" style="width:410.15pt;height:345.9pt;mso-position-horizontal-relative:char;mso-position-vertical-relative:line" coordsize="52089,43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">
                <v:shape id="_x0000_s1225" type="#_x0000_t75" style="position:absolute;width:52089;height:43929;visibility:visible;mso-wrap-style:square">
                  <v:fill o:detectmouseclick="t"/>
                  <v:path o:connecttype="none"/>
                </v:shape>
                <v:group id="Group 1513" o:spid="_x0000_s1226" style="position:absolute;width:52089;height:43929" coordorigin="2766,4744" coordsize="6946,5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tij8UAAADdAAAADwAAAGRycy9kb3ducmV2LnhtbERPS2vCQBC+F/wPyxS8&#10;1U2UhJq6ikiVHkKhKpTehuyYBLOzIbvN4993C4Xe5uN7zmY3mkb01LnasoJ4EYEgLqyuuVRwvRyf&#10;nkE4j6yxsUwKJnKw284eNphpO/AH9WdfihDCLkMFlfdtJqUrKjLoFrYlDtzNdgZ9gF0pdYdDCDeN&#10;XEZRKg3WHBoqbOlQUXE/fxsFpwGH/Sp+7fP77TB9XZL3zzwmpeaP4/4FhKfR/4v/3G86zE/W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bYo/FAAAA3QAA&#10;AA8AAAAAAAAAAAAAAAAAqgIAAGRycy9kb3ducmV2LnhtbFBLBQYAAAAABAAEAPoAAACcAwAAAAA=&#10;">
                  <v:group id="Group 1514" o:spid="_x0000_s1227" style="position:absolute;left:2766;top:4744;width:6946;height:5463" coordorigin="2766,4744" coordsize="6946,5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fHFMQAAADdAAAADwAAAGRycy9kb3ducmV2LnhtbERPTWvCQBC9F/oflin0&#10;pptUtDV1FREVD1JoFMTbkB2TYHY2ZLdJ/PeuIPQ2j/c5s0VvKtFS40rLCuJhBII4s7rkXMHxsBl8&#10;gXAeWWNlmRTcyMFi/voyw0Tbjn+pTX0uQgi7BBUU3teJlC4ryKAb2po4cBfbGPQBNrnUDXYh3FTy&#10;I4om0mDJoaHAmlYFZdf0zyjYdtgtR/G63V8vq9v5MP457WNS6v2tX36D8NT7f/HTvdNh/nj6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RfHFMQAAADdAAAA&#10;DwAAAAAAAAAAAAAAAACqAgAAZHJzL2Rvd25yZXYueG1sUEsFBgAAAAAEAAQA+gAAAJsDAAAAAA==&#10;">
                    <v:shape id="Picture 1515" o:spid="_x0000_s1228" type="#_x0000_t75" style="position:absolute;left:2766;top:5717;width:3609;height:3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MqHFAAAA3QAAAA8AAABkcnMvZG93bnJldi54bWxEj81uwkAMhO+VeIeVkbiVDaitILAgfkTV&#10;W0XgAaysSSKy3rC7hbRPXx8q9WZrxjOfl+vetepOITaeDUzGGSji0tuGKwPn0+F5BiomZIutZzLw&#10;TRHWq8HTEnPrH3yke5EqJSEcczRQp9TlWseyJodx7Dti0S4+OEyyhkrbgA8Jd62eZtmbdtiwNNTY&#10;0a6m8lp8OQO3rpq+F1fssz29fG7Pt/0mpB9jRsN+swCVqE//5r/rDyv4r3PBlW9kBL3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gjKhxQAAAN0AAAAPAAAAAAAAAAAAAAAA&#10;AJ8CAABkcnMvZG93bnJldi54bWxQSwUGAAAAAAQABAD3AAAAkQMAAAAA&#10;">
                      <v:imagedata r:id="rId38" o:title=""/>
                    </v:shape>
                    <v:shape id="Picture 1516" o:spid="_x0000_s1229" type="#_x0000_t75" style="position:absolute;left:6671;top:4744;width:3041;height:5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9ipHFAAAA3QAAAA8AAABkcnMvZG93bnJldi54bWxET99rwjAQfh/4P4QT9iKabjCx1ShDEMZg&#10;sGlBfTuasyk2l67JbPWvXwbC3u7j+3mLVW9rcaHWV44VPE0SEMSF0xWXCvLdZjwD4QOyxtoxKbiS&#10;h9Vy8LDATLuOv+iyDaWIIewzVGBCaDIpfWHIop+4hjhyJ9daDBG2pdQtdjHc1vI5SabSYsWxwWBD&#10;a0PFeftjFYy+p++bfdkZ+bm+HT/0ITejIlfqcdi/zkEE6sO/+O5+03H+S5rC3zfxBL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qRxQAAAN0AAAAPAAAAAAAAAAAAAAAA&#10;AJ8CAABkcnMvZG93bnJldi54bWxQSwUGAAAAAAQABAD3AAAAkQMAAAAA&#10;">
                      <v:imagedata r:id="rId39" o:title=""/>
                    </v:shape>
                  </v:group>
                  <v:shape id="Text Box 1517" o:spid="_x0000_s1230" type="#_x0000_t202" style="position:absolute;left:2766;top:9446;width:3609;height: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5GOMUA&#10;AADdAAAADwAAAGRycy9kb3ducmV2LnhtbESPzW7CQAyE75V4h5WRuFSwAbX8BBYElYq48vMAJmuS&#10;iKw3yi4kvH19QOrN1oxnPq82navUk5pQejYwHiWgiDNvS84NXM6/wzmoEJEtVp7JwIsCbNa9jxWm&#10;1rd8pOcp5kpCOKRooIixTrUOWUEOw8jXxKLdfOMwytrk2jbYSrir9CRJptphydJQYE0/BWX308MZ&#10;uB3az+9Fe93Hy+z4Nd1hObv6lzGDfrddgorUxX/z+/pgBT+ZC658IyP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LkY4xQAAAN0AAAAPAAAAAAAAAAAAAAAAAJgCAABkcnMv&#10;ZG93bnJldi54bWxQSwUGAAAAAAQABAD1AAAAigMAAAAA&#10;" stroked="f">
                    <v:textbox>
                      <w:txbxContent>
                        <w:p w:rsidR="00192BAD" w:rsidRPr="00B00123" w:rsidRDefault="00192BAD" w:rsidP="00447577">
                          <w:pPr>
                            <w:jc w:val="center"/>
                            <w:rPr>
                              <w:sz w:val="20"/>
                              <w:szCs w:val="20"/>
                            </w:rPr>
                          </w:pPr>
                          <w:r w:rsidRPr="00B00123">
                            <w:rPr>
                              <w:sz w:val="20"/>
                              <w:szCs w:val="20"/>
                            </w:rPr>
                            <w:t>a) Concept Sub-Class</w:t>
                          </w:r>
                          <w:r>
                            <w:rPr>
                              <w:sz w:val="20"/>
                              <w:szCs w:val="20"/>
                            </w:rPr>
                            <w:t>es</w:t>
                          </w:r>
                        </w:p>
                      </w:txbxContent>
                    </v:textbox>
                  </v:shape>
                  <v:shape id="Text Box 1518" o:spid="_x0000_s1231" type="#_x0000_t202" style="position:absolute;left:6671;top:10273;width:3041;height: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Ljo8EA&#10;AADdAAAADwAAAGRycy9kb3ducmV2LnhtbERP24rCMBB9X/Afwgi+LJoqrtZqlFVQfPXyAdNmbIvN&#10;pDRZW//eCMK+zeFcZ7XpTCUe1LjSsoLxKAJBnFldcq7getkPYxDOI2usLJOCJznYrHtfK0y0bflE&#10;j7PPRQhhl6CCwvs6kdJlBRl0I1sTB+5mG4M+wCaXusE2hJtKTqJoJg2WHBoKrGlXUHY//xkFt2P7&#10;/bNo04O/zk/T2RbLeWqfSg363e8ShKfO/4s/7qMO86N4Ae9vwgl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i46PBAAAA3QAAAA8AAAAAAAAAAAAAAAAAmAIAAGRycy9kb3du&#10;cmV2LnhtbFBLBQYAAAAABAAEAPUAAACGAwAAAAA=&#10;" stroked="f">
                    <v:textbox>
                      <w:txbxContent>
                        <w:p w:rsidR="00192BAD" w:rsidRPr="00B00123" w:rsidRDefault="00192BAD" w:rsidP="00447577">
                          <w:pPr>
                            <w:jc w:val="center"/>
                            <w:rPr>
                              <w:sz w:val="20"/>
                              <w:szCs w:val="20"/>
                              <w:lang w:val="en-GB"/>
                            </w:rPr>
                          </w:pPr>
                          <w:proofErr w:type="gramStart"/>
                          <w:r w:rsidRPr="00B00123">
                            <w:rPr>
                              <w:sz w:val="20"/>
                              <w:szCs w:val="20"/>
                              <w:lang w:val="en-GB"/>
                            </w:rPr>
                            <w:t>b</w:t>
                          </w:r>
                          <w:proofErr w:type="gramEnd"/>
                          <w:r w:rsidRPr="00B00123">
                            <w:rPr>
                              <w:sz w:val="20"/>
                              <w:szCs w:val="20"/>
                              <w:lang w:val="en-GB"/>
                            </w:rPr>
                            <w:t xml:space="preserve">) Path into </w:t>
                          </w:r>
                          <w:r>
                            <w:rPr>
                              <w:sz w:val="20"/>
                              <w:szCs w:val="20"/>
                              <w:lang w:val="en-GB"/>
                            </w:rPr>
                            <w:t xml:space="preserve">Engineer </w:t>
                          </w:r>
                          <w:r w:rsidRPr="00B00123">
                            <w:rPr>
                              <w:sz w:val="20"/>
                              <w:szCs w:val="20"/>
                              <w:lang w:val="en-GB"/>
                            </w:rPr>
                            <w:t>Sub</w:t>
                          </w:r>
                          <w:r>
                            <w:rPr>
                              <w:sz w:val="20"/>
                              <w:szCs w:val="20"/>
                              <w:lang w:val="en-GB"/>
                            </w:rPr>
                            <w:t>-Classes</w:t>
                          </w:r>
                        </w:p>
                      </w:txbxContent>
                    </v:textbox>
                  </v:shape>
                </v:group>
                <w10:anchorlock/>
              </v:group>
            </w:pict>
          </mc:Fallback>
        </mc:AlternateContent>
      </w:r>
    </w:p>
    <w:p w:rsidR="005870BF" w:rsidRDefault="0052534D" w:rsidP="00816AA8">
      <w:pPr>
        <w:spacing w:before="240"/>
        <w:rPr>
          <w:lang w:val="en-GB"/>
        </w:rPr>
      </w:pPr>
      <w:r>
        <w:rPr>
          <w:lang w:val="en-GB"/>
        </w:rPr>
        <w:tab/>
      </w:r>
      <w:r w:rsidR="005870BF">
        <w:rPr>
          <w:lang w:val="en-GB"/>
        </w:rPr>
        <w:t xml:space="preserve">Furthermore, </w:t>
      </w:r>
      <w:proofErr w:type="gramStart"/>
      <w:r w:rsidR="005870BF">
        <w:rPr>
          <w:lang w:val="en-GB"/>
        </w:rPr>
        <w:t>an ontology</w:t>
      </w:r>
      <w:proofErr w:type="gramEnd"/>
      <w:r w:rsidR="005870BF">
        <w:rPr>
          <w:lang w:val="en-GB"/>
        </w:rPr>
        <w:t xml:space="preserve"> should hold the capacity to be manageable. The maintenance of the contents of </w:t>
      </w:r>
      <w:proofErr w:type="gramStart"/>
      <w:r w:rsidR="005870BF">
        <w:rPr>
          <w:lang w:val="en-GB"/>
        </w:rPr>
        <w:t>an ontology</w:t>
      </w:r>
      <w:proofErr w:type="gramEnd"/>
      <w:r w:rsidR="005870BF">
        <w:rPr>
          <w:lang w:val="en-GB"/>
        </w:rPr>
        <w:t xml:space="preserve"> is important to keep it up to date. Adding, updating, removing concepts and relations capabilities should be present in the moment of its construction.</w:t>
      </w:r>
    </w:p>
    <w:p w:rsidR="00E05827" w:rsidRPr="0024194D" w:rsidRDefault="00E05827" w:rsidP="00EB1A22">
      <w:pPr>
        <w:rPr>
          <w:lang w:val="en-GB"/>
        </w:rPr>
      </w:pPr>
      <w:r>
        <w:rPr>
          <w:lang w:val="en-GB"/>
        </w:rPr>
        <w:tab/>
        <w:t xml:space="preserve">In the next sub-chapters </w:t>
      </w:r>
      <w:r w:rsidR="00C85A0F">
        <w:rPr>
          <w:lang w:val="en-GB"/>
        </w:rPr>
        <w:t xml:space="preserve">along the following lines, </w:t>
      </w:r>
      <w:r>
        <w:rPr>
          <w:lang w:val="en-GB"/>
        </w:rPr>
        <w:t xml:space="preserve">some of the previous </w:t>
      </w:r>
      <w:r w:rsidR="003840F5">
        <w:rPr>
          <w:lang w:val="en-GB"/>
        </w:rPr>
        <w:t>characteristics will be explained in more detail.</w:t>
      </w:r>
    </w:p>
    <w:p w:rsidR="00DD3E7B" w:rsidRDefault="0076762C" w:rsidP="00DD3E7B">
      <w:pPr>
        <w:pStyle w:val="Heading4"/>
        <w:rPr>
          <w:lang w:val="en-GB"/>
        </w:rPr>
      </w:pPr>
      <w:r>
        <w:rPr>
          <w:lang w:val="en-GB"/>
        </w:rPr>
        <w:lastRenderedPageBreak/>
        <w:t>Knowle</w:t>
      </w:r>
      <w:r w:rsidR="000932C2">
        <w:rPr>
          <w:lang w:val="en-GB"/>
        </w:rPr>
        <w:t>dge representation technologies</w:t>
      </w:r>
    </w:p>
    <w:p w:rsidR="0038162D" w:rsidRDefault="0038162D" w:rsidP="0038162D">
      <w:pPr>
        <w:rPr>
          <w:rFonts w:cs="Times New Roman"/>
          <w:lang w:val="en-GB"/>
        </w:rPr>
      </w:pPr>
      <w:r w:rsidRPr="0024194D">
        <w:rPr>
          <w:lang w:val="en-GB"/>
        </w:rPr>
        <w:t xml:space="preserve">In IT systems, W3C created a standard to define a representation and organization of a domain </w:t>
      </w:r>
      <w:r>
        <w:rPr>
          <w:lang w:val="en-GB"/>
        </w:rPr>
        <w:t xml:space="preserve">knowledge ontology </w:t>
      </w:r>
      <w:r w:rsidRPr="0024194D">
        <w:rPr>
          <w:lang w:val="en-GB"/>
        </w:rPr>
        <w:t>that can be “easily” read by a human. This standard is named Web Ontology Language</w:t>
      </w:r>
      <w:r>
        <w:rPr>
          <w:lang w:val="en-GB"/>
        </w:rPr>
        <w:t xml:space="preserve"> (OWL)</w:t>
      </w:r>
      <w:r w:rsidRPr="0024194D">
        <w:rPr>
          <w:lang w:val="en-GB"/>
        </w:rPr>
        <w:t xml:space="preserve">. </w:t>
      </w:r>
      <w:r w:rsidR="006B58BD" w:rsidRPr="0024194D">
        <w:rPr>
          <w:rFonts w:cs="Times New Roman"/>
          <w:lang w:val="en-GB"/>
        </w:rPr>
        <w:fldChar w:fldCharType="begin"/>
      </w:r>
      <w:r>
        <w:rPr>
          <w:rFonts w:cs="Times New Roman"/>
          <w:lang w:val="en-GB"/>
        </w:rPr>
        <w:instrText xml:space="preserve"> ADDIN ZOTERO_ITEM CSL_CITATION {"citationID":"1lt51b7qk4","properties":{"formattedCitation":"(W3C, 2004)","plainCitation":"(W3C, 2004)"},"citationItems":[{"id":77,"uris":["http://zotero.org/users/local/bkYEK4Eu/items/TQNV4URF"],"uri":["http://zotero.org/users/local/bkYEK4Eu/items/TQNV4URF"],"itemData":{"id":77,"type":"webpage","title":"OWL Web Ontology Language Overview","container-title":"OWL Web Ontology Language","URL":"http://www.w3.org/TR/2004/REC-owl-features-20040210/","author":[{"family":"W3C","given":""}],"issued":{"date-parts":[["2004",2,10]]},"accessed":{"date-parts":[["2014",7,7]]}}}],"schema":"https://github.com/citation-style-language/schema/raw/master/csl-citation.json"} </w:instrText>
      </w:r>
      <w:r w:rsidR="006B58BD" w:rsidRPr="0024194D">
        <w:rPr>
          <w:rFonts w:cs="Times New Roman"/>
          <w:lang w:val="en-GB"/>
        </w:rPr>
        <w:fldChar w:fldCharType="separate"/>
      </w:r>
      <w:r w:rsidR="00C651E0" w:rsidRPr="0052534D">
        <w:rPr>
          <w:rFonts w:cs="Times New Roman"/>
          <w:lang w:val="en-GB"/>
        </w:rPr>
        <w:t>(W3C, 2004)</w:t>
      </w:r>
      <w:r w:rsidR="006B58BD" w:rsidRPr="0024194D">
        <w:rPr>
          <w:rFonts w:cs="Times New Roman"/>
          <w:lang w:val="en-GB"/>
        </w:rPr>
        <w:fldChar w:fldCharType="end"/>
      </w:r>
    </w:p>
    <w:p w:rsidR="00E233D7" w:rsidRPr="0024194D" w:rsidRDefault="000179A0" w:rsidP="00E233D7">
      <w:pPr>
        <w:jc w:val="center"/>
        <w:rPr>
          <w:lang w:val="en-GB"/>
        </w:rPr>
      </w:pPr>
      <w:r>
        <w:rPr>
          <w:noProof/>
          <w:lang w:eastAsia="pt-PT"/>
        </w:rPr>
        <mc:AlternateContent>
          <mc:Choice Requires="wps">
            <w:drawing>
              <wp:anchor distT="0" distB="0" distL="114300" distR="114300" simplePos="0" relativeHeight="251683840" behindDoc="1" locked="0" layoutInCell="1" allowOverlap="1">
                <wp:simplePos x="0" y="0"/>
                <wp:positionH relativeFrom="column">
                  <wp:posOffset>211455</wp:posOffset>
                </wp:positionH>
                <wp:positionV relativeFrom="paragraph">
                  <wp:posOffset>3207385</wp:posOffset>
                </wp:positionV>
                <wp:extent cx="4976495" cy="313055"/>
                <wp:effectExtent l="1905" t="0" r="3175" b="1905"/>
                <wp:wrapTight wrapText="bothSides">
                  <wp:wrapPolygon edited="0">
                    <wp:start x="-41" y="0"/>
                    <wp:lineTo x="-41" y="20943"/>
                    <wp:lineTo x="21600" y="20943"/>
                    <wp:lineTo x="21600" y="0"/>
                    <wp:lineTo x="-41" y="0"/>
                  </wp:wrapPolygon>
                </wp:wrapTight>
                <wp:docPr id="1595" name="Text Box 1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6495" cy="313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E233D7" w:rsidRDefault="00192BAD" w:rsidP="00E233D7">
                            <w:pPr>
                              <w:pStyle w:val="Caption"/>
                              <w:rPr>
                                <w:lang w:val="en-GB"/>
                              </w:rPr>
                            </w:pPr>
                            <w:bookmarkStart w:id="237" w:name="_Ref397905383"/>
                            <w:bookmarkStart w:id="238" w:name="_Toc397995120"/>
                            <w:proofErr w:type="gramStart"/>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237"/>
                            <w:r w:rsidRPr="00E233D7">
                              <w:rPr>
                                <w:lang w:val="en-GB"/>
                              </w:rPr>
                              <w:t xml:space="preserve"> - Knowledge representation technologies - layered approach</w:t>
                            </w:r>
                            <w:bookmarkEnd w:id="2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6" o:spid="_x0000_s1232" type="#_x0000_t202" style="position:absolute;left:0;text-align:left;margin-left:16.65pt;margin-top:252.55pt;width:391.85pt;height:2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" stroked="f">
                <v:textbox style="mso-fit-shape-to-text:t" inset="0,0,0,0">
                  <w:txbxContent>
                    <w:p w:rsidR="00192BAD" w:rsidRPr="00E233D7" w:rsidRDefault="00192BAD" w:rsidP="00E233D7">
                      <w:pPr>
                        <w:pStyle w:val="Caption"/>
                        <w:rPr>
                          <w:lang w:val="en-GB"/>
                        </w:rPr>
                      </w:pPr>
                      <w:bookmarkStart w:id="239" w:name="_Ref397905383"/>
                      <w:bookmarkStart w:id="240" w:name="_Toc397995120"/>
                      <w:proofErr w:type="gramStart"/>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239"/>
                      <w:r w:rsidRPr="00E233D7">
                        <w:rPr>
                          <w:lang w:val="en-GB"/>
                        </w:rPr>
                        <w:t xml:space="preserve"> - Knowledge representation technologies - layered approach</w:t>
                      </w:r>
                      <w:bookmarkEnd w:id="240"/>
                    </w:p>
                  </w:txbxContent>
                </v:textbox>
                <w10:wrap type="tight"/>
              </v:shape>
            </w:pict>
          </mc:Fallback>
        </mc:AlternateContent>
      </w:r>
      <w:r>
        <w:rPr>
          <w:noProof/>
          <w:lang w:eastAsia="pt-PT"/>
        </w:rPr>
        <mc:AlternateContent>
          <mc:Choice Requires="wpc">
            <w:drawing>
              <wp:anchor distT="0" distB="0" distL="114300" distR="114300" simplePos="0" relativeHeight="8" behindDoc="0" locked="0" layoutInCell="1" allowOverlap="1">
                <wp:simplePos x="0" y="0"/>
                <wp:positionH relativeFrom="character">
                  <wp:posOffset>0</wp:posOffset>
                </wp:positionH>
                <wp:positionV relativeFrom="line">
                  <wp:posOffset>0</wp:posOffset>
                </wp:positionV>
                <wp:extent cx="4976495" cy="3101340"/>
                <wp:effectExtent l="0" t="57150" r="0" b="3810"/>
                <wp:wrapThrough wrapText="bothSides">
                  <wp:wrapPolygon edited="0">
                    <wp:start x="4633" y="199"/>
                    <wp:lineTo x="4013" y="265"/>
                    <wp:lineTo x="2359" y="995"/>
                    <wp:lineTo x="2359" y="1260"/>
                    <wp:lineTo x="827" y="1592"/>
                    <wp:lineTo x="207" y="1919"/>
                    <wp:lineTo x="207" y="7156"/>
                    <wp:lineTo x="910" y="7620"/>
                    <wp:lineTo x="1739" y="7620"/>
                    <wp:lineTo x="455" y="8682"/>
                    <wp:lineTo x="289" y="9009"/>
                    <wp:lineTo x="165" y="9739"/>
                    <wp:lineTo x="165" y="13051"/>
                    <wp:lineTo x="372" y="13980"/>
                    <wp:lineTo x="413" y="14312"/>
                    <wp:lineTo x="7863" y="15041"/>
                    <wp:lineTo x="1323" y="15174"/>
                    <wp:lineTo x="207" y="15240"/>
                    <wp:lineTo x="165" y="19283"/>
                    <wp:lineTo x="248" y="20539"/>
                    <wp:lineTo x="661" y="21069"/>
                    <wp:lineTo x="786" y="21069"/>
                    <wp:lineTo x="20856" y="21069"/>
                    <wp:lineTo x="20939" y="21069"/>
                    <wp:lineTo x="21228" y="20472"/>
                    <wp:lineTo x="21311" y="15506"/>
                    <wp:lineTo x="19822" y="15307"/>
                    <wp:lineTo x="10801" y="15041"/>
                    <wp:lineTo x="13737" y="15041"/>
                    <wp:lineTo x="21145" y="14312"/>
                    <wp:lineTo x="21228" y="12918"/>
                    <wp:lineTo x="21269" y="9407"/>
                    <wp:lineTo x="20897" y="8748"/>
                    <wp:lineTo x="20690" y="8611"/>
                    <wp:lineTo x="11171" y="7620"/>
                    <wp:lineTo x="19737" y="7620"/>
                    <wp:lineTo x="21311" y="7487"/>
                    <wp:lineTo x="21187" y="1853"/>
                    <wp:lineTo x="13117" y="1260"/>
                    <wp:lineTo x="6868" y="1260"/>
                    <wp:lineTo x="6910" y="929"/>
                    <wp:lineTo x="5669" y="265"/>
                    <wp:lineTo x="5049" y="199"/>
                    <wp:lineTo x="4633" y="199"/>
                  </wp:wrapPolygon>
                </wp:wrapThrough>
                <wp:docPr id="1108" name="Canvas 1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68" name="AutoShape 1110"/>
                        <wps:cNvSpPr>
                          <a:spLocks noChangeArrowheads="1"/>
                        </wps:cNvSpPr>
                        <wps:spPr bwMode="auto">
                          <a:xfrm>
                            <a:off x="3432402" y="275258"/>
                            <a:ext cx="1446603" cy="810024"/>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69" name="AutoShape 1111"/>
                        <wps:cNvSpPr>
                          <a:spLocks noChangeArrowheads="1"/>
                        </wps:cNvSpPr>
                        <wps:spPr bwMode="auto">
                          <a:xfrm>
                            <a:off x="3432402" y="1254036"/>
                            <a:ext cx="1446603" cy="810774"/>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70" name="AutoShape 1112"/>
                        <wps:cNvSpPr>
                          <a:spLocks noChangeArrowheads="1"/>
                        </wps:cNvSpPr>
                        <wps:spPr bwMode="auto">
                          <a:xfrm>
                            <a:off x="3432402" y="2221564"/>
                            <a:ext cx="1446603" cy="810024"/>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wgp>
                        <wpg:cNvPr id="1471" name="Group 1113"/>
                        <wpg:cNvGrpSpPr>
                          <a:grpSpLocks/>
                        </wpg:cNvGrpSpPr>
                        <wpg:grpSpPr bwMode="auto">
                          <a:xfrm>
                            <a:off x="62244" y="75752"/>
                            <a:ext cx="3124183" cy="2927335"/>
                            <a:chOff x="4917" y="1841"/>
                            <a:chExt cx="4166" cy="3903"/>
                          </a:xfrm>
                        </wpg:grpSpPr>
                        <wpg:grpSp>
                          <wpg:cNvPr id="1472" name="Group 1114"/>
                          <wpg:cNvGrpSpPr>
                            <a:grpSpLocks/>
                          </wpg:cNvGrpSpPr>
                          <wpg:grpSpPr bwMode="auto">
                            <a:xfrm>
                              <a:off x="4917" y="2063"/>
                              <a:ext cx="4166" cy="3681"/>
                              <a:chOff x="4917" y="2063"/>
                              <a:chExt cx="4166" cy="3681"/>
                            </a:xfrm>
                          </wpg:grpSpPr>
                          <wps:wsp>
                            <wps:cNvPr id="1473" name="AutoShape 1115"/>
                            <wps:cNvSpPr>
                              <a:spLocks noChangeArrowheads="1"/>
                            </wps:cNvSpPr>
                            <wps:spPr bwMode="auto">
                              <a:xfrm>
                                <a:off x="4917" y="2067"/>
                                <a:ext cx="4166" cy="1081"/>
                              </a:xfrm>
                              <a:prstGeom prst="roundRect">
                                <a:avLst>
                                  <a:gd name="adj" fmla="val 16667"/>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s:wsp>
                            <wps:cNvPr id="1474" name="AutoShape 1116"/>
                            <wps:cNvSpPr>
                              <a:spLocks noChangeArrowheads="1"/>
                            </wps:cNvSpPr>
                            <wps:spPr bwMode="auto">
                              <a:xfrm>
                                <a:off x="4917" y="3372"/>
                                <a:ext cx="4166" cy="1082"/>
                              </a:xfrm>
                              <a:prstGeom prst="roundRect">
                                <a:avLst>
                                  <a:gd name="adj" fmla="val 16667"/>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s:wsp>
                            <wps:cNvPr id="1476" name="AutoShape 1117"/>
                            <wps:cNvSpPr>
                              <a:spLocks noChangeArrowheads="1"/>
                            </wps:cNvSpPr>
                            <wps:spPr bwMode="auto">
                              <a:xfrm>
                                <a:off x="4917" y="4662"/>
                                <a:ext cx="4166" cy="1082"/>
                              </a:xfrm>
                              <a:prstGeom prst="roundRect">
                                <a:avLst>
                                  <a:gd name="adj" fmla="val 16667"/>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g:grpSp>
                            <wpg:cNvPr id="1477" name="Group 1118"/>
                            <wpg:cNvGrpSpPr>
                              <a:grpSpLocks/>
                            </wpg:cNvGrpSpPr>
                            <wpg:grpSpPr bwMode="auto">
                              <a:xfrm>
                                <a:off x="5164" y="4722"/>
                                <a:ext cx="3682" cy="900"/>
                                <a:chOff x="5164" y="4722"/>
                                <a:chExt cx="3682" cy="900"/>
                              </a:xfrm>
                            </wpg:grpSpPr>
                            <wpg:grpSp>
                              <wpg:cNvPr id="1478" name="Group 1119"/>
                              <wpg:cNvGrpSpPr>
                                <a:grpSpLocks/>
                              </wpg:cNvGrpSpPr>
                              <wpg:grpSpPr bwMode="auto">
                                <a:xfrm>
                                  <a:off x="6290" y="5334"/>
                                  <a:ext cx="289" cy="288"/>
                                  <a:chOff x="4875" y="1753"/>
                                  <a:chExt cx="289" cy="288"/>
                                </a:xfrm>
                              </wpg:grpSpPr>
                              <wps:wsp>
                                <wps:cNvPr id="1479" name="Oval 1120"/>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80" name="Oval 1121"/>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81" name="Group 1122"/>
                              <wpg:cNvGrpSpPr>
                                <a:grpSpLocks/>
                              </wpg:cNvGrpSpPr>
                              <wpg:grpSpPr bwMode="auto">
                                <a:xfrm>
                                  <a:off x="5164" y="4843"/>
                                  <a:ext cx="3455" cy="723"/>
                                  <a:chOff x="5164" y="4843"/>
                                  <a:chExt cx="3455" cy="723"/>
                                </a:xfrm>
                              </wpg:grpSpPr>
                              <wpg:grpSp>
                                <wpg:cNvPr id="1482" name="Group 1123"/>
                                <wpg:cNvGrpSpPr>
                                  <a:grpSpLocks/>
                                </wpg:cNvGrpSpPr>
                                <wpg:grpSpPr bwMode="auto">
                                  <a:xfrm>
                                    <a:off x="5164" y="4843"/>
                                    <a:ext cx="290" cy="288"/>
                                    <a:chOff x="4875" y="1753"/>
                                    <a:chExt cx="289" cy="288"/>
                                  </a:xfrm>
                                </wpg:grpSpPr>
                                <wps:wsp>
                                  <wps:cNvPr id="1483" name="Oval 1124"/>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84" name="Oval 1125"/>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85" name="Group 1126"/>
                                <wpg:cNvGrpSpPr>
                                  <a:grpSpLocks/>
                                </wpg:cNvGrpSpPr>
                                <wpg:grpSpPr bwMode="auto">
                                  <a:xfrm>
                                    <a:off x="5592" y="5223"/>
                                    <a:ext cx="289" cy="287"/>
                                    <a:chOff x="4875" y="1753"/>
                                    <a:chExt cx="289" cy="288"/>
                                  </a:xfrm>
                                </wpg:grpSpPr>
                                <wps:wsp>
                                  <wps:cNvPr id="1486" name="Oval 1127"/>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87" name="Oval 1128"/>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88" name="Group 1129"/>
                                <wpg:cNvGrpSpPr>
                                  <a:grpSpLocks/>
                                </wpg:cNvGrpSpPr>
                                <wpg:grpSpPr bwMode="auto">
                                  <a:xfrm>
                                    <a:off x="6062" y="4843"/>
                                    <a:ext cx="290" cy="288"/>
                                    <a:chOff x="4875" y="1753"/>
                                    <a:chExt cx="289" cy="288"/>
                                  </a:xfrm>
                                </wpg:grpSpPr>
                                <wps:wsp>
                                  <wps:cNvPr id="1489" name="Oval 1130"/>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90" name="Oval 1131"/>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91" name="Group 1132"/>
                                <wpg:cNvGrpSpPr>
                                  <a:grpSpLocks/>
                                </wpg:cNvGrpSpPr>
                                <wpg:grpSpPr bwMode="auto">
                                  <a:xfrm>
                                    <a:off x="6744" y="4843"/>
                                    <a:ext cx="290" cy="288"/>
                                    <a:chOff x="4875" y="1753"/>
                                    <a:chExt cx="289" cy="288"/>
                                  </a:xfrm>
                                </wpg:grpSpPr>
                                <wps:wsp>
                                  <wps:cNvPr id="1492" name="Oval 1133"/>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93" name="Oval 1134"/>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94" name="Group 1135"/>
                                <wpg:cNvGrpSpPr>
                                  <a:grpSpLocks/>
                                </wpg:cNvGrpSpPr>
                                <wpg:grpSpPr bwMode="auto">
                                  <a:xfrm>
                                    <a:off x="6926" y="5278"/>
                                    <a:ext cx="290" cy="288"/>
                                    <a:chOff x="4875" y="1753"/>
                                    <a:chExt cx="289" cy="288"/>
                                  </a:xfrm>
                                </wpg:grpSpPr>
                                <wps:wsp>
                                  <wps:cNvPr id="1495" name="Oval 1136"/>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96" name="Oval 1137"/>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97" name="Group 1138"/>
                                <wpg:cNvGrpSpPr>
                                  <a:grpSpLocks/>
                                </wpg:cNvGrpSpPr>
                                <wpg:grpSpPr bwMode="auto">
                                  <a:xfrm>
                                    <a:off x="7614" y="4899"/>
                                    <a:ext cx="289" cy="288"/>
                                    <a:chOff x="4875" y="1753"/>
                                    <a:chExt cx="289" cy="288"/>
                                  </a:xfrm>
                                </wpg:grpSpPr>
                                <wps:wsp>
                                  <wps:cNvPr id="1498" name="Oval 1139"/>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99" name="Oval 1140"/>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00" name="Group 1141"/>
                                <wpg:cNvGrpSpPr>
                                  <a:grpSpLocks/>
                                </wpg:cNvGrpSpPr>
                                <wpg:grpSpPr bwMode="auto">
                                  <a:xfrm>
                                    <a:off x="8330" y="5278"/>
                                    <a:ext cx="289" cy="288"/>
                                    <a:chOff x="4875" y="1753"/>
                                    <a:chExt cx="289" cy="288"/>
                                  </a:xfrm>
                                </wpg:grpSpPr>
                                <wps:wsp>
                                  <wps:cNvPr id="1501" name="Oval 1142"/>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02" name="Oval 1143"/>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03" name="Group 1144"/>
                              <wpg:cNvGrpSpPr>
                                <a:grpSpLocks/>
                              </wpg:cNvGrpSpPr>
                              <wpg:grpSpPr bwMode="auto">
                                <a:xfrm>
                                  <a:off x="8558" y="4722"/>
                                  <a:ext cx="288" cy="288"/>
                                  <a:chOff x="4875" y="1753"/>
                                  <a:chExt cx="289" cy="288"/>
                                </a:xfrm>
                              </wpg:grpSpPr>
                              <wps:wsp>
                                <wps:cNvPr id="1504" name="Oval 1145"/>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05" name="Oval 1146"/>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06" name="Group 1147"/>
                            <wpg:cNvGrpSpPr>
                              <a:grpSpLocks/>
                            </wpg:cNvGrpSpPr>
                            <wpg:grpSpPr bwMode="auto">
                              <a:xfrm>
                                <a:off x="5164" y="3419"/>
                                <a:ext cx="3682" cy="900"/>
                                <a:chOff x="5164" y="3419"/>
                                <a:chExt cx="3682" cy="900"/>
                              </a:xfrm>
                            </wpg:grpSpPr>
                            <wpg:grpSp>
                              <wpg:cNvPr id="1507" name="Group 1148"/>
                              <wpg:cNvGrpSpPr>
                                <a:grpSpLocks/>
                              </wpg:cNvGrpSpPr>
                              <wpg:grpSpPr bwMode="auto">
                                <a:xfrm>
                                  <a:off x="5164" y="3419"/>
                                  <a:ext cx="3682" cy="900"/>
                                  <a:chOff x="5164" y="4722"/>
                                  <a:chExt cx="3682" cy="900"/>
                                </a:xfrm>
                              </wpg:grpSpPr>
                              <wpg:grpSp>
                                <wpg:cNvPr id="1508" name="Group 1149"/>
                                <wpg:cNvGrpSpPr>
                                  <a:grpSpLocks/>
                                </wpg:cNvGrpSpPr>
                                <wpg:grpSpPr bwMode="auto">
                                  <a:xfrm>
                                    <a:off x="6290" y="5334"/>
                                    <a:ext cx="289" cy="288"/>
                                    <a:chOff x="4875" y="1753"/>
                                    <a:chExt cx="289" cy="288"/>
                                  </a:xfrm>
                                </wpg:grpSpPr>
                                <wps:wsp>
                                  <wps:cNvPr id="1509" name="Oval 1150"/>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10" name="Oval 1151"/>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11" name="Group 1152"/>
                                <wpg:cNvGrpSpPr>
                                  <a:grpSpLocks/>
                                </wpg:cNvGrpSpPr>
                                <wpg:grpSpPr bwMode="auto">
                                  <a:xfrm>
                                    <a:off x="5164" y="4843"/>
                                    <a:ext cx="3455" cy="723"/>
                                    <a:chOff x="5164" y="4843"/>
                                    <a:chExt cx="3455" cy="723"/>
                                  </a:xfrm>
                                </wpg:grpSpPr>
                                <wpg:grpSp>
                                  <wpg:cNvPr id="1512" name="Group 1153"/>
                                  <wpg:cNvGrpSpPr>
                                    <a:grpSpLocks/>
                                  </wpg:cNvGrpSpPr>
                                  <wpg:grpSpPr bwMode="auto">
                                    <a:xfrm>
                                      <a:off x="5164" y="4843"/>
                                      <a:ext cx="290" cy="288"/>
                                      <a:chOff x="4875" y="1753"/>
                                      <a:chExt cx="289" cy="288"/>
                                    </a:xfrm>
                                  </wpg:grpSpPr>
                                  <wps:wsp>
                                    <wps:cNvPr id="1513" name="Oval 1154"/>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14" name="Oval 1155"/>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15" name="Group 1156"/>
                                  <wpg:cNvGrpSpPr>
                                    <a:grpSpLocks/>
                                  </wpg:cNvGrpSpPr>
                                  <wpg:grpSpPr bwMode="auto">
                                    <a:xfrm>
                                      <a:off x="5592" y="5223"/>
                                      <a:ext cx="289" cy="287"/>
                                      <a:chOff x="4875" y="1753"/>
                                      <a:chExt cx="289" cy="288"/>
                                    </a:xfrm>
                                  </wpg:grpSpPr>
                                  <wps:wsp>
                                    <wps:cNvPr id="1516" name="Oval 1157"/>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17" name="Oval 1158"/>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18" name="Group 1159"/>
                                  <wpg:cNvGrpSpPr>
                                    <a:grpSpLocks/>
                                  </wpg:cNvGrpSpPr>
                                  <wpg:grpSpPr bwMode="auto">
                                    <a:xfrm>
                                      <a:off x="6062" y="4843"/>
                                      <a:ext cx="290" cy="288"/>
                                      <a:chOff x="4875" y="1753"/>
                                      <a:chExt cx="289" cy="288"/>
                                    </a:xfrm>
                                  </wpg:grpSpPr>
                                  <wps:wsp>
                                    <wps:cNvPr id="1519" name="Oval 1160"/>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20" name="Oval 1161"/>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21" name="Group 1162"/>
                                  <wpg:cNvGrpSpPr>
                                    <a:grpSpLocks/>
                                  </wpg:cNvGrpSpPr>
                                  <wpg:grpSpPr bwMode="auto">
                                    <a:xfrm>
                                      <a:off x="6744" y="4843"/>
                                      <a:ext cx="290" cy="288"/>
                                      <a:chOff x="4875" y="1753"/>
                                      <a:chExt cx="289" cy="288"/>
                                    </a:xfrm>
                                  </wpg:grpSpPr>
                                  <wps:wsp>
                                    <wps:cNvPr id="1522" name="Oval 1163"/>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23" name="Oval 1164"/>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24" name="Group 1165"/>
                                  <wpg:cNvGrpSpPr>
                                    <a:grpSpLocks/>
                                  </wpg:cNvGrpSpPr>
                                  <wpg:grpSpPr bwMode="auto">
                                    <a:xfrm>
                                      <a:off x="6926" y="5278"/>
                                      <a:ext cx="290" cy="288"/>
                                      <a:chOff x="4875" y="1753"/>
                                      <a:chExt cx="289" cy="288"/>
                                    </a:xfrm>
                                  </wpg:grpSpPr>
                                  <wps:wsp>
                                    <wps:cNvPr id="1525" name="Oval 1166"/>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26" name="Oval 1167"/>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27" name="Group 1168"/>
                                  <wpg:cNvGrpSpPr>
                                    <a:grpSpLocks/>
                                  </wpg:cNvGrpSpPr>
                                  <wpg:grpSpPr bwMode="auto">
                                    <a:xfrm>
                                      <a:off x="7614" y="4899"/>
                                      <a:ext cx="289" cy="288"/>
                                      <a:chOff x="4875" y="1753"/>
                                      <a:chExt cx="289" cy="288"/>
                                    </a:xfrm>
                                  </wpg:grpSpPr>
                                  <wps:wsp>
                                    <wps:cNvPr id="1528" name="Oval 1169"/>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29" name="Oval 1170"/>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30" name="Group 1171"/>
                                  <wpg:cNvGrpSpPr>
                                    <a:grpSpLocks/>
                                  </wpg:cNvGrpSpPr>
                                  <wpg:grpSpPr bwMode="auto">
                                    <a:xfrm>
                                      <a:off x="8330" y="5278"/>
                                      <a:ext cx="289" cy="288"/>
                                      <a:chOff x="4875" y="1753"/>
                                      <a:chExt cx="289" cy="288"/>
                                    </a:xfrm>
                                  </wpg:grpSpPr>
                                  <wps:wsp>
                                    <wps:cNvPr id="1531" name="Oval 1172"/>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32" name="Oval 1173"/>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33" name="Group 1174"/>
                                <wpg:cNvGrpSpPr>
                                  <a:grpSpLocks/>
                                </wpg:cNvGrpSpPr>
                                <wpg:grpSpPr bwMode="auto">
                                  <a:xfrm>
                                    <a:off x="8558" y="4722"/>
                                    <a:ext cx="288" cy="288"/>
                                    <a:chOff x="4875" y="1753"/>
                                    <a:chExt cx="289" cy="288"/>
                                  </a:xfrm>
                                </wpg:grpSpPr>
                                <wps:wsp>
                                  <wps:cNvPr id="1534" name="Oval 1175"/>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35" name="Oval 1176"/>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36" name="Group 1177"/>
                              <wpg:cNvGrpSpPr>
                                <a:grpSpLocks/>
                              </wpg:cNvGrpSpPr>
                              <wpg:grpSpPr bwMode="auto">
                                <a:xfrm>
                                  <a:off x="5412" y="3563"/>
                                  <a:ext cx="3146" cy="612"/>
                                  <a:chOff x="5412" y="3563"/>
                                  <a:chExt cx="3146" cy="612"/>
                                </a:xfrm>
                              </wpg:grpSpPr>
                              <wps:wsp>
                                <wps:cNvPr id="1537" name="AutoShape 1178"/>
                                <wps:cNvCnPr>
                                  <a:cxnSpLocks noChangeShapeType="1"/>
                                  <a:stCxn id="1513" idx="5"/>
                                  <a:endCxn id="1516" idx="1"/>
                                </wps:cNvCnPr>
                                <wps:spPr bwMode="auto">
                                  <a:xfrm>
                                    <a:off x="5412" y="3786"/>
                                    <a:ext cx="223" cy="17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8" name="AutoShape 1179"/>
                                <wps:cNvCnPr>
                                  <a:cxnSpLocks noChangeShapeType="1"/>
                                  <a:stCxn id="1516" idx="7"/>
                                  <a:endCxn id="1519" idx="3"/>
                                </wps:cNvCnPr>
                                <wps:spPr bwMode="auto">
                                  <a:xfrm flipV="1">
                                    <a:off x="5839" y="3786"/>
                                    <a:ext cx="266" cy="17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9" name="AutoShape 1180"/>
                                <wps:cNvCnPr>
                                  <a:cxnSpLocks noChangeShapeType="1"/>
                                  <a:stCxn id="1516" idx="6"/>
                                  <a:endCxn id="1522" idx="2"/>
                                </wps:cNvCnPr>
                                <wps:spPr bwMode="auto">
                                  <a:xfrm flipV="1">
                                    <a:off x="5881" y="3684"/>
                                    <a:ext cx="863" cy="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0" name="AutoShape 1181"/>
                                <wps:cNvCnPr>
                                  <a:cxnSpLocks noChangeShapeType="1"/>
                                  <a:stCxn id="1516" idx="5"/>
                                  <a:endCxn id="1509" idx="2"/>
                                </wps:cNvCnPr>
                                <wps:spPr bwMode="auto">
                                  <a:xfrm>
                                    <a:off x="5839" y="4165"/>
                                    <a:ext cx="451" cy="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1" name="AutoShape 1182"/>
                                <wps:cNvCnPr>
                                  <a:cxnSpLocks noChangeShapeType="1"/>
                                  <a:stCxn id="1509" idx="6"/>
                                  <a:endCxn id="1525" idx="2"/>
                                </wps:cNvCnPr>
                                <wps:spPr bwMode="auto">
                                  <a:xfrm flipV="1">
                                    <a:off x="6579" y="4119"/>
                                    <a:ext cx="347" cy="5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2" name="AutoShape 1183"/>
                                <wps:cNvCnPr>
                                  <a:cxnSpLocks noChangeShapeType="1"/>
                                  <a:stCxn id="1509" idx="7"/>
                                  <a:endCxn id="1522" idx="3"/>
                                </wps:cNvCnPr>
                                <wps:spPr bwMode="auto">
                                  <a:xfrm flipV="1">
                                    <a:off x="6537" y="3786"/>
                                    <a:ext cx="249" cy="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3" name="AutoShape 1184"/>
                                <wps:cNvCnPr>
                                  <a:cxnSpLocks noChangeShapeType="1"/>
                                  <a:stCxn id="1519" idx="7"/>
                                  <a:endCxn id="1522" idx="1"/>
                                </wps:cNvCnPr>
                                <wps:spPr bwMode="auto">
                                  <a:xfrm>
                                    <a:off x="6310" y="3582"/>
                                    <a:ext cx="4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4" name="AutoShape 1185"/>
                                <wps:cNvCnPr>
                                  <a:cxnSpLocks noChangeShapeType="1"/>
                                  <a:stCxn id="1525" idx="6"/>
                                  <a:endCxn id="1531" idx="2"/>
                                </wps:cNvCnPr>
                                <wps:spPr bwMode="auto">
                                  <a:xfrm>
                                    <a:off x="7216" y="4119"/>
                                    <a:ext cx="1115"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5" name="AutoShape 1186"/>
                                <wps:cNvCnPr>
                                  <a:cxnSpLocks noChangeShapeType="1"/>
                                  <a:stCxn id="1525" idx="7"/>
                                  <a:endCxn id="1528" idx="2"/>
                                </wps:cNvCnPr>
                                <wps:spPr bwMode="auto">
                                  <a:xfrm flipV="1">
                                    <a:off x="7174" y="3740"/>
                                    <a:ext cx="440" cy="2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6" name="AutoShape 1187"/>
                                <wps:cNvCnPr>
                                  <a:cxnSpLocks noChangeShapeType="1"/>
                                  <a:stCxn id="1528" idx="6"/>
                                  <a:endCxn id="1531" idx="1"/>
                                </wps:cNvCnPr>
                                <wps:spPr bwMode="auto">
                                  <a:xfrm>
                                    <a:off x="7903" y="3740"/>
                                    <a:ext cx="470" cy="2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7" name="AutoShape 1188"/>
                                <wps:cNvCnPr>
                                  <a:cxnSpLocks noChangeShapeType="1"/>
                                  <a:stCxn id="1528" idx="7"/>
                                  <a:endCxn id="1534" idx="2"/>
                                </wps:cNvCnPr>
                                <wps:spPr bwMode="auto">
                                  <a:xfrm flipV="1">
                                    <a:off x="7861" y="3563"/>
                                    <a:ext cx="697" cy="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1548" name="Group 1189"/>
                            <wpg:cNvGrpSpPr>
                              <a:grpSpLocks/>
                            </wpg:cNvGrpSpPr>
                            <wpg:grpSpPr bwMode="auto">
                              <a:xfrm>
                                <a:off x="5164" y="2162"/>
                                <a:ext cx="3682" cy="900"/>
                                <a:chOff x="5164" y="3419"/>
                                <a:chExt cx="3682" cy="900"/>
                              </a:xfrm>
                            </wpg:grpSpPr>
                            <wpg:grpSp>
                              <wpg:cNvPr id="1549" name="Group 1190"/>
                              <wpg:cNvGrpSpPr>
                                <a:grpSpLocks/>
                              </wpg:cNvGrpSpPr>
                              <wpg:grpSpPr bwMode="auto">
                                <a:xfrm>
                                  <a:off x="5164" y="3419"/>
                                  <a:ext cx="3682" cy="900"/>
                                  <a:chOff x="5164" y="4722"/>
                                  <a:chExt cx="3682" cy="900"/>
                                </a:xfrm>
                              </wpg:grpSpPr>
                              <wpg:grpSp>
                                <wpg:cNvPr id="1550" name="Group 1191"/>
                                <wpg:cNvGrpSpPr>
                                  <a:grpSpLocks/>
                                </wpg:cNvGrpSpPr>
                                <wpg:grpSpPr bwMode="auto">
                                  <a:xfrm>
                                    <a:off x="6290" y="5334"/>
                                    <a:ext cx="289" cy="288"/>
                                    <a:chOff x="4875" y="1753"/>
                                    <a:chExt cx="289" cy="288"/>
                                  </a:xfrm>
                                </wpg:grpSpPr>
                                <wps:wsp>
                                  <wps:cNvPr id="1551" name="Oval 1192"/>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52" name="Oval 1193"/>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53" name="Group 1194"/>
                                <wpg:cNvGrpSpPr>
                                  <a:grpSpLocks/>
                                </wpg:cNvGrpSpPr>
                                <wpg:grpSpPr bwMode="auto">
                                  <a:xfrm>
                                    <a:off x="5164" y="4843"/>
                                    <a:ext cx="3455" cy="723"/>
                                    <a:chOff x="5164" y="4843"/>
                                    <a:chExt cx="3455" cy="723"/>
                                  </a:xfrm>
                                </wpg:grpSpPr>
                                <wpg:grpSp>
                                  <wpg:cNvPr id="1554" name="Group 1195"/>
                                  <wpg:cNvGrpSpPr>
                                    <a:grpSpLocks/>
                                  </wpg:cNvGrpSpPr>
                                  <wpg:grpSpPr bwMode="auto">
                                    <a:xfrm>
                                      <a:off x="5164" y="4843"/>
                                      <a:ext cx="290" cy="288"/>
                                      <a:chOff x="4875" y="1753"/>
                                      <a:chExt cx="289" cy="288"/>
                                    </a:xfrm>
                                  </wpg:grpSpPr>
                                  <wps:wsp>
                                    <wps:cNvPr id="1555" name="Oval 1196"/>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56" name="Oval 1197"/>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57" name="Group 1198"/>
                                  <wpg:cNvGrpSpPr>
                                    <a:grpSpLocks/>
                                  </wpg:cNvGrpSpPr>
                                  <wpg:grpSpPr bwMode="auto">
                                    <a:xfrm>
                                      <a:off x="5592" y="5223"/>
                                      <a:ext cx="289" cy="287"/>
                                      <a:chOff x="4875" y="1753"/>
                                      <a:chExt cx="289" cy="288"/>
                                    </a:xfrm>
                                  </wpg:grpSpPr>
                                  <wps:wsp>
                                    <wps:cNvPr id="1558" name="Oval 1199"/>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59" name="Oval 1200"/>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60" name="Group 1201"/>
                                  <wpg:cNvGrpSpPr>
                                    <a:grpSpLocks/>
                                  </wpg:cNvGrpSpPr>
                                  <wpg:grpSpPr bwMode="auto">
                                    <a:xfrm>
                                      <a:off x="6062" y="4843"/>
                                      <a:ext cx="290" cy="288"/>
                                      <a:chOff x="4875" y="1753"/>
                                      <a:chExt cx="289" cy="288"/>
                                    </a:xfrm>
                                  </wpg:grpSpPr>
                                  <wps:wsp>
                                    <wps:cNvPr id="1561" name="Oval 1202"/>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62" name="Oval 1203"/>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63" name="Group 1204"/>
                                  <wpg:cNvGrpSpPr>
                                    <a:grpSpLocks/>
                                  </wpg:cNvGrpSpPr>
                                  <wpg:grpSpPr bwMode="auto">
                                    <a:xfrm>
                                      <a:off x="6744" y="4843"/>
                                      <a:ext cx="290" cy="288"/>
                                      <a:chOff x="4875" y="1753"/>
                                      <a:chExt cx="289" cy="288"/>
                                    </a:xfrm>
                                  </wpg:grpSpPr>
                                  <wps:wsp>
                                    <wps:cNvPr id="1564" name="Oval 1205"/>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65" name="Oval 1206"/>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66" name="Group 1207"/>
                                  <wpg:cNvGrpSpPr>
                                    <a:grpSpLocks/>
                                  </wpg:cNvGrpSpPr>
                                  <wpg:grpSpPr bwMode="auto">
                                    <a:xfrm>
                                      <a:off x="6926" y="5278"/>
                                      <a:ext cx="290" cy="288"/>
                                      <a:chOff x="4875" y="1753"/>
                                      <a:chExt cx="289" cy="288"/>
                                    </a:xfrm>
                                  </wpg:grpSpPr>
                                  <wps:wsp>
                                    <wps:cNvPr id="1567" name="Oval 1208"/>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68" name="Oval 1209"/>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69" name="Group 1210"/>
                                  <wpg:cNvGrpSpPr>
                                    <a:grpSpLocks/>
                                  </wpg:cNvGrpSpPr>
                                  <wpg:grpSpPr bwMode="auto">
                                    <a:xfrm>
                                      <a:off x="7614" y="4899"/>
                                      <a:ext cx="289" cy="288"/>
                                      <a:chOff x="4875" y="1753"/>
                                      <a:chExt cx="289" cy="288"/>
                                    </a:xfrm>
                                  </wpg:grpSpPr>
                                  <wps:wsp>
                                    <wps:cNvPr id="1570" name="Oval 1211"/>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71" name="Oval 1212"/>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72" name="Group 1213"/>
                                  <wpg:cNvGrpSpPr>
                                    <a:grpSpLocks/>
                                  </wpg:cNvGrpSpPr>
                                  <wpg:grpSpPr bwMode="auto">
                                    <a:xfrm>
                                      <a:off x="8330" y="5278"/>
                                      <a:ext cx="289" cy="288"/>
                                      <a:chOff x="4875" y="1753"/>
                                      <a:chExt cx="289" cy="288"/>
                                    </a:xfrm>
                                  </wpg:grpSpPr>
                                  <wps:wsp>
                                    <wps:cNvPr id="1573" name="Oval 1214"/>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74" name="Oval 1215"/>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75" name="Group 1216"/>
                                <wpg:cNvGrpSpPr>
                                  <a:grpSpLocks/>
                                </wpg:cNvGrpSpPr>
                                <wpg:grpSpPr bwMode="auto">
                                  <a:xfrm>
                                    <a:off x="8558" y="4722"/>
                                    <a:ext cx="288" cy="288"/>
                                    <a:chOff x="4875" y="1753"/>
                                    <a:chExt cx="289" cy="288"/>
                                  </a:xfrm>
                                </wpg:grpSpPr>
                                <wps:wsp>
                                  <wps:cNvPr id="1576" name="Oval 1217"/>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77" name="Oval 1218"/>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78" name="Group 1219"/>
                              <wpg:cNvGrpSpPr>
                                <a:grpSpLocks/>
                              </wpg:cNvGrpSpPr>
                              <wpg:grpSpPr bwMode="auto">
                                <a:xfrm>
                                  <a:off x="5412" y="3563"/>
                                  <a:ext cx="3146" cy="612"/>
                                  <a:chOff x="5412" y="3563"/>
                                  <a:chExt cx="3146" cy="612"/>
                                </a:xfrm>
                              </wpg:grpSpPr>
                              <wps:wsp>
                                <wps:cNvPr id="1579" name="AutoShape 1220"/>
                                <wps:cNvCnPr>
                                  <a:cxnSpLocks noChangeShapeType="1"/>
                                  <a:stCxn id="1555" idx="5"/>
                                  <a:endCxn id="1558" idx="1"/>
                                </wps:cNvCnPr>
                                <wps:spPr bwMode="auto">
                                  <a:xfrm>
                                    <a:off x="5412" y="3786"/>
                                    <a:ext cx="223" cy="17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0" name="AutoShape 1221"/>
                                <wps:cNvCnPr>
                                  <a:cxnSpLocks noChangeShapeType="1"/>
                                  <a:stCxn id="1558" idx="7"/>
                                  <a:endCxn id="1561" idx="3"/>
                                </wps:cNvCnPr>
                                <wps:spPr bwMode="auto">
                                  <a:xfrm flipV="1">
                                    <a:off x="5839" y="3786"/>
                                    <a:ext cx="266" cy="17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1" name="AutoShape 1222"/>
                                <wps:cNvCnPr>
                                  <a:cxnSpLocks noChangeShapeType="1"/>
                                  <a:stCxn id="1558" idx="6"/>
                                  <a:endCxn id="1564" idx="2"/>
                                </wps:cNvCnPr>
                                <wps:spPr bwMode="auto">
                                  <a:xfrm flipV="1">
                                    <a:off x="5881" y="3684"/>
                                    <a:ext cx="863" cy="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2" name="AutoShape 1223"/>
                                <wps:cNvCnPr>
                                  <a:cxnSpLocks noChangeShapeType="1"/>
                                  <a:stCxn id="1558" idx="5"/>
                                  <a:endCxn id="1551" idx="2"/>
                                </wps:cNvCnPr>
                                <wps:spPr bwMode="auto">
                                  <a:xfrm>
                                    <a:off x="5839" y="4165"/>
                                    <a:ext cx="451" cy="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3" name="AutoShape 1224"/>
                                <wps:cNvCnPr>
                                  <a:cxnSpLocks noChangeShapeType="1"/>
                                  <a:stCxn id="1551" idx="6"/>
                                  <a:endCxn id="1567" idx="2"/>
                                </wps:cNvCnPr>
                                <wps:spPr bwMode="auto">
                                  <a:xfrm flipV="1">
                                    <a:off x="6579" y="4119"/>
                                    <a:ext cx="347" cy="5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4" name="AutoShape 1225"/>
                                <wps:cNvCnPr>
                                  <a:cxnSpLocks noChangeShapeType="1"/>
                                  <a:stCxn id="1551" idx="7"/>
                                  <a:endCxn id="1564" idx="3"/>
                                </wps:cNvCnPr>
                                <wps:spPr bwMode="auto">
                                  <a:xfrm flipV="1">
                                    <a:off x="6537" y="3786"/>
                                    <a:ext cx="249" cy="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5" name="AutoShape 1226"/>
                                <wps:cNvCnPr>
                                  <a:cxnSpLocks noChangeShapeType="1"/>
                                  <a:stCxn id="1561" idx="7"/>
                                  <a:endCxn id="1564" idx="1"/>
                                </wps:cNvCnPr>
                                <wps:spPr bwMode="auto">
                                  <a:xfrm>
                                    <a:off x="6310" y="3582"/>
                                    <a:ext cx="4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6" name="AutoShape 1227"/>
                                <wps:cNvCnPr>
                                  <a:cxnSpLocks noChangeShapeType="1"/>
                                  <a:stCxn id="1567" idx="6"/>
                                  <a:endCxn id="1573" idx="2"/>
                                </wps:cNvCnPr>
                                <wps:spPr bwMode="auto">
                                  <a:xfrm>
                                    <a:off x="7216" y="4119"/>
                                    <a:ext cx="1115"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7" name="AutoShape 1228"/>
                                <wps:cNvCnPr>
                                  <a:cxnSpLocks noChangeShapeType="1"/>
                                  <a:stCxn id="1567" idx="7"/>
                                  <a:endCxn id="1570" idx="2"/>
                                </wps:cNvCnPr>
                                <wps:spPr bwMode="auto">
                                  <a:xfrm flipV="1">
                                    <a:off x="7174" y="3740"/>
                                    <a:ext cx="440" cy="2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8" name="AutoShape 1229"/>
                                <wps:cNvCnPr>
                                  <a:cxnSpLocks noChangeShapeType="1"/>
                                  <a:stCxn id="1570" idx="6"/>
                                  <a:endCxn id="1573" idx="1"/>
                                </wps:cNvCnPr>
                                <wps:spPr bwMode="auto">
                                  <a:xfrm>
                                    <a:off x="7903" y="3740"/>
                                    <a:ext cx="470" cy="2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9" name="AutoShape 1230"/>
                                <wps:cNvCnPr>
                                  <a:cxnSpLocks noChangeShapeType="1"/>
                                  <a:stCxn id="1570" idx="7"/>
                                  <a:endCxn id="1576" idx="2"/>
                                </wps:cNvCnPr>
                                <wps:spPr bwMode="auto">
                                  <a:xfrm flipV="1">
                                    <a:off x="7861" y="3563"/>
                                    <a:ext cx="697" cy="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590" name="Oval 1231"/>
                            <wps:cNvSpPr>
                              <a:spLocks noChangeArrowheads="1"/>
                            </wps:cNvSpPr>
                            <wps:spPr bwMode="auto">
                              <a:xfrm rot="20400000">
                                <a:off x="6847" y="2063"/>
                                <a:ext cx="2146" cy="1223"/>
                              </a:xfrm>
                              <a:prstGeom prst="ellipse">
                                <a:avLst/>
                              </a:prstGeom>
                              <a:noFill/>
                              <a:ln w="9525">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591" name="Oval 1232"/>
                          <wps:cNvSpPr>
                            <a:spLocks noChangeArrowheads="1"/>
                          </wps:cNvSpPr>
                          <wps:spPr bwMode="auto">
                            <a:xfrm rot="20400000">
                              <a:off x="4997" y="1841"/>
                              <a:ext cx="2111" cy="1365"/>
                            </a:xfrm>
                            <a:prstGeom prst="ellipse">
                              <a:avLst/>
                            </a:prstGeom>
                            <a:noFill/>
                            <a:ln w="9525">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1592" name="Text Box 1233"/>
                        <wps:cNvSpPr txBox="1">
                          <a:spLocks noChangeArrowheads="1"/>
                        </wps:cNvSpPr>
                        <wps:spPr bwMode="auto">
                          <a:xfrm>
                            <a:off x="3469898" y="316509"/>
                            <a:ext cx="1345363" cy="691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E233D7" w:rsidRDefault="00192BAD"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rsidR="00192BAD" w:rsidRPr="00E233D7" w:rsidRDefault="00192BAD"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rsidR="00192BAD" w:rsidRPr="00E233D7" w:rsidRDefault="00192BAD"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wps:txbx>
                        <wps:bodyPr rot="0" vert="horz" wrap="square" lIns="91440" tIns="45720" rIns="91440" bIns="45720" anchor="t" anchorCtr="0" upright="1">
                          <a:noAutofit/>
                        </wps:bodyPr>
                      </wps:wsp>
                      <wps:wsp>
                        <wps:cNvPr id="1593" name="Text Box 1234"/>
                        <wps:cNvSpPr txBox="1">
                          <a:spLocks noChangeArrowheads="1"/>
                        </wps:cNvSpPr>
                        <wps:spPr bwMode="auto">
                          <a:xfrm>
                            <a:off x="3469898" y="1295288"/>
                            <a:ext cx="1345363" cy="691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E233D7" w:rsidRDefault="00192BAD"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rsidR="00192BAD" w:rsidRPr="00E233D7" w:rsidRDefault="00192BAD"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wps:txbx>
                        <wps:bodyPr rot="0" vert="horz" wrap="square" lIns="91440" tIns="45720" rIns="91440" bIns="45720" anchor="t" anchorCtr="0" upright="1">
                          <a:noAutofit/>
                        </wps:bodyPr>
                      </wps:wsp>
                      <wps:wsp>
                        <wps:cNvPr id="1594" name="Text Box 1235"/>
                        <wps:cNvSpPr txBox="1">
                          <a:spLocks noChangeArrowheads="1"/>
                        </wps:cNvSpPr>
                        <wps:spPr bwMode="auto">
                          <a:xfrm>
                            <a:off x="3469898" y="2263566"/>
                            <a:ext cx="1345363" cy="690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E233D7" w:rsidRDefault="00192BAD"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rsidR="00192BAD" w:rsidRPr="00E233D7" w:rsidRDefault="00192BAD"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108" o:spid="_x0000_s1233" editas="canvas" style="position:absolute;margin-left:0;margin-top:0;width:391.85pt;height:244.2pt;z-index:8;mso-position-horizontal-relative:char;mso-position-vertical-relative:line" coordsize="49764,31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">
                <v:shape id="_x0000_s1234" type="#_x0000_t75" style="position:absolute;width:49764;height:31013;visibility:visible;mso-wrap-style:square">
                  <v:fill o:detectmouseclick="t"/>
                  <v:path o:connecttype="none"/>
                </v:shape>
                <v:roundrect id="AutoShape 1110" o:spid="_x0000_s1235" style="position:absolute;left:34324;top:2752;width:14466;height:81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yKcUA&#10;AADdAAAADwAAAGRycy9kb3ducmV2LnhtbESPQU/DMAyF70j8h8hI3FjCtE1Qlk0IaRO3aYUDR9OY&#10;tqJxuiTtCr9+PiBxs/We3/u83k6+UyPF1Aa2cD8zoIir4FquLby/7e4eQKWM7LALTBZ+KMF2c321&#10;xsKFMx9pLHOtJIRTgRaanPtC61Q15DHNQk8s2leIHrOssdYu4lnCfafnxqy0x5alocGeXhqqvsvB&#10;W6icGUz8GA+Pn8tc/o7DifX+ZO3tzfT8BCrTlP/Nf9evTvAXK8GVb2QEv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1nIpxQAAAN0AAAAPAAAAAAAAAAAAAAAAAJgCAABkcnMv&#10;ZG93bnJldi54bWxQSwUGAAAAAAQABAD1AAAAigMAAAAA&#10;"/>
                <v:roundrect id="AutoShape 1111" o:spid="_x0000_s1236" style="position:absolute;left:34324;top:12540;width:14466;height:810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rXssMA&#10;AADdAAAADwAAAGRycy9kb3ducmV2LnhtbERPTWsCMRC9F/wPYQRvNbFY0dUoUlB6K9324HHcjLuL&#10;m8maZNdtf31TKPQ2j/c5m91gG9GTD7VjDbOpAkFcOFNzqeHz4/C4BBEissHGMWn4ogC77ehhg5lx&#10;d36nPo+lSCEcMtRQxdhmUoaiIoth6lrixF2ctxgT9KU0Hu8p3DbySamFtFhzaqiwpZeKimveWQ2F&#10;UZ3yp/5tdX6O+Xff3Vgeb1pPxsN+DSLSEP/Ff+5Xk+bPFyv4/Sad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rXssMAAADdAAAADwAAAAAAAAAAAAAAAACYAgAAZHJzL2Rv&#10;d25yZXYueG1sUEsFBgAAAAAEAAQA9QAAAIgDAAAAAA==&#10;"/>
                <v:roundrect id="AutoShape 1112" o:spid="_x0000_s1237" style="position:absolute;left:34324;top:22215;width:14466;height:81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no8sUA&#10;AADdAAAADwAAAGRycy9kb3ducmV2LnhtbESPT0/DMAzF70h8h8hI3FgyxN+ybEKTNnFDFA4cTWPa&#10;ao3TJWnX7dPPByRutt7zez8vVpPv1EgxtYEtzGcGFHEVXMu1ha/Pzc0TqJSRHXaBycKREqyWlxcL&#10;LFw48AeNZa6VhHAq0EKTc19onaqGPKZZ6IlF+w3RY5Y11tpFPEi47/StMQ/aY8vS0GBP64aqXTl4&#10;C5Uzg4nf4/vzz30uT+OwZ73dW3t9Nb2+gMo05X/z3/WbE/y7R+GXb2QE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ejyxQAAAN0AAAAPAAAAAAAAAAAAAAAAAJgCAABkcnMv&#10;ZG93bnJldi54bWxQSwUGAAAAAAQABAD1AAAAigMAAAAA&#10;"/>
                <v:group id="Group 1113" o:spid="_x0000_s1238" style="position:absolute;left:622;top:757;width:31242;height:29273" coordorigin="4917,1841" coordsize="4166,39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18TnMQAAADdAAAADwAAAGRycy9kb3ducmV2LnhtbERPTWvCQBC9F/wPywje&#10;dBNtbYmuIqLFgwhqoXgbsmMSzM6G7JrEf+8WhN7m8T5nvuxMKRqqXWFZQTyKQBCnVhecKfg5b4df&#10;IJxH1lhaJgUPcrBc9N7mmGjb8pGak89ECGGXoILc+yqR0qU5GXQjWxEH7mprgz7AOpO6xjaEm1KO&#10;o2gqDRYcGnKsaJ1TejvdjYLvFtvVJN40+9t1/bicPw6/+5iUGvS71QyEp87/i1/unQ7z3z9j+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18TnMQAAADdAAAA&#10;DwAAAAAAAAAAAAAAAACqAgAAZHJzL2Rvd25yZXYueG1sUEsFBgAAAAAEAAQA+gAAAJsDAAAAAA==&#10;">
                  <v:group id="Group 1114" o:spid="_x0000_s1239" style="position:absolute;left:4917;top:2063;width:4166;height:3681" coordorigin="4917,2063" coordsize="4166,36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42N68QAAADdAAAADwAAAGRycy9kb3ducmV2LnhtbERPS2vCQBC+C/6HZQRv&#10;dROfJbqKiEoPUqgWSm9DdkyC2dmQXZP477tCwdt8fM9ZbTpTioZqV1hWEI8iEMSp1QVnCr4vh7d3&#10;EM4jaywtk4IHOdis+70VJtq2/EXN2WcihLBLUEHufZVI6dKcDLqRrYgDd7W1QR9gnUldYxvCTSnH&#10;UTSXBgsODTlWtMspvZ3vRsGxxXY7iffN6XbdPX4vs8+fU0xKDQfddgnCU+df4n/3hw7zp4sx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42N68QAAADdAAAA&#10;DwAAAAAAAAAAAAAAAACqAgAAZHJzL2Rvd25yZXYueG1sUEsFBgAAAAAEAAQA+gAAAJsDAAAAAA==&#10;">
                    <v:roundrect id="AutoShape 1115" o:spid="_x0000_s1240" style="position:absolute;left:4917;top:2067;width:4166;height:108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R8UA&#10;AADdAAAADwAAAGRycy9kb3ducmV2LnhtbERP32vCMBB+F/Y/hBvsZWhanTo6owxBGMMxrAo+Hs2t&#10;KUsupYna/ffLYODbfXw/b7HqnRUX6kLjWUE+ykAQV143XCs47DfDZxAhImu0nknBDwVYLe8GCyy0&#10;v/KOLmWsRQrhUKACE2NbSBkqQw7DyLfEifvyncOYYFdL3eE1hTsrx1k2kw4bTg0GW1obqr7Ls1Pw&#10;/vGYnziX693YTs3ndhJsedwq9XDfv76AiNTHm/jf/abT/Kf5BP6+S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9m9HxQAAAN0AAAAPAAAAAAAAAAAAAAAAAJgCAABkcnMv&#10;ZG93bnJldi54bWxQSwUGAAAAAAQABAD1AAAAigMAAAAA&#10;" fillcolor="white [3201]" strokecolor="#666 [1936]" strokeweight="1pt">
                      <v:fill color2="#999 [1296]" focus="100%" type="gradient"/>
                      <v:shadow on="t" color="#7f7f7f [1601]" opacity=".5" offset="1pt"/>
                    </v:roundrect>
                    <v:roundrect id="AutoShape 1116" o:spid="_x0000_s1241" style="position:absolute;left:4917;top:3372;width:4166;height:108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3M8UA&#10;AADdAAAADwAAAGRycy9kb3ducmV2LnhtbERP22oCMRB9L/QfwhT6Ippd66VsjVIEoRRLcVXwcdhM&#10;N0uTybKJuv37piD0bQ7nOotV76y4UBcazwryUQaCuPK64VrBYb8ZPoMIEVmj9UwKfijAanl/t8BC&#10;+yvv6FLGWqQQDgUqMDG2hZShMuQwjHxLnLgv3zmMCXa11B1eU7izcpxlM+mw4dRgsKW1oeq7PDsF&#10;7x+D/MS5XO/Gdmo+t0/BlsetUo8P/esLiEh9/Bff3G86zZ/MJ/D3TTp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H/czxQAAAN0AAAAPAAAAAAAAAAAAAAAAAJgCAABkcnMv&#10;ZG93bnJldi54bWxQSwUGAAAAAAQABAD1AAAAigMAAAAA&#10;" fillcolor="white [3201]" strokecolor="#666 [1936]" strokeweight="1pt">
                      <v:fill color2="#999 [1296]" focus="100%" type="gradient"/>
                      <v:shadow on="t" color="#7f7f7f [1601]" opacity=".5" offset="1pt"/>
                    </v:roundrect>
                    <v:roundrect id="AutoShape 1117" o:spid="_x0000_s1242" style="position:absolute;left:4917;top:4662;width:4166;height:108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M38UA&#10;AADdAAAADwAAAGRycy9kb3ducmV2LnhtbERP32vCMBB+H+x/CDfYy9C0OnV0RhFhMIYiVoU9Hs2t&#10;KSaX0mRa//tlMNjbfXw/b77snRUX6kLjWUE+zEAQV143XCs4Ht4GLyBCRNZoPZOCGwVYLu7v5lho&#10;f+U9XcpYixTCoUAFJsa2kDJUhhyGoW+JE/flO4cxwa6WusNrCndWjrJsKh02nBoMtrQ2VJ3Lb6fg&#10;Y/uUf3Iu1/uRnZjdZhxsedoo9fjQr15BROrjv/jP/a7T/OfZFH6/SS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czfxQAAAN0AAAAPAAAAAAAAAAAAAAAAAJgCAABkcnMv&#10;ZG93bnJldi54bWxQSwUGAAAAAAQABAD1AAAAigMAAAAA&#10;" fillcolor="white [3201]" strokecolor="#666 [1936]" strokeweight="1pt">
                      <v:fill color2="#999 [1296]" focus="100%" type="gradient"/>
                      <v:shadow on="t" color="#7f7f7f [1601]" opacity=".5" offset="1pt"/>
                    </v:roundrect>
                    <v:group id="Group 1118" o:spid="_x0000_s1243" style="position:absolute;left:5164;top:4722;width:3682;height:900" coordorigin="5164,4722" coordsize="368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group id="Group 1119" o:spid="_x0000_s1244" style="position:absolute;left:6290;top:5334;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mW6AccAAADd&#10;AAAADwAAAAAAAAAAAAAAAACqAgAAZHJzL2Rvd25yZXYueG1sUEsFBgAAAAAEAAQA+gAAAJ4DAAAA&#10;AA==&#10;">
                        <v:oval id="Oval 1120" o:spid="_x0000_s1245"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WxycMA&#10;AADdAAAADwAAAGRycy9kb3ducmV2LnhtbERPzWrCQBC+C32HZQq96SZSmia6kSLUWk+a+gBDdswG&#10;s7Mhu43p23cLBW/z8f3OejPZTow0+NaxgnSRgCCunW65UXD+ep+/gvABWWPnmBT8kIdN+TBbY6Hd&#10;jU80VqERMYR9gQpMCH0hpa8NWfQL1xNH7uIGiyHCoZF6wFsMt51cJsmLtNhybDDY09ZQfa2+rQLv&#10;Prb5Z7rb7Q9mKbM2H7PpOCr19Di9rUAEmsJd/O/e6zj/Ocvh75t4gi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WxycMAAADdAAAADwAAAAAAAAAAAAAAAACYAgAAZHJzL2Rv&#10;d25yZXYueG1sUEsFBgAAAAAEAAQA9QAAAIgDAAAAAA==&#10;" fillcolor="#548dd4 [1951]" strokecolor="black [3213]" strokeweight=".25pt">
                          <v:shadow color="#868686"/>
                        </v:oval>
                        <v:oval id="Oval 1121" o:spid="_x0000_s1246"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8fwcQA&#10;AADdAAAADwAAAGRycy9kb3ducmV2LnhtbESPQWvCQBCF74L/YRmhN91oa7Cpq4gg9GLB2N6nu9Mk&#10;mJ0N2a1J/33nUOhthvfmvW+2+9G36k59bAIbWC4yUMQ2uIYrA+/X03wDKiZkh21gMvBDEfa76WSL&#10;hQsDX+hepkpJCMcCDdQpdYXW0dbkMS5CRyzaV+g9Jln7SrseBwn3rV5lWa49NiwNNXZ0rMneym9v&#10;ANu3fLDP65Mtz+MHnZes+fPRmIfZeHgBlWhM/+a/61cn+E8b4Zd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8HEAAAA3QAAAA8AAAAAAAAAAAAAAAAAmAIAAGRycy9k&#10;b3ducmV2LnhtbFBLBQYAAAAABAAEAPUAAACJAwAAAAA=&#10;" fillcolor="white [3201]" strokecolor="black [3213]" strokeweight=".25pt">
                          <v:shadow color="#868686"/>
                        </v:oval>
                      </v:group>
                      <v:group id="Group 1122" o:spid="_x0000_s1247" style="position:absolute;left:5164;top:4843;width:3455;height:723" coordorigin="5164,4843" coordsize="3455,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pju8MAAADdAAAADwAAAGRycy9kb3ducmV2LnhtbERPTYvCMBC9C/sfwgh7&#10;07S7ukg1ioi7eBBBXRBvQzO2xWZSmtjWf28Ewds83ufMFp0pRUO1KywriIcRCOLU6oIzBf/H38EE&#10;hPPIGkvLpOBODhbzj94ME21b3lNz8JkIIewSVJB7XyVSujQng25oK+LAXWxt0AdYZ1LX2IZwU8qv&#10;KPqRBgsODTlWtMopvR5uRsFfi+3yO1432+tldT8fx7vTNialPvvdcgrCU+ff4pd7o8P80SSG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imO7wwAAAN0AAAAP&#10;AAAAAAAAAAAAAAAAAKoCAABkcnMvZG93bnJldi54bWxQSwUGAAAAAAQABAD6AAAAmgMAAAAA&#10;">
                        <v:group id="Group 1123" o:spid="_x0000_s1248" style="position:absolute;left:516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lj9zMMAAADdAAAADwAAAGRycy9kb3ducmV2LnhtbERPS4vCMBC+C/sfwizs&#10;TdO6KlKNIrK7eBDBB4i3oRnbYjMpTbat/94Igrf5+J4zX3amFA3VrrCsIB5EIIhTqwvOFJyOv/0p&#10;COeRNZaWScGdHCwXH705Jtq2vKfm4DMRQtglqCD3vkqkdGlOBt3AVsSBu9raoA+wzqSusQ3hppTD&#10;KJpIgwWHhhwrWueU3g7/RsFfi+3qO/5ptrfr+n45jnfnbUxKfX12qxkIT51/i1/ujQ7zR9Mh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WP3MwwAAAN0AAAAP&#10;AAAAAAAAAAAAAAAAAKoCAABkcnMvZG93bnJldi54bWxQSwUGAAAAAAQABAD6AAAAmgMAAAAA&#10;">
                          <v:oval id="Oval 1124" o:spid="_x0000_s1249"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j2BMIA&#10;AADdAAAADwAAAGRycy9kb3ducmV2LnhtbERP24rCMBB9F/Yfwiz4pqkXvFSjLILXJ9f1A4Zmtinb&#10;TEqTrfXvjSD4NodzneW6taVoqPaFYwWDfgKCOHO64FzB9Wfbm4HwAVlj6ZgU3MnDevXRWWKq3Y2/&#10;qbmEXMQQ9ikqMCFUqZQ+M2TR911FHLlfV1sMEda51DXeYrgt5TBJJtJiwbHBYEUbQ9nf5d8q8G6/&#10;mR8Hu93hZIZyWsybaXtulOp+tl8LEIHa8Ba/3Acd549nI3h+E0+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KPYEwgAAAN0AAAAPAAAAAAAAAAAAAAAAAJgCAABkcnMvZG93&#10;bnJldi54bWxQSwUGAAAAAAQABAD1AAAAhwMAAAAA&#10;" fillcolor="#548dd4 [1951]" strokecolor="black [3213]" strokeweight=".25pt">
                            <v:shadow color="#868686"/>
                          </v:oval>
                          <v:oval id="Oval 1125" o:spid="_x0000_s1250"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QZwsAA&#10;AADdAAAADwAAAGRycy9kb3ducmV2LnhtbERPS4vCMBC+C/sfwizsTVOfaNcoiyDsRcGq9zGZbcs2&#10;k9JEW/+9EQRv8/E9Z7nubCVu1PjSsYLhIAFBrJ0pOVdwOm77cxA+IBusHJOCO3lYrz56S0yNa/lA&#10;tyzkIoawT1FBEUKdSul1QRb9wNXEkftzjcUQYZNL02Abw20lR0kykxZLjg0F1rQpSP9nV6sAq/2s&#10;1YvpVme77ky7IUu+jJX6+ux+vkEE6sJb/HL/mjh/Mp/A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IQZwsAAAADdAAAADwAAAAAAAAAAAAAAAACYAgAAZHJzL2Rvd25y&#10;ZXYueG1sUEsFBgAAAAAEAAQA9QAAAIUDAAAAAA==&#10;" fillcolor="white [3201]" strokecolor="black [3213]" strokeweight=".25pt">
                            <v:shadow color="#868686"/>
                          </v:oval>
                        </v:group>
                        <v:group id="Group 1126" o:spid="_x0000_s1251" style="position:absolute;left:5592;top:5223;width:289;height:287"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bFluMMAAADdAAAADwAAAGRycy9kb3ducmV2LnhtbERPS4vCMBC+C/sfwix4&#10;07TrA6lGEdkVDyKoC4u3oRnbYjMpTbat/94Igrf5+J6zWHWmFA3VrrCsIB5GIIhTqwvOFPyefwYz&#10;EM4jaywtk4I7OVgtP3oLTLRt+UjNyWcihLBLUEHufZVI6dKcDLqhrYgDd7W1QR9gnUldYxvCTSm/&#10;omgqDRYcGnKsaJNTejv9GwXbFtv1KP5u9rfr5n45Tw5/+5iU6n926zkIT51/i1/unQ7zx7MJ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sWW4wwAAAN0AAAAP&#10;AAAAAAAAAAAAAAAAAKoCAABkcnMvZG93bnJldi54bWxQSwUGAAAAAAQABAD6AAAAmgMAAAAA&#10;">
                          <v:oval id="Oval 1127" o:spid="_x0000_s1252"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9VnMEA&#10;AADdAAAADwAAAGRycy9kb3ducmV2LnhtbERP24rCMBB9X/Afwgi+rakiXqpRRPC2T94+YGjGpthM&#10;ShNr/fvNgrBvczjXWaxaW4qGal84VjDoJyCIM6cLzhXcrtvvKQgfkDWWjknBmzyslp2vBabavfhM&#10;zSXkIoawT1GBCaFKpfSZIYu+7yriyN1dbTFEWOdS1/iK4baUwyQZS4sFxwaDFW0MZY/L0yrwbr+Z&#10;HQe73eHHDOWkmDWT9tQo1eu26zmIQG34F3/cBx3nj6Zj+Psmn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fVZzBAAAA3QAAAA8AAAAAAAAAAAAAAAAAmAIAAGRycy9kb3du&#10;cmV2LnhtbFBLBQYAAAAABAAEAPUAAACGAwAAAAA=&#10;" fillcolor="#548dd4 [1951]" strokecolor="black [3213]" strokeweight=".25pt">
                            <v:shadow color="#868686"/>
                          </v:oval>
                          <v:oval id="Oval 1128" o:spid="_x0000_s1253"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aHtcIA&#10;AADdAAAADwAAAGRycy9kb3ducmV2LnhtbERPyWrDMBC9F/IPYgK91bLbZnMih1II9JJA3eQ+kSa2&#10;iTUylhq7f18VCrnN462z2Y62FTfqfeNYQZakIIi1Mw1XCo5fu6clCB+QDbaOScEPedgWk4cN5sYN&#10;/Em3MlQihrDPUUEdQpdL6XVNFn3iOuLIXVxvMUTYV9L0OMRw28rnNJ1Liw3Hhho7eq9JX8tvqwDb&#10;w3zQq9lOl/vxRPuMJZ9flHqcjm9rEIHGcBf/uz9MnP+6XMDfN/EE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Voe1wgAAAN0AAAAPAAAAAAAAAAAAAAAAAJgCAABkcnMvZG93&#10;bnJldi54bWxQSwUGAAAAAAQABAD1AAAAhwMAAAAA&#10;" fillcolor="white [3201]" strokecolor="black [3213]" strokeweight=".25pt">
                            <v:shadow color="#868686"/>
                          </v:oval>
                        </v:group>
                        <v:group id="Group 1129" o:spid="_x0000_s1254" style="position:absolute;left:6062;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7DKJscAAADdAAAADwAAAGRycy9kb3ducmV2LnhtbESPQWvCQBCF74X+h2UK&#10;3uomtRWJriLSigcpGAvF25Adk2B2NmS3Sfz3nUOhtxnem/e+WW1G16ieulB7NpBOE1DEhbc1lwa+&#10;zh/PC1AhIltsPJOBOwXYrB8fVphZP/CJ+jyWSkI4ZGigirHNtA5FRQ7D1LfEol195zDK2pXadjhI&#10;uGv0S5LMtcOapaHClnYVFbf8xxnYDzhsZ+l7f7xdd/fL+e3z+5iSMZOncbsEFWmM/+a/64MV/NeF&#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7DKJscAAADd&#10;AAAADwAAAAAAAAAAAAAAAACqAgAAZHJzL2Rvd25yZXYueG1sUEsFBgAAAAAEAAQA+gAAAJ4DAAAA&#10;AA==&#10;">
                          <v:oval id="Oval 1130" o:spid="_x0000_s1255"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B7sIA&#10;AADdAAAADwAAAGRycy9kb3ducmV2LnhtbERP24rCMBB9F/yHMIJvmiqitmsUEbzsPnnZDxia2aZs&#10;MylNrPXvjbCwb3M411ltOluJlhpfOlYwGScgiHOnSy4UfN/2oyUIH5A1Vo5JwZM8bNb93goz7R58&#10;ofYaChFD2GeowIRQZ1L63JBFP3Y1ceR+XGMxRNgUUjf4iOG2ktMkmUuLJccGgzXtDOW/17tV4N1x&#10;l35ODofTl5nKRZm2i+7cKjUcdNsPEIG68C/+c590nD9bpvD+Jp4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wMHuwgAAAN0AAAAPAAAAAAAAAAAAAAAAAJgCAABkcnMvZG93&#10;bnJldi54bWxQSwUGAAAAAAQABAD1AAAAhwMAAAAA&#10;" fillcolor="#548dd4 [1951]" strokecolor="black [3213]" strokeweight=".25pt">
                            <v:shadow color="#868686"/>
                          </v:oval>
                          <v:oval id="Oval 1131" o:spid="_x0000_s1256"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aJHMQA&#10;AADdAAAADwAAAGRycy9kb3ducmV2LnhtbESPQWvCQBCF74L/YRmhN91oa6ipq4gg9GLB2N6nu9Mk&#10;mJ0N2a1J/33nUOhthvfmvW+2+9G36k59bAIbWC4yUMQ2uIYrA+/X0/wZVEzIDtvAZOCHIux308kW&#10;CxcGvtC9TJWSEI4FGqhT6gqto63JY1yEjli0r9B7TLL2lXY9DhLuW73Kslx7bFgaauzoWJO9ld/e&#10;ALZv+WA365Mtz+MHnZes+fPRmIfZeHgBlWhM/+a/61cn+E8b4Zd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miRzEAAAA3QAAAA8AAAAAAAAAAAAAAAAAmAIAAGRycy9k&#10;b3ducmV2LnhtbFBLBQYAAAAABAAEAPUAAACJAwAAAAA=&#10;" fillcolor="white [3201]" strokecolor="black [3213]" strokeweight=".25pt">
                            <v:shadow color="#868686"/>
                          </v:oval>
                        </v:group>
                        <v:group id="Group 1132" o:spid="_x0000_s1257" style="position:absolute;left:674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oval id="Oval 1133" o:spid="_x0000_s1258"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3FQsIA&#10;AADdAAAADwAAAGRycy9kb3ducmV2LnhtbERP22rCQBB9L/Qflin4VjcG0Sa6ShHqpU+a+gFDdswG&#10;s7Mhu8b077uC0Lc5nOss14NtRE+drx0rmIwTEMSl0zVXCs4/X+8fIHxA1tg4JgW/5GG9en1ZYq7d&#10;nU/UF6ESMYR9jgpMCG0upS8NWfRj1xJH7uI6iyHCrpK6w3sMt41Mk2QmLdYcGwy2tDFUXoubVeDd&#10;bpMdJtvt/tukcl5n/Xw49kqN3obPBYhAQ/gXP917HedPsxQe38QT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vcVCwgAAAN0AAAAPAAAAAAAAAAAAAAAAAJgCAABkcnMvZG93&#10;bnJldi54bWxQSwUGAAAAAAQABAD1AAAAhwMAAAAA&#10;" fillcolor="#548dd4 [1951]" strokecolor="black [3213]" strokeweight=".25pt">
                            <v:shadow color="#868686"/>
                          </v:oval>
                          <v:oval id="Oval 1134" o:spid="_x0000_s1259"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QXa8AA&#10;AADdAAAADwAAAGRycy9kb3ducmV2LnhtbERPS4vCMBC+C/sfwix409QnazXKIgh7UbDqfTYZ27LN&#10;pDTRdv+9EQRv8/E9Z7XpbCXu1PjSsYLRMAFBrJ0pOVdwPu0GXyB8QDZYOSYF/+Rhs/7orTA1ruUj&#10;3bOQixjCPkUFRQh1KqXXBVn0Q1cTR+7qGoshwiaXpsE2httKjpNkLi2WHBsKrGlbkP7LblYBVod5&#10;qxeznc723YX2I5b8O1Gq/9l9L0EE6sJb/HL/mDh/upjA85t4gl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rQXa8AAAADdAAAADwAAAAAAAAAAAAAAAACYAgAAZHJzL2Rvd25y&#10;ZXYueG1sUEsFBgAAAAAEAAQA9QAAAIUDAAAAAA==&#10;" fillcolor="white [3201]" strokecolor="black [3213]" strokeweight=".25pt">
                            <v:shadow color="#868686"/>
                          </v:oval>
                        </v:group>
                        <v:group id="Group 1135" o:spid="_x0000_s1260" style="position:absolute;left:6926;top:5278;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RW/sQAAADdAAAADwAAAGRycy9kb3ducmV2LnhtbERPTWvCQBC9F/oflin0&#10;pptULTV1FREVD1JoFMTbkB2TYHY2ZLdJ/PeuIPQ2j/c5s0VvKtFS40rLCuJhBII4s7rkXMHxsBl8&#10;gXAeWWNlmRTcyMFi/voyw0Tbjn+pTX0uQgi7BBUU3teJlC4ryKAb2po4cBfbGPQBNrnUDXYh3FTy&#10;I4o+pcGSQ0OBNa0Kyq7pn1Gw7bBbjuJ1u79eVrfzYfJz2sek1Ptbv/wG4an3/+Kne6fD/PF0DI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yRW/sQAAADdAAAA&#10;DwAAAAAAAAAAAAAAAACqAgAAZHJzL2Rvd25yZXYueG1sUEsFBgAAAAAEAAQA+gAAAJsDAAAAAA==&#10;">
                          <v:oval id="Oval 1136" o:spid="_x0000_s1261"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dNsMA&#10;AADdAAAADwAAAGRycy9kb3ducmV2LnhtbERPS2rDMBDdB3oHMYXsGtkhqWs3iimBfJpVm/YAgzW1&#10;TK2RsVTHuX0UKGQ3j/edVTnaVgzU+8axgnSWgCCunG64VvD9tX16AeEDssbWMSm4kIdy/TBZYaHd&#10;mT9pOIVaxBD2BSowIXSFlL4yZNHPXEccuR/XWwwR9rXUPZ5juG3lPEmepcWGY4PBjjaGqt/Tn1Xg&#10;3X6Tv6e73eFo5jJr8iEbPwalpo/j2yuIQGO4i//dBx3nL/Il3L6JJ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RdNsMAAADdAAAADwAAAAAAAAAAAAAAAACYAgAAZHJzL2Rv&#10;d25yZXYueG1sUEsFBgAAAAAEAAQA9QAAAIgDAAAAAA==&#10;" fillcolor="#548dd4 [1951]" strokecolor="black [3213]" strokeweight=".25pt">
                            <v:shadow color="#868686"/>
                          </v:oval>
                          <v:oval id="Oval 1137" o:spid="_x0000_s1262"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O088EA&#10;AADdAAAADwAAAGRycy9kb3ducmV2LnhtbERPTWvCQBC9C/6HZQRvZqO2oaauIgXBi0LT9j7ujklo&#10;djZktyb++64geJvH+5z1drCNuFLna8cK5kkKglg7U3Op4PtrP3sD4QOywcYxKbiRh+1mPFpjblzP&#10;n3QtQiliCPscFVQhtLmUXldk0SeuJY7cxXUWQ4RdKU2HfQy3jVykaSYt1hwbKmzpoyL9W/xZBdic&#10;sl6vXve6OA4/dJyz5PNSqelk2L2DCDSEp/jhPpg4/2WVwf2beIL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DtPPBAAAA3QAAAA8AAAAAAAAAAAAAAAAAmAIAAGRycy9kb3du&#10;cmV2LnhtbFBLBQYAAAAABAAEAPUAAACGAwAAAAA=&#10;" fillcolor="white [3201]" strokecolor="black [3213]" strokeweight=".25pt">
                            <v:shadow color="#868686"/>
                          </v:oval>
                        </v:group>
                        <v:group id="Group 1138" o:spid="_x0000_s1263" style="position:absolute;left:7614;top:4899;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P2yInFAAAA3QAA&#10;AA8AAAAAAAAAAAAAAAAAqgIAAGRycy9kb3ducmV2LnhtbFBLBQYAAAAABAAEAPoAAACcAwAAAAA=&#10;">
                          <v:oval id="Oval 1139" o:spid="_x0000_s1264"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XyqMUA&#10;AADdAAAADwAAAGRycy9kb3ducmV2LnhtbESPQW/CMAyF70j7D5EncYMUhMZaCGhCGjBOjO0HWI1p&#10;qjVO1WSl/Pv5MImbrff83uf1dvCN6qmLdWADs2kGirgMtubKwPfX++QVVEzIFpvAZOBOEbabp9Ea&#10;Cxtu/En9JVVKQjgWaMCl1BZax9KRxzgNLbFo19B5TLJ2lbYd3iTcN3qeZS/aY83S4LClnaPy5/Lr&#10;DcRw2OUfs/3+eHJzvazzfjmce2PGz8PbClSiIT3M/9dHK/iLXHDlGxlB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KoxQAAAN0AAAAPAAAAAAAAAAAAAAAAAJgCAABkcnMv&#10;ZG93bnJldi54bWxQSwUGAAAAAAQABAD1AAAAigMAAAAA&#10;" fillcolor="#548dd4 [1951]" strokecolor="black [3213]" strokeweight=".25pt">
                            <v:shadow color="#868686"/>
                          </v:oval>
                          <v:oval id="Oval 1140" o:spid="_x0000_s1265"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wggcEA&#10;AADdAAAADwAAAGRycy9kb3ducmV2LnhtbERPTWvCQBC9C/6HZQRvulHb0KSuIgXBi0LT9j7ujklo&#10;djZktyb++64geJvH+5z1drCNuFLna8cKFvMEBLF2puZSwffXfvYGwgdkg41jUnAjD9vNeLTG3Lie&#10;P+lahFLEEPY5KqhCaHMpva7Iop+7ljhyF9dZDBF2pTQd9jHcNnKZJKm0WHNsqLClj4r0b/FnFWBz&#10;Snudve51cRx+6LhgyeeVUtPJsHsHEWgIT/HDfTBx/kuWwf2beIL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cIIHBAAAA3QAAAA8AAAAAAAAAAAAAAAAAmAIAAGRycy9kb3du&#10;cmV2LnhtbFBLBQYAAAAABAAEAPUAAACGAwAAAAA=&#10;" fillcolor="white [3201]" strokecolor="black [3213]" strokeweight=".25pt">
                            <v:shadow color="#868686"/>
                          </v:oval>
                        </v:group>
                        <v:group id="Group 1141" o:spid="_x0000_s1266" style="position:absolute;left:8330;top:5278;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K58cAAADdAAAADwAAAGRycy9kb3ducmV2LnhtbESPT2vCQBDF7wW/wzKC&#10;t7pJi0VSNyJSiwcpVAultyE7+YPZ2ZBdk/jtO4dCbzO8N+/9ZrOdXKsG6kPj2UC6TEARF942XBn4&#10;uhwe16BCRLbYeiYDdwqwzWcPG8ysH/mThnOslIRwyNBAHWOXaR2KmhyGpe+IRSt97zDK2lfa9jhK&#10;uGv1U5K8aIcNS0ONHe1rKq7nmzPwPuK4e07fhtO13N9/LquP71NKxizm0+4VVKQp/pv/ro9W8FeJ&#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vTK58cAAADd&#10;AAAADwAAAAAAAAAAAAAAAACqAgAAZHJzL2Rvd25yZXYueG1sUEsFBgAAAAAEAAQA+gAAAJ4DAAAA&#10;AA==&#10;">
                          <v:oval id="Oval 1142" o:spid="_x0000_s1267"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BL8MA&#10;AADdAAAADwAAAGRycy9kb3ducmV2LnhtbERPzWrCQBC+F/oOyxR6q5sENDV1lRKojZ5a2wcYsmM2&#10;mJ0N2TWmb98VBG/z8f3OajPZTow0+NaxgnSWgCCunW65UfD78/HyCsIHZI2dY1LwRx4268eHFRba&#10;XfibxkNoRAxhX6ACE0JfSOlrQxb9zPXEkTu6wWKIcGikHvASw20nsyRZSIstxwaDPZWG6tPhbBV4&#10;91kud+l2W+1NJvN2OebT16jU89P0/gYi0BTu4pu70nH+PEnh+k08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TBL8MAAADdAAAADwAAAAAAAAAAAAAAAACYAgAAZHJzL2Rv&#10;d25yZXYueG1sUEsFBgAAAAAEAAQA9QAAAIgDAAAAAA==&#10;" fillcolor="#548dd4 [1951]" strokecolor="black [3213]" strokeweight=".25pt">
                            <v:shadow color="#868686"/>
                          </v:oval>
                          <v:oval id="Oval 1143" o:spid="_x0000_s1268"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Mo6sIA&#10;AADdAAAADwAAAGRycy9kb3ducmV2LnhtbERPTWvDMAy9F/ofjAa7NU4yWrasbiiDwC4tLO3umq0l&#10;YbEcYq/J/n1dKOymx/vUtpxtLy40+s6xgixJQRBrZzpuFJxP1eoZhA/IBnvHpOCPPJS75WKLhXET&#10;f9ClDo2IIewLVNCGMBRSet2SRZ+4gThy3260GCIcG2lGnGK47WWephtpsePY0OJAby3pn/rXKsD+&#10;uJn0y7rS9WH+pEPGkr+elHp8mPevIALN4V98d7+bOH+d5nD7Jp4gd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EyjqwgAAAN0AAAAPAAAAAAAAAAAAAAAAAJgCAABkcnMvZG93&#10;bnJldi54bWxQSwUGAAAAAAQABAD1AAAAhwMAAAAA&#10;" fillcolor="white [3201]" strokecolor="black [3213]" strokeweight=".25pt">
                            <v:shadow color="#868686"/>
                          </v:oval>
                        </v:group>
                      </v:group>
                      <v:group id="Group 1144" o:spid="_x0000_s1269" style="position:absolute;left:8558;top:4722;width:288;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iZUkMMAAADdAAAADwAAAGRycy9kb3ducmV2LnhtbERPTYvCMBC9C/6HMMLe&#10;NO2KItUoIuuyBxGsC4u3oRnbYjMpTWzrv98Igrd5vM9ZbXpTiZYaV1pWEE8iEMSZ1SXnCn7P+/EC&#10;hPPIGivLpOBBDjbr4WCFibYdn6hNfS5CCLsEFRTe14mULivIoJvYmjhwV9sY9AE2udQNdiHcVPIz&#10;iubSYMmhocCadgVlt/RuFHx32G2n8Vd7uF13j8t5dvw7xKTUx6jfLkF46v1b/HL/6DB/Fk3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yJlSQwwAAAN0AAAAP&#10;AAAAAAAAAAAAAAAAAKoCAABkcnMvZG93bnJldi54bWxQSwUGAAAAAAQABAD6AAAAmgMAAAAA&#10;">
                        <v:oval id="Oval 1145" o:spid="_x0000_s1270"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Nit8EA&#10;AADdAAAADwAAAGRycy9kb3ducmV2LnhtbERP24rCMBB9F/Yfwiz4pqniZa1GWQSvT+r6AUMz25Rt&#10;JqXJ1vr3RhB8m8O5zmLV2lI0VPvCsYJBPwFBnDldcK7g+rPpfYHwAVlj6ZgU3MnDavnRWWCq3Y3P&#10;1FxCLmII+xQVmBCqVEqfGbLo+64ijtyvqy2GCOtc6hpvMdyWcpgkE2mx4NhgsKK1oezv8m8VeLdb&#10;zw6D7XZ/NEM5LWbNtD01SnU/2+85iEBteItf7r2O88fJCJ7fxB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zYrfBAAAA3QAAAA8AAAAAAAAAAAAAAAAAmAIAAGRycy9kb3du&#10;cmV2LnhtbFBLBQYAAAAABAAEAPUAAACGAwAAAAA=&#10;" fillcolor="#548dd4 [1951]" strokecolor="black [3213]" strokeweight=".25pt">
                          <v:shadow color="#868686"/>
                        </v:oval>
                        <v:oval id="Oval 1146" o:spid="_x0000_s1271"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qwnsAA&#10;AADdAAAADwAAAGRycy9kb3ducmV2LnhtbERPTYvCMBC9L/gfwgh7W1OVilajiCB4Udiq9zEZ22Iz&#10;KU203X9vFhb2No/3OatNb2vxotZXjhWMRwkIYu1MxYWCy3n/NQfhA7LB2jEp+CEPm/XgY4WZcR1/&#10;0ysPhYgh7DNUUIbQZFJ6XZJFP3INceTurrUYImwLaVrsYrit5SRJZtJixbGhxIZ2JelH/rQKsD7N&#10;Or1I9zo/9lc6jlnybarU57DfLkEE6sO/+M99MHF+mqTw+008Qa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PqwnsAAAADdAAAADwAAAAAAAAAAAAAAAACYAgAAZHJzL2Rvd25y&#10;ZXYueG1sUEsFBgAAAAAEAAQA9QAAAIUDAAAAAA==&#10;" fillcolor="white [3201]" strokecolor="black [3213]" strokeweight=".25pt">
                          <v:shadow color="#868686"/>
                        </v:oval>
                      </v:group>
                    </v:group>
                    <v:group id="Group 1147" o:spid="_x0000_s1272" style="position:absolute;left:5164;top:3419;width:3682;height:900" coordorigin="5164,3419" coordsize="368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lH3CMQAAADdAAAADwAAAGRycy9kb3ducmV2LnhtbERPS2vCQBC+F/oflin0&#10;VjdRIhJdRYKVHkKhKoi3ITsmwexsyG7z+PfdQqG3+fies9mNphE9da62rCCeRSCIC6trLhVczu9v&#10;KxDOI2tsLJOCiRzsts9PG0y1HfiL+pMvRQhhl6KCyvs2ldIVFRl0M9sSB+5uO4M+wK6UusMhhJtG&#10;zqNoKQ3WHBoqbCmrqHicvo2C44DDfhEf+vxxz6bbOfm85jEp9foy7tcgPI3+X/zn/tBhfhIt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lH3CMQAAADdAAAA&#10;DwAAAAAAAAAAAAAAAACqAgAAZHJzL2Rvd25yZXYueG1sUEsFBgAAAAAEAAQA+gAAAJsDAAAAAA==&#10;">
                      <v:group id="Group 1148" o:spid="_x0000_s1273" style="position:absolute;left:5164;top:3419;width:3682;height:900" coordorigin="5164,4722" coordsize="368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1Sk8MAAADdAAAADwAAAGRycy9kb3ducmV2LnhtbERPS4vCMBC+L/gfwgje&#10;NK2iLl2jiKh4EMEHLHsbmrEtNpPSxLb++82CsLf5+J6zWHWmFA3VrrCsIB5FIIhTqwvOFNyuu+En&#10;COeRNZaWScGLHKyWvY8FJtq2fKbm4jMRQtglqCD3vkqkdGlOBt3IVsSBu9vaoA+wzqSusQ3hppTj&#10;KJpJgwWHhhwr2uSUPi5Po2DfYruexNvm+LhvXj/X6en7GJNSg363/gLhqfP/4rf7oMP8aTS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HVKTwwAAAN0AAAAP&#10;AAAAAAAAAAAAAAAAAKoCAABkcnMvZG93bnJldi54bWxQSwUGAAAAAAQABAD6AAAAmgMAAAAA&#10;">
                        <v:group id="Group 1149" o:spid="_x0000_s1274" style="position:absolute;left:6290;top:5334;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G4ccAAADdAAAADwAAAGRycy9kb3ducmV2LnhtbESPT2vCQBDF7wW/wzKC&#10;t7pJi0VSNyJSiwcpVAultyE7+YPZ2ZBdk/jtO4dCbzO8N+/9ZrOdXKsG6kPj2UC6TEARF942XBn4&#10;uhwe16BCRLbYeiYDdwqwzWcPG8ysH/mThnOslIRwyNBAHWOXaR2KmhyGpe+IRSt97zDK2lfa9jhK&#10;uGv1U5K8aIcNS0ONHe1rKq7nmzPwPuK4e07fhtO13N9/LquP71NKxizm0+4VVKQp/pv/ro9W8FeJ&#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LG4ccAAADd&#10;AAAADwAAAAAAAAAAAAAAAACqAgAAZHJzL2Rvd25yZXYueG1sUEsFBgAAAAAEAAQA+gAAAJ4DAAAA&#10;AA==&#10;">
                          <v:oval id="Oval 1150" o:spid="_x0000_s1275"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LNKcEA&#10;AADdAAAADwAAAGRycy9kb3ducmV2LnhtbERP24rCMBB9F/Yfwizsm6YKXlqNsgjrqk/ePmBoxqbY&#10;TEoTa/fvN4Lg2xzOdRarzlaipcaXjhUMBwkI4tzpkgsFl/NPfwbCB2SNlWNS8EceVsuP3gIz7R58&#10;pPYUChFD2GeowIRQZ1L63JBFP3A1ceSurrEYImwKqRt8xHBbyVGSTKTFkmODwZrWhvLb6W4VePe7&#10;TnfDzWa7NyM5LdN22h1apb4+u+85iEBdeItf7q2O88dJCs9v4gl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yzSnBAAAA3QAAAA8AAAAAAAAAAAAAAAAAmAIAAGRycy9kb3du&#10;cmV2LnhtbFBLBQYAAAAABAAEAPUAAACGAwAAAAA=&#10;" fillcolor="#548dd4 [1951]" strokecolor="black [3213]" strokeweight=".25pt">
                            <v:shadow color="#868686"/>
                          </v:oval>
                          <v:oval id="Oval 1151" o:spid="_x0000_s1276"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F28QA&#10;AADdAAAADwAAAGRycy9kb3ducmV2LnhtbESPQWvCQBCF7wX/wzKCt7qJotjUVUQQerFgWu/T3WkS&#10;zM6G7Nak/75zKHib4b1575vtfvStulMfm8AG8nkGitgG13Bl4PPj9LwBFROywzYwGfilCPvd5GmL&#10;hQsDX+hepkpJCMcCDdQpdYXW0dbkMc5DRyzad+g9Jln7SrseBwn3rV5k2Vp7bFgaauzoWJO9lT/e&#10;ALbv68G+rE62PI9XOues+WtpzGw6Hl5BJRrTw/x//eYEf5ULv3wjI+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UhdvEAAAA3QAAAA8AAAAAAAAAAAAAAAAAmAIAAGRycy9k&#10;b3ducmV2LnhtbFBLBQYAAAAABAAEAPUAAACJAwAAAAA=&#10;" fillcolor="white [3201]" strokecolor="black [3213]" strokeweight=".25pt">
                            <v:shadow color="#868686"/>
                          </v:oval>
                        </v:group>
                        <v:group id="Group 1152" o:spid="_x0000_s1277" style="position:absolute;left:5164;top:4843;width:3455;height:723" coordorigin="5164,4843" coordsize="3455,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H5ocQAAADdAAAADwAAAGRycy9kb3ducmV2LnhtbERPS2vCQBC+F/oflhF6&#10;q5ttUSS6EZFWehDBB5TehuyYhGRnQ3ZN4r/vCoXe5uN7zmo92kb01PnKsQY1TUAQ585UXGi4nD9f&#10;FyB8QDbYOCYNd/Kwzp6fVpgaN/CR+lMoRAxhn6KGMoQ2ldLnJVn0U9cSR+7qOoshwq6QpsMhhttG&#10;viXJXFqsODaU2NK2pLw+3ayG3YDD5l199Pv6ur3/nGeH770irV8m42YJItAY/sV/7i8T58+Ugs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GH5ocQAAADdAAAA&#10;DwAAAAAAAAAAAAAAAACqAgAAZHJzL2Rvd25yZXYueG1sUEsFBgAAAAAEAAQA+gAAAJsDAAAAAA==&#10;">
                          <v:group id="Group 1153" o:spid="_x0000_s1278" style="position:absolute;left:516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oval id="Oval 1154" o:spid="_x0000_s1279"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sHsMA&#10;AADdAAAADwAAAGRycy9kb3ducmV2LnhtbERPS2rDMBDdB3oHMYXsGtkJqRs3simBfJpVm/YAgzW1&#10;TK2RsVTHuX0UKGQ3j/eddTnaVgzU+8axgnSWgCCunG64VvD9tX16AeEDssbWMSm4kIeyeJisMdfu&#10;zJ80nEItYgj7HBWYELpcSl8ZsuhnriOO3I/rLYYI+1rqHs8x3LZyniTP0mLDscFgRxtD1e/pzyrw&#10;br9Zvae73eFo5jJrVkM2fgxKTR/Ht1cQgcZwF/+7DzrOX6YLuH0TT5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NsHsMAAADdAAAADwAAAAAAAAAAAAAAAACYAgAAZHJzL2Rv&#10;d25yZXYueG1sUEsFBgAAAAAEAAQA9QAAAIgDAAAAAA==&#10;" fillcolor="#548dd4 [1951]" strokecolor="black [3213]" strokeweight=".25pt">
                              <v:shadow color="#868686"/>
                            </v:oval>
                            <v:oval id="Oval 1155" o:spid="_x0000_s1280"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2MIA&#10;AADdAAAADwAAAGRycy9kb3ducmV2LnhtbERPTWvCQBC9F/wPywje6ia1hpq6CVIQvFhotPdxd5oE&#10;s7Mhu5r033cLhd7m8T5nW062E3cafOtYQbpMQBBrZ1quFZxP+8cXED4gG+wck4Jv8lAWs4ct5saN&#10;/EH3KtQihrDPUUETQp9L6XVDFv3S9cSR+3KDxRDhUEsz4BjDbSefkiSTFluODQ329NaQvlY3qwC7&#10;92zUm/VeV8fpk44pS76slFrMp90riEBT+Bf/uQ8mzl+nz/D7TTxB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4PYwgAAAN0AAAAPAAAAAAAAAAAAAAAAAJgCAABkcnMvZG93&#10;bnJldi54bWxQSwUGAAAAAAQABAD1AAAAhwMAAAAA&#10;" fillcolor="white [3201]" strokecolor="black [3213]" strokeweight=".25pt">
                              <v:shadow color="#868686"/>
                            </v:oval>
                          </v:group>
                          <v:group id="Group 1156" o:spid="_x0000_s1281" style="position:absolute;left:5592;top:5223;width:289;height:287"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1r/osQAAADdAAAADwAAAGRycy9kb3ducmV2LnhtbERPS2vCQBC+C/6HZYTe&#10;dJOWFImuImJLD6HQRCi9DdkxCWZnQ3abx7/vFgq9zcf3nP1xMq0YqHeNZQXxJgJBXFrdcKXgWrys&#10;tyCcR9bYWiYFMzk4HpaLPabajvxBQ+4rEULYpaig9r5LpXRlTQbdxnbEgbvZ3qAPsK+k7nEM4aaV&#10;j1H0LA02HBpq7OhcU3nPv42C1xHH01N8GbL77Tx/Fcn7ZxaTUg+r6bQD4Wny/+I/95sO85M4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1r/osQAAADdAAAA&#10;DwAAAAAAAAAAAAAAAACqAgAAZHJzL2Rvd25yZXYueG1sUEsFBgAAAAAEAAQA+gAAAJsDAAAAAA==&#10;">
                            <v:oval id="Oval 1157" o:spid="_x0000_s1282"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TPhsIA&#10;AADdAAAADwAAAGRycy9kb3ducmV2LnhtbERP24rCMBB9F/Yfwiz4pmkFda1GWQQv65OrfsDQjE3Z&#10;ZlKaWOvfG2HBtzmc6yxWna1ES40vHStIhwkI4tzpkgsFl/Nm8AXCB2SNlWNS8CAPq+VHb4GZdnf+&#10;pfYUChFD2GeowIRQZ1L63JBFP3Q1ceSurrEYImwKqRu8x3BbyVGSTKTFkmODwZrWhvK/080q8G63&#10;nv2k2+3+YEZyWs7aaXdslep/dt9zEIG68Bb/u/c6zh+nE3h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tM+GwgAAAN0AAAAPAAAAAAAAAAAAAAAAAJgCAABkcnMvZG93&#10;bnJldi54bWxQSwUGAAAAAAQABAD1AAAAhwMAAAAA&#10;" fillcolor="#548dd4 [1951]" strokecolor="black [3213]" strokeweight=".25pt">
                              <v:shadow color="#868686"/>
                            </v:oval>
                            <v:oval id="Oval 1158" o:spid="_x0000_s1283"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0dr8EA&#10;AADdAAAADwAAAGRycy9kb3ducmV2LnhtbERPTWvCQBC9C/6HZQRvZhNFa6OrSEHoxYJpex93p0kw&#10;OxuyW5P+e1coeJvH+5ztfrCNuFHna8cKsiQFQaydqblU8PV5nK1B+IBssHFMCv7Iw343Hm0xN67n&#10;M92KUIoYwj5HBVUIbS6l1xVZ9IlriSP34zqLIcKulKbDPobbRs7TdCUt1hwbKmzprSJ9LX6tAmw+&#10;Vr1+XR51cRq+6ZSx5MtCqelkOGxABBrCU/zvfjdx/jJ7gcc38QS5u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9Ha/BAAAA3QAAAA8AAAAAAAAAAAAAAAAAmAIAAGRycy9kb3du&#10;cmV2LnhtbFBLBQYAAAAABAAEAPUAAACGAwAAAAA=&#10;" fillcolor="white [3201]" strokecolor="black [3213]" strokeweight=".25pt">
                              <v:shadow color="#868686"/>
                            </v:oval>
                          </v:group>
                          <v:group id="Group 1159" o:spid="_x0000_s1284" style="position:absolute;left:6062;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tQPMcAAADdAAAADwAAAGRycy9kb3ducmV2LnhtbESPT2vCQBDF7wW/wzKC&#10;t7pJi0VSNyJSiwcpVAultyE7+YPZ2ZBdk/jtO4dCbzO8N+/9ZrOdXKsG6kPj2UC6TEARF942XBn4&#10;uhwe16BCRLbYeiYDdwqwzWcPG8ysH/mThnOslIRwyNBAHWOXaR2KmhyGpe+IRSt97zDK2lfa9jhK&#10;uGv1U5K8aIcNS0ONHe1rKq7nmzPwPuK4e07fhtO13N9/LquP71NKxizm0+4VVKQp/pv/ro9W8Fep&#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VtQPMcAAADd&#10;AAAADwAAAAAAAAAAAAAAAACqAgAAZHJzL2Rvd25yZXYueG1sUEsFBgAAAAAEAAQA+gAAAJ4DAAAA&#10;AA==&#10;">
                            <v:oval id="Oval 1160" o:spid="_x0000_s1285"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b9MMA&#10;AADdAAAADwAAAGRycy9kb3ducmV2LnhtbERPzWrCQBC+C77DMkJvuonQalI3QQSt9dRqH2DITrOh&#10;2dmQ3cb49m6h4G0+vt/ZlKNtxUC9bxwrSBcJCOLK6YZrBV+X/XwNwgdkja1jUnAjD2UxnWww1+7K&#10;nzScQy1iCPscFZgQulxKXxmy6BeuI47ct+sthgj7WuoerzHctnKZJC/SYsOxwWBHO0PVz/nXKvDu&#10;bZe9p4fD8WSWctVkw2r8GJR6mo3bVxCBxvAQ/7uPOs5/TjP4+yaeI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tb9MMAAADdAAAADwAAAAAAAAAAAAAAAACYAgAAZHJzL2Rv&#10;d25yZXYueG1sUEsFBgAAAAAEAAQA9QAAAIgDAAAAAA==&#10;" fillcolor="#548dd4 [1951]" strokecolor="black [3213]" strokeweight=".25pt">
                              <v:shadow color="#868686"/>
                            </v:oval>
                            <v:oval id="Oval 1161" o:spid="_x0000_s1286"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PZsMA&#10;AADdAAAADwAAAGRycy9kb3ducmV2LnhtbESPQWvCQBCF74L/YRmhN91oUWzqKqUgeFEw2vt0d5qE&#10;ZmdDdjXpv+8cBG8zvDfvfbPZDb5Rd+piHdjAfJaBIrbB1VwauF720zWomJAdNoHJwB9F2G3How3m&#10;LvR8pnuRSiUhHHM0UKXU5lpHW5HHOAstsWg/ofOYZO1K7TrsJdw3epFlK+2xZmmosKXPiuxvcfMG&#10;sDmtevu23NviOHzRcc6av1+NeZkMH++gEg3paX5cH5zgLxfCL9/ICHr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PZsMAAADdAAAADwAAAAAAAAAAAAAAAACYAgAAZHJzL2Rv&#10;d25yZXYueG1sUEsFBgAAAAAEAAQA9QAAAIgDAAAAAA==&#10;" fillcolor="white [3201]" strokecolor="black [3213]" strokeweight=".25pt">
                              <v:shadow color="#868686"/>
                            </v:oval>
                          </v:group>
                          <v:group id="Group 1162" o:spid="_x0000_s1287" style="position:absolute;left:674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0zHMMAAADdAAAADwAAAGRycy9kb3ducmV2LnhtbERPTYvCMBC9C/6HMII3&#10;TasoUo0isrt4kAXrwuJtaMa22ExKk23rvzcLgrd5vM/Z7HpTiZYaV1pWEE8jEMSZ1SXnCn4un5MV&#10;COeRNVaWScGDHOy2w8EGE207PlOb+lyEEHYJKii8rxMpXVaQQTe1NXHgbrYx6ANscqkb7EK4qeQs&#10;ipbSYMmhocCaDgVl9/TPKPjqsNvP44/2dL8dHtfL4vv3FJNS41G/X4Pw1Pu3+OU+6jB/MYvh/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DTMcwwAAAN0AAAAP&#10;AAAAAAAAAAAAAAAAAKoCAABkcnMvZG93bnJldi54bWxQSwUGAAAAAAQABAD6AAAAmgMAAAAA&#10;">
                            <v:oval id="Oval 1163" o:spid="_x0000_s1288"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OMMA&#10;AADdAAAADwAAAGRycy9kb3ducmV2LnhtbERPzWrCQBC+C32HZQq96cZAm5q6hhKojZ7U9gGG7JgN&#10;ZmdDdhvTt+8WBG/z8f3OuphsJ0YafOtYwXKRgCCunW65UfD99TF/BeEDssbOMSn4JQ/F5mG2xly7&#10;Kx9pPIVGxBD2OSowIfS5lL42ZNEvXE8cubMbLIYIh0bqAa8x3HYyTZIXabHl2GCwp9JQfTn9WAXe&#10;fZar3XK7rfYmlVm7GrPpMCr19Di9v4EINIW7+OaudJz/nKb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DOMMAAADdAAAADwAAAAAAAAAAAAAAAACYAgAAZHJzL2Rv&#10;d25yZXYueG1sUEsFBgAAAAAEAAQA9QAAAIgDAAAAAA==&#10;" fillcolor="#548dd4 [1951]" strokecolor="black [3213]" strokeweight=".25pt">
                              <v:shadow color="#868686"/>
                            </v:oval>
                            <v:oval id="Oval 1164" o:spid="_x0000_s1289"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REcEA&#10;AADdAAAADwAAAGRycy9kb3ducmV2LnhtbERPTWvCQBC9F/wPywi91Y2GiEZXKQWhlxSMeh93p0lo&#10;djZkt0n677uFgrd5vM/ZHyfbioF63zhWsFwkIIi1Mw1XCq6X08sGhA/IBlvHpOCHPBwPs6c95saN&#10;fKahDJWIIexzVFCH0OVSel2TRb9wHXHkPl1vMUTYV9L0OMZw28pVkqylxYZjQ40dvdWkv8pvqwDb&#10;j/Wot9lJl8V0o2LJku+pUs/z6XUHItAUHuJ/97uJ87NVCn/fxBPk4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0RHBAAAA3QAAAA8AAAAAAAAAAAAAAAAAmAIAAGRycy9kb3du&#10;cmV2LnhtbFBLBQYAAAAABAAEAPUAAACGAwAAAAA=&#10;" fillcolor="white [3201]" strokecolor="black [3213]" strokeweight=".25pt">
                              <v:shadow color="#868686"/>
                            </v:oval>
                          </v:group>
                          <v:group id="Group 1165" o:spid="_x0000_s1290" style="position:absolute;left:6926;top:5278;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qQhMUAAADdAAAADwAAAGRycy9kb3ducmV2LnhtbERPTWvCQBC9F/wPywi9&#10;NZvYpkjMKiJWPIRCVSi9DdkxCWZnQ3abxH/fLRR6m8f7nHwzmVYM1LvGsoIkikEQl1Y3XCm4nN+e&#10;liCcR9bYWiYFd3KwWc8ecsy0HfmDhpOvRAhhl6GC2vsuk9KVNRl0ke2IA3e1vUEfYF9J3eMYwk0r&#10;F3H8Kg02HBpq7GhXU3k7fRsFhxHH7XOyH4rbdXf/Oqfvn0VCSj3Op+0KhKfJ/4v/3Ecd5qe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6kITFAAAA3QAA&#10;AA8AAAAAAAAAAAAAAAAAqgIAAGRycy9kb3ducmV2LnhtbFBLBQYAAAAABAAEAPoAAACcAwAAAAA=&#10;">
                            <v:oval id="Oval 1166" o:spid="_x0000_s1291"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qbTMEA&#10;AADdAAAADwAAAGRycy9kb3ducmV2LnhtbERPzYrCMBC+C/sOYRb2pqkFda1GWQRd9eSqDzA0Y1O2&#10;mZQm1vr2RhC8zcf3O/NlZyvRUuNLxwqGgwQEce50yYWC82nd/wbhA7LGyjEpuJOH5eKjN8dMuxv/&#10;UXsMhYgh7DNUYEKoMyl9bsiiH7iaOHIX11gMETaF1A3eYritZJokY2mx5NhgsKaVofz/eLUKvPtd&#10;TXfDzWa7N6mclNN20h1apb4+u58ZiEBdeItf7q2O80fpCJ7fx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Km0zBAAAA3QAAAA8AAAAAAAAAAAAAAAAAmAIAAGRycy9kb3du&#10;cmV2LnhtbFBLBQYAAAAABAAEAPUAAACGAwAAAAA=&#10;" fillcolor="#548dd4 [1951]" strokecolor="black [3213]" strokeweight=".25pt">
                              <v:shadow color="#868686"/>
                            </v:oval>
                            <v:oval id="Oval 1167" o:spid="_x0000_s1292"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1yicAA&#10;AADdAAAADwAAAGRycy9kb3ducmV2LnhtbERPTYvCMBC9C/sfwix401QXi1ajLIKwFxeseh+TsS3b&#10;TEoTbf33G0HwNo/3OatNb2txp9ZXjhVMxgkIYu1MxYWC03E3moPwAdlg7ZgUPMjDZv0xWGFmXMcH&#10;uuehEDGEfYYKyhCaTEqvS7Lox64hjtzVtRZDhG0hTYtdDLe1nCZJKi1WHBtKbGhbkv7Lb1YB1r9p&#10;pxeznc73/Zn2E5Z8+VJq+Nl/L0EE6sNb/HL/mDh/Nk3h+U08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51yicAAAADdAAAADwAAAAAAAAAAAAAAAACYAgAAZHJzL2Rvd25y&#10;ZXYueG1sUEsFBgAAAAAEAAQA9QAAAIUDAAAAAA==&#10;" fillcolor="white [3201]" strokecolor="black [3213]" strokeweight=".25pt">
                              <v:shadow color="#868686"/>
                            </v:oval>
                          </v:group>
                          <v:group id="Group 1168" o:spid="_x0000_s1293" style="position:absolute;left:7614;top:4899;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gO88UAAADdAAAADwAAAGRycy9kb3ducmV2LnhtbERPTWvCQBC9F/wPyxS8&#10;NZsoaSXNKiJWPIRCVSi9DdkxCWZnQ3abxH/fLRR6m8f7nHwzmVYM1LvGsoIkikEQl1Y3XCm4nN+e&#10;ViCcR9bYWiYFd3KwWc8ecsy0HfmDhpOvRAhhl6GC2vsuk9KVNRl0ke2IA3e1vUEfYF9J3eMYwk0r&#10;F3H8LA02HBpq7GhXU3k7fRsFhxHH7TLZD8Xturt/ndP3zyIhpeaP0/YVhKfJ/4v/3Ecd5qe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aoDvPFAAAA3QAA&#10;AA8AAAAAAAAAAAAAAAAAqgIAAGRycy9kb3ducmV2LnhtbFBLBQYAAAAABAAEAPoAAACcAwAAAAA=&#10;">
                            <v:oval id="Oval 1169" o:spid="_x0000_s1294"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00sUA&#10;AADdAAAADwAAAGRycy9kb3ducmV2LnhtbESPQW/CMAyF75P4D5En7TZSKm1AISCEBIOdgO0HWI1p&#10;qjVO1YTS/fv5gLSbrff83uflevCN6qmLdWADk3EGirgMtubKwPfX7nUGKiZki01gMvBLEdar0dMS&#10;CxvufKb+kiolIRwLNOBSagutY+nIYxyHlli0a+g8Jlm7StsO7xLuG51n2bv2WLM0OGxp66j8udy8&#10;gRg+tvPjZL8/fLpcT+t5Px1OvTEvz8NmASrRkP7Nj+uDFfy3XHDlGxlB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zTSxQAAAN0AAAAPAAAAAAAAAAAAAAAAAJgCAABkcnMv&#10;ZG93bnJldi54bWxQSwUGAAAAAAQABAD1AAAAigMAAAAA&#10;" fillcolor="#548dd4 [1951]" strokecolor="black [3213]" strokeweight=".25pt">
                              <v:shadow color="#868686"/>
                            </v:oval>
                            <v:oval id="Oval 1170" o:spid="_x0000_s1295"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Lm+8AA&#10;AADdAAAADwAAAGRycy9kb3ducmV2LnhtbERPTYvCMBC9C/sfwix401RFsdUoiyB4ccHq3meTsS3b&#10;TEoTbf33G0HwNo/3Oettb2txp9ZXjhVMxgkIYu1MxYWCy3k/WoLwAdlg7ZgUPMjDdvMxWGNmXMcn&#10;uuehEDGEfYYKyhCaTEqvS7Lox64hjtzVtRZDhG0hTYtdDLe1nCbJQlqsODaU2NCuJP2X36wCrL8X&#10;nU7ne50f+x86Tljy70yp4Wf/tQIRqA9v8ct9MHH+fJrC85t4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Lm+8AAAADdAAAADwAAAAAAAAAAAAAAAACYAgAAZHJzL2Rvd25y&#10;ZXYueG1sUEsFBgAAAAAEAAQA9QAAAIUDAAAAAA==&#10;" fillcolor="white [3201]" strokecolor="black [3213]" strokeweight=".25pt">
                              <v:shadow color="#868686"/>
                            </v:oval>
                          </v:group>
                          <v:group id="Group 1171" o:spid="_x0000_s1296" style="position:absolute;left:8330;top:5278;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JgAWscAAADd&#10;AAAADwAAAAAAAAAAAAAAAACqAgAAZHJzL2Rvd25yZXYueG1sUEsFBgAAAAAEAAQA+gAAAJ4DAAAA&#10;AA==&#10;">
                            <v:oval id="Oval 1172" o:spid="_x0000_s1297"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LksMA&#10;AADdAAAADwAAAGRycy9kb3ducmV2LnhtbERPS2rDMBDdB3oHMYXsGtkJqRs3simBfJpVm/YAgzW1&#10;TK2RsVTHuX0UKGQ3j/eddTnaVgzU+8axgnSWgCCunG64VvD9tX16AeEDssbWMSm4kIeyeJisMdfu&#10;zJ80nEItYgj7HBWYELpcSl8ZsuhnriOO3I/rLYYI+1rqHs8x3LZyniTP0mLDscFgRxtD1e/pzyrw&#10;br9Zvae73eFo5jJrVkM2fgxKTR/Ht1cQgcZwF/+7DzrOXy5SuH0TT5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gLksMAAADdAAAADwAAAAAAAAAAAAAAAACYAgAAZHJzL2Rv&#10;d25yZXYueG1sUEsFBgAAAAAEAAQA9QAAAIgDAAAAAA==&#10;" fillcolor="#548dd4 [1951]" strokecolor="black [3213]" strokeweight=".25pt">
                              <v:shadow color="#868686"/>
                            </v:oval>
                            <v:oval id="Oval 1173" o:spid="_x0000_s1298"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V8EA&#10;AADdAAAADwAAAGRycy9kb3ducmV2LnhtbERPTWvCQBC9F/wPywi91Y2GiEZXKQWhlxSMeh93p0lo&#10;djZkt0n677uFgrd5vM/ZHyfbioF63zhWsFwkIIi1Mw1XCq6X08sGhA/IBlvHpOCHPBwPs6c95saN&#10;fKahDJWIIexzVFCH0OVSel2TRb9wHXHkPl1vMUTYV9L0OMZw28pVkqylxYZjQ40dvdWkv8pvqwDb&#10;j/Wot9lJl8V0o2LJku+pUs/z6XUHItAUHuJ/97uJ87N0BX/fxBPk4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4lfBAAAA3QAAAA8AAAAAAAAAAAAAAAAAmAIAAGRycy9kb3du&#10;cmV2LnhtbFBLBQYAAAAABAAEAPUAAACGAwAAAAA=&#10;" fillcolor="white [3201]" strokecolor="black [3213]" strokeweight=".25pt">
                              <v:shadow color="#868686"/>
                            </v:oval>
                          </v:group>
                        </v:group>
                        <v:group id="Group 1174" o:spid="_x0000_s1299" style="position:absolute;left:8558;top:4722;width:288;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oval id="Oval 1175" o:spid="_x0000_s1300"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CsMA&#10;AADdAAAADwAAAGRycy9kb3ducmV2LnhtbERPS27CMBDdV+IO1iB1RxwoLRAwCCHxaVct5QCjeIgj&#10;4nEUmxBujyshdTdP7zuLVWcr0VLjS8cKhkkKgjh3uuRCwel3O5iC8AFZY+WYFNzJw2rZe1lgpt2N&#10;f6g9hkLEEPYZKjAh1JmUPjdk0SeuJo7c2TUWQ4RNIXWDtxhuKzlK0w9pseTYYLCmjaH8crxaBd7t&#10;N7PP4W53+DIjOSln7aT7bpV67XfrOYhAXfgXP90HHee/v43h75t4gl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oCsMAAADdAAAADwAAAAAAAAAAAAAAAACYAgAAZHJzL2Rv&#10;d25yZXYueG1sUEsFBgAAAAAEAAQA9QAAAIgDAAAAAA==&#10;" fillcolor="#548dd4 [1951]" strokecolor="black [3213]" strokeweight=".25pt">
                            <v:shadow color="#868686"/>
                          </v:oval>
                          <v:oval id="Oval 1176" o:spid="_x0000_s1301"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Z6I8IA&#10;AADdAAAADwAAAGRycy9kb3ducmV2LnhtbERPTWvDMAy9F/YfjAa7NU5XErY0bhmDQi8ZLO3umq0m&#10;YbEcYrfJ/v1cKOymx/tUuZttL640+s6xglWSgiDWznTcKDgd98sXED4gG+wdk4Jf8rDbPixKLIyb&#10;+JOudWhEDGFfoII2hKGQ0uuWLPrEDcSRO7vRYohwbKQZcYrhtpfPaZpLix3HhhYHem9J/9QXqwD7&#10;j3zSr9le19X8RdWKJX+vlXp6nN82IALN4V98dx9MnJ+tM7h9E0+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lnojwgAAAN0AAAAPAAAAAAAAAAAAAAAAAJgCAABkcnMvZG93&#10;bnJldi54bWxQSwUGAAAAAAQABAD1AAAAhwMAAAAA&#10;" fillcolor="white [3201]" strokecolor="black [3213]" strokeweight=".25pt">
                            <v:shadow color="#868686"/>
                          </v:oval>
                        </v:group>
                      </v:group>
                      <v:group id="Group 1177" o:spid="_x0000_s1302" style="position:absolute;left:5412;top:3563;width:3146;height:612" coordorigin="5412,3563" coordsize="3146,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09tcQAAADdAAAADwAAAGRycy9kb3ducmV2LnhtbERPTWuDQBC9F/oflin0&#10;1qw2KMVmIxLa0kMIxBRKb4M7UYk7K+5Wzb/PBgK5zeN9ziqfTSdGGlxrWUG8iEAQV1a3XCv4OXy+&#10;vIFwHlljZ5kUnMlBvn58WGGm7cR7GktfixDCLkMFjfd9JqWrGjLoFrYnDtzRDgZ9gEMt9YBTCDed&#10;fI2iVBpsOTQ02NOmoepU/hsFXxNOxTL+GLen4+b8d0h2v9uYlHp+mot3EJ5mfxff3N86zE+WK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D09tcQAAADdAAAA&#10;DwAAAAAAAAAAAAAAAACqAgAAZHJzL2Rvd25yZXYueG1sUEsFBgAAAAAEAAQA+gAAAJsDAAAAAA==&#10;">
                        <v:shape id="AutoShape 1178" o:spid="_x0000_s1303" type="#_x0000_t32" style="position:absolute;left:5412;top:3786;width:223;height:1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oPqcQAAADdAAAADwAAAGRycy9kb3ducmV2LnhtbERPTWsCMRC9F/wPYQQvpWa1aMvWKKsg&#10;VMGD2t6nm+kmuJmsm6jbf28Khd7m8T5ntuhcLa7UButZwWiYgSAuvbZcKfg4rp9eQYSIrLH2TAp+&#10;KMBi3nuYYa79jfd0PcRKpBAOOSowMTa5lKE05DAMfUOcuG/fOowJtpXULd5SuKvlOMum0qHl1GCw&#10;oZWh8nS4OAW7zWhZfBm72e7PdjdZF/WlevxUatDvijcQkbr4L/5zv+s0f/L8Ar/fpB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yg+pxAAAAN0AAAAPAAAAAAAAAAAA&#10;AAAAAKECAABkcnMvZG93bnJldi54bWxQSwUGAAAAAAQABAD5AAAAkgMAAAAA&#10;"/>
                        <v:shape id="AutoShape 1179" o:spid="_x0000_s1304" type="#_x0000_t32" style="position:absolute;left:5839;top:3786;width:266;height:1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dNZsYAAADdAAAADwAAAGRycy9kb3ducmV2LnhtbESPQWvDMAyF74P9B6PBLqN1srFS0rpl&#10;DAqlh8HaHHoUtpqExnJme2n276fDYDeJ9/Tep/V28r0aKaYusIFyXoAitsF13BioT7vZElTKyA77&#10;wGTghxJsN/d3a6xcuPEnjcfcKAnhVKGBNueh0jrZljymeRiIRbuE6DHLGhvtIt4k3Pf6uSgW2mPH&#10;0tDiQO8t2evx2xvoDvVHPT595WiXh/Icy3Q699aYx4fpbQUq05T/zX/Xeyf4ry+CK9/ICHr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EnTWbGAAAA3QAAAA8AAAAAAAAA&#10;AAAAAAAAoQIAAGRycy9kb3ducmV2LnhtbFBLBQYAAAAABAAEAPkAAACUAwAAAAA=&#10;"/>
                        <v:shape id="AutoShape 1180" o:spid="_x0000_s1305" type="#_x0000_t32" style="position:absolute;left:5881;top:3684;width:863;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o/cQAAADdAAAADwAAAGRycy9kb3ducmV2LnhtbERPTWvCQBC9C/0PywheRDexVDR1lVIo&#10;iIdCYw4eh91pEszOprvbGP99t1DobR7vc3aH0XZiIB9axwryZQaCWDvTcq2gOr8tNiBCRDbYOSYF&#10;dwpw2D9MdlgYd+MPGspYixTCoUAFTYx9IWXQDVkMS9cTJ+7TeYsxQV9L4/GWwm0nV1m2lhZbTg0N&#10;9vTakL6W31ZBe6req2H+Fb3enPKLz8P50mmlZtPx5RlEpDH+i//cR5PmPz1u4febdI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a+j9xAAAAN0AAAAPAAAAAAAAAAAA&#10;AAAAAKECAABkcnMvZG93bnJldi54bWxQSwUGAAAAAAQABAD5AAAAkgMAAAAA&#10;"/>
                        <v:shape id="AutoShape 1181" o:spid="_x0000_s1306" type="#_x0000_t32" style="position:absolute;left:5839;top:4165;width:451;height: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XkoMcAAADdAAAADwAAAGRycy9kb3ducmV2LnhtbESPT0sDMRDF74LfIUzBi7TZipWyNi2r&#10;ULBCD/3jfdyMm9DNZN2k7frtnYPgbYb35r3fLFZDaNWF+uQjG5hOClDEdbSeGwPHw3o8B5UyssU2&#10;Mhn4oQSr5e3NAksbr7yjyz43SkI4lWjA5dyVWqfaUcA0iR2xaF+xD5hl7Rtte7xKeGj1Q1E86YCe&#10;pcFhR6+O6tP+HAxsN9OX6tP5zfvu229n66o9N/cfxtyNhuoZVKYh/5v/rt+s4M8ehV++kRH0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JeSgxwAAAN0AAAAPAAAAAAAA&#10;AAAAAAAAAKECAABkcnMvZG93bnJldi54bWxQSwUGAAAAAAQABAD5AAAAlQMAAAAA&#10;"/>
                        <v:shape id="AutoShape 1182" o:spid="_x0000_s1307" type="#_x0000_t32" style="position:absolute;left:6579;top:4119;width:347;height: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uXhsMAAADdAAAADwAAAGRycy9kb3ducmV2LnhtbERPTWsCMRC9F/wPYYReSs2u2CKrUUpB&#10;EA8FdQ8eh2TcXdxM1iSu23/fCEJv83ifs1wPthU9+dA4VpBPMhDE2pmGKwXlcfM+BxEissHWMSn4&#10;pQDr1ehliYVxd95Tf4iVSCEcClRQx9gVUgZdk8UwcR1x4s7OW4wJ+koaj/cUbls5zbJPabHh1FBj&#10;R9816cvhZhU0u/Kn7N+u0ev5Lj/5PBxPrVbqdTx8LUBEGuK/+OnemjT/Y5bD45t0gl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bl4bDAAAA3QAAAA8AAAAAAAAAAAAA&#10;AAAAoQIAAGRycy9kb3ducmV2LnhtbFBLBQYAAAAABAAEAPkAAACRAwAAAAA=&#10;"/>
                        <v:shape id="AutoShape 1183" o:spid="_x0000_s1308" type="#_x0000_t32" style="position:absolute;left:6537;top:3786;width:249;height:2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kJ8cMAAADdAAAADwAAAGRycy9kb3ducmV2LnhtbERPTWsCMRC9F/ofwhS8FM2uWJGtUaQg&#10;iIeCugePQzLuLt1M1iRd13/fCEJv83ifs1wPthU9+dA4VpBPMhDE2pmGKwXlaTtegAgR2WDrmBTc&#10;KcB69fqyxMK4Gx+oP8ZKpBAOBSqoY+wKKYOuyWKYuI44cRfnLcYEfSWNx1sKt62cZtlcWmw4NdTY&#10;0VdN+uf4axU0+/K77N+v0evFPj/7PJzOrVZq9DZsPkFEGuK/+OnemTT/YzaFxzfpB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JCfHDAAAA3QAAAA8AAAAAAAAAAAAA&#10;AAAAoQIAAGRycy9kb3ducmV2LnhtbFBLBQYAAAAABAAEAPkAAACRAwAAAAA=&#10;"/>
                        <v:shape id="AutoShape 1184" o:spid="_x0000_s1309" type="#_x0000_t32" style="position:absolute;left:6310;top:3582;width:47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d618QAAADdAAAADwAAAGRycy9kb3ducmV2LnhtbERPTWsCMRC9C/6HMEIvUrO2WspqlLUg&#10;VMGDtr2Pm+kmdDNZN1G3/74pCN7m8T5nvuxcLS7UButZwXiUgSAuvbZcKfj8WD++gggRWWPtmRT8&#10;UoDlot+bY679lfd0OcRKpBAOOSowMTa5lKE05DCMfEOcuG/fOowJtpXULV5TuKvlU5a9SIeWU4PB&#10;ht4MlT+Hs1Ow24xXxdHYzXZ/srvpuqjP1fBLqYdBV8xAROriXXxzv+s0fzp5hv9v0gl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93rXxAAAAN0AAAAPAAAAAAAAAAAA&#10;AAAAAKECAABkcnMvZG93bnJldi54bWxQSwUGAAAAAAQABAD5AAAAkgMAAAAA&#10;"/>
                        <v:shape id="AutoShape 1185" o:spid="_x0000_s1310" type="#_x0000_t32" style="position:absolute;left:7216;top:4119;width:111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7io8QAAADdAAAADwAAAGRycy9kb3ducmV2LnhtbERPS2sCMRC+F/wPYQq9FM1atMjWKKsg&#10;VMGDr/u4mW5CN5N1E3X7702h0Nt8fM+ZzjtXixu1wXpWMBxkIIhLry1XCo6HVX8CIkRkjbVnUvBD&#10;Aeaz3tMUc+3vvKPbPlYihXDIUYGJscmlDKUhh2HgG+LEffnWYUywraRu8Z7CXS3fsuxdOrScGgw2&#10;tDRUfu+vTsF2PVwUZ2PXm93Fbseror5WryelXp674gNEpC7+i//cnzrNH49G8PtNOkH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HuKjxAAAAN0AAAAPAAAAAAAAAAAA&#10;AAAAAKECAABkcnMvZG93bnJldi54bWxQSwUGAAAAAAQABAD5AAAAkgMAAAAA&#10;"/>
                        <v:shape id="AutoShape 1186" o:spid="_x0000_s1311" type="#_x0000_t32" style="position:absolute;left:7174;top:3740;width:440;height:2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CRhcMAAADdAAAADwAAAGRycy9kb3ducmV2LnhtbERPTWsCMRC9C/6HMEIvotktKrIaRQqF&#10;4kGo7sHjkIy7i5vJmqTr9t83hUJv83ifs90PthU9+dA4VpDPMxDE2pmGKwXl5X22BhEissHWMSn4&#10;pgD73Xi0xcK4J39Sf46VSCEcClRQx9gVUgZdk8Uwdx1x4m7OW4wJ+koaj88Ublv5mmUrabHh1FBj&#10;R2816fv5yypojuWp7KeP6PX6mF99Hi7XViv1MhkOGxCRhvgv/nN/mDR/uVjC7zfpBL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gkYXDAAAA3QAAAA8AAAAAAAAAAAAA&#10;AAAAoQIAAGRycy9kb3ducmV2LnhtbFBLBQYAAAAABAAEAPkAAACRAwAAAAA=&#10;"/>
                        <v:shape id="AutoShape 1187" o:spid="_x0000_s1312" type="#_x0000_t32" style="position:absolute;left:7903;top:3740;width:470;height: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DZT8QAAADdAAAADwAAAGRycy9kb3ducmV2LnhtbERPS2sCMRC+F/ofwhR6KZq1VJGtUbaC&#10;UAUPvu7jZroJ3UzWTdT13xuh0Nt8fM+ZzDpXiwu1wXpWMOhnIIhLry1XCva7RW8MIkRkjbVnUnCj&#10;ALPp89MEc+2vvKHLNlYihXDIUYGJscmlDKUhh6HvG+LE/fjWYUywraRu8ZrCXS3fs2wkHVpODQYb&#10;mhsqf7dnp2C9HHwVR2OXq83JroeLoj5XbwelXl+64hNEpC7+i//c3zrNH36M4PFNOkF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gNlPxAAAAN0AAAAPAAAAAAAAAAAA&#10;AAAAAKECAABkcnMvZG93bnJldi54bWxQSwUGAAAAAAQABAD5AAAAkgMAAAAA&#10;"/>
                        <v:shape id="AutoShape 1188" o:spid="_x0000_s1313" type="#_x0000_t32" style="position:absolute;left:7861;top:3563;width:697;height: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6qacQAAADdAAAADwAAAGRycy9kb3ducmV2LnhtbERPTWsCMRC9F/ofwgi9FM1usSpbo5SC&#10;UDwI1T14HJLp7uJmsk3iuv33RhC8zeN9znI92Fb05EPjWEE+yUAQa2carhSUh814ASJEZIOtY1Lw&#10;TwHWq+enJRbGXfiH+n2sRArhUKCCOsaukDLomiyGieuIE/frvMWYoK+k8XhJ4baVb1k2kxYbTg01&#10;dvRVkz7tz1ZBsy13Zf/6F71ebPOjz8Ph2GqlXkbD5weISEN8iO/ub5Pmv0/nc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vqppxAAAAN0AAAAPAAAAAAAAAAAA&#10;AAAAAKECAABkcnMvZG93bnJldi54bWxQSwUGAAAAAAQABAD5AAAAkgMAAAAA&#10;"/>
                      </v:group>
                    </v:group>
                    <v:group id="Group 1189" o:spid="_x0000_s1314" style="position:absolute;left:5164;top:2162;width:3682;height:900" coordorigin="5164,3419" coordsize="368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h/IccAAADdAAAADwAAAGRycy9kb3ducmV2LnhtbESPQWvCQBCF74X+h2UK&#10;3uomrZaSuoqIFQ9SaCyItyE7JsHsbMiuSfz3nUOhtxnem/e+WaxG16ieulB7NpBOE1DEhbc1lwZ+&#10;jp/P76BCRLbYeCYDdwqwWj4+LDCzfuBv6vNYKgnhkKGBKsY20zoUFTkMU98Si3bxncMoa1dq2+Eg&#10;4a7RL0nyph3WLA0VtrSpqLjmN2dgN+Cwfk23/eF62dzPx/nX6ZCSMZOncf0BKtIY/81/13sr+POZ&#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uh/IccAAADd&#10;AAAADwAAAAAAAAAAAAAAAACqAgAAZHJzL2Rvd25yZXYueG1sUEsFBgAAAAAEAAQA+gAAAJ4DAAAA&#10;AA==&#10;">
                      <v:group id="Group 1190" o:spid="_x0000_s1315" style="position:absolute;left:5164;top:3419;width:3682;height:900" coordorigin="5164,4722" coordsize="368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TausQAAADdAAAADwAAAGRycy9kb3ducmV2LnhtbERPTWvCQBC9C/0PyxR6&#10;003aWmrqKiJVPIhgFMTbkB2TYHY2ZLdJ/PddQfA2j/c503lvKtFS40rLCuJRBII4s7rkXMHxsBp+&#10;g3AeWWNlmRTcyMF89jKYYqJtx3tqU5+LEMIuQQWF93UipcsKMuhGtiYO3MU2Bn2ATS51g10IN5V8&#10;j6IvabDk0FBgTcuCsmv6ZxSsO+wWH/Fvu71elrfzYbw7bWNS6u21X/yA8NT7p/jh3ugwf/w5gf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aTausQAAADdAAAA&#10;DwAAAAAAAAAAAAAAAACqAgAAZHJzL2Rvd25yZXYueG1sUEsFBgAAAAAEAAQA+gAAAJsDAAAAAA==&#10;">
                        <v:group id="Group 1191" o:spid="_x0000_s1316" style="position:absolute;left:6290;top:5334;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R+X6xgAAAN0A&#10;AAAPAAAAAAAAAAAAAAAAAKoCAABkcnMvZG93bnJldi54bWxQSwUGAAAAAAQABAD6AAAAnQMAAAAA&#10;">
                          <v:oval id="Oval 1192" o:spid="_x0000_s1317"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uMsEA&#10;AADdAAAADwAAAGRycy9kb3ducmV2LnhtbERP24rCMBB9F/yHMIJvmlbw1jWKCF52n9TdDxia2abY&#10;TEoTa/17Iyzs2xzOdVabzlaipcaXjhWk4wQEce50yYWCn+/9aAHCB2SNlWNS8CQPm3W/t8JMuwdf&#10;qL2GQsQQ9hkqMCHUmZQ+N2TRj11NHLlf11gMETaF1A0+Yrit5CRJZtJiybHBYE07Q/ntercKvDvu&#10;lp/p4XD6MhM5L5ftvDu3Sg0H3fYDRKAu/Iv/3Ccd50+nKby/iSf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37jLBAAAA3QAAAA8AAAAAAAAAAAAAAAAAmAIAAGRycy9kb3du&#10;cmV2LnhtbFBLBQYAAAAABAAEAPUAAACGAwAAAAA=&#10;" fillcolor="#548dd4 [1951]" strokecolor="black [3213]" strokeweight=".25pt">
                            <v:shadow color="#868686"/>
                          </v:oval>
                          <v:oval id="Oval 1193" o:spid="_x0000_s1318"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AH98IA&#10;AADdAAAADwAAAGRycy9kb3ducmV2LnhtbERPTWvDMAy9D/ofjAq7LU5bErY0bimDQi8pLNvumq0m&#10;obEcYq/J/n09GOymx/tUuZ9tL240+s6xglWSgiDWznTcKPh4Pz49g/AB2WDvmBT8kIf9bvFQYmHc&#10;xG90q0MjYgj7AhW0IQyFlF63ZNEnbiCO3MWNFkOEYyPNiFMMt71cp2kuLXYcG1oc6LUlfa2/rQLs&#10;z/mkX7Kjrqv5k6oVS/7aKPW4nA9bEIHm8C/+c59MnJ9la/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oAf3wgAAAN0AAAAPAAAAAAAAAAAAAAAAAJgCAABkcnMvZG93&#10;bnJldi54bWxQSwUGAAAAAAQABAD1AAAAhwMAAAAA&#10;" fillcolor="white [3201]" strokecolor="black [3213]" strokeweight=".25pt">
                            <v:shadow color="#868686"/>
                          </v:oval>
                        </v:group>
                        <v:group id="Group 1194" o:spid="_x0000_s1319" style="position:absolute;left:5164;top:4843;width:3455;height:723" coordorigin="5164,4843" coordsize="3455,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ZV7jcMAAADdAAAADwAAAGRycy9kb3ducmV2LnhtbERPTYvCMBC9L/gfwgje&#10;1rRKF6lGEVHxIAurgngbmrEtNpPSxLb+e7OwsLd5vM9ZrHpTiZYaV1pWEI8jEMSZ1SXnCi7n3ecM&#10;hPPIGivLpOBFDlbLwccCU207/qH25HMRQtilqKDwvk6ldFlBBt3Y1sSBu9vGoA+wyaVusAvhppKT&#10;KPqSBksODQXWtCkoe5yeRsG+w249jbft8XHfvG7n5P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lXuNwwAAAN0AAAAP&#10;AAAAAAAAAAAAAAAAAKoCAABkcnMvZG93bnJldi54bWxQSwUGAAAAAAQABAD6AAAAmgMAAAAA&#10;">
                          <v:group id="Group 1195" o:spid="_x0000_s1320" style="position:absolute;left:516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oval id="Oval 1196" o:spid="_x0000_s1321"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oMcEA&#10;AADdAAAADwAAAGRycy9kb3ducmV2LnhtbERPzYrCMBC+C/sOYRb2pqlCda1GWQRd9eSqDzA0Y1O2&#10;mZQm1vr2RhC8zcf3O/NlZyvRUuNLxwqGgwQEce50yYWC82nd/wbhA7LGyjEpuJOH5eKjN8dMuxv/&#10;UXsMhYgh7DNUYEKoMyl9bsiiH7iaOHIX11gMETaF1A3eYrit5ChJxtJiybHBYE0rQ/n/8WoVePe7&#10;mu6Gm812b0ZyUk7bSXdolfr67H5mIAJ14S1+ubc6zk/TFJ7fx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M6DHBAAAA3QAAAA8AAAAAAAAAAAAAAAAAmAIAAGRycy9kb3du&#10;cmV2LnhtbFBLBQYAAAAABAAEAPUAAACGAwAAAAA=&#10;" fillcolor="#548dd4 [1951]" strokecolor="black [3213]" strokeweight=".25pt">
                              <v:shadow color="#868686"/>
                            </v:oval>
                            <v:oval id="Oval 1197" o:spid="_x0000_s1322"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sB9MEA&#10;AADdAAAADwAAAGRycy9kb3ducmV2LnhtbERPTWvCQBC9F/wPywi91Y0tCRpdpRQCvSg06n3cHZNg&#10;djZkt0n6791Cobd5vM/Z7ifbioF63zhWsFwkIIi1Mw1XCs6n4mUFwgdkg61jUvBDHva72dMWc+NG&#10;/qKhDJWIIexzVFCH0OVSel2TRb9wHXHkbq63GCLsK2l6HGO4beVrkmTSYsOxocaOPmrS9/LbKsD2&#10;mI16nRa6PEwXOixZ8vVNqef59L4BEWgK/+I/96eJ89M0g99v4gly9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bAfTBAAAA3QAAAA8AAAAAAAAAAAAAAAAAmAIAAGRycy9kb3du&#10;cmV2LnhtbFBLBQYAAAAABAAEAPUAAACGAwAAAAA=&#10;" fillcolor="white [3201]" strokecolor="black [3213]" strokeweight=".25pt">
                              <v:shadow color="#868686"/>
                            </v:oval>
                          </v:group>
                          <v:group id="Group 1198" o:spid="_x0000_s1323" style="position:absolute;left:5592;top:5223;width:289;height:287"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59jsQAAADdAAAADwAAAGRycy9kb3ducmV2LnhtbERPS2vCQBC+F/wPywi9&#10;1U0sqRJdRUTFgxR8gHgbsmMSzM6G7JrEf98tFHqbj+8582VvKtFS40rLCuJRBII4s7rkXMHlvP2Y&#10;gnAeWWNlmRS8yMFyMXibY6ptx0dqTz4XIYRdigoK7+tUSpcVZNCNbE0cuLttDPoAm1zqBrsQbio5&#10;jqIvabDk0FBgTeuCssfpaRTsOuxWn/GmPTzu69ftnHxfDzEp9T7sVzMQnnr/L/5z73WYnyQ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q59jsQAAADdAAAA&#10;DwAAAAAAAAAAAAAAAACqAgAAZHJzL2Rvd25yZXYueG1sUEsFBgAAAAAEAAQA+gAAAJsDAAAAAA==&#10;">
                            <v:oval id="Oval 1199" o:spid="_x0000_s1324"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1Hr8UA&#10;AADdAAAADwAAAGRycy9kb3ducmV2LnhtbESPQW/CMAyF70j8h8hIu0EKEjA6AkJIMMYJ2H6A1XhN&#10;tcapmqx0/x4fJnGz9Z7f+7ze9r5WHbWxCmxgOslAERfBVlwa+Po8jF9BxYRssQ5MBv4ownYzHKwx&#10;t+HOV+puqVQSwjFHAy6lJtc6Fo48xkloiEX7Dq3HJGtbatviXcJ9rWdZttAeK5YGhw3tHRU/t19v&#10;IIb3/epjejyezm6ml9WqW/aXzpiXUb97A5WoT0/z//XJCv58LrjyjYy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UevxQAAAN0AAAAPAAAAAAAAAAAAAAAAAJgCAABkcnMv&#10;ZG93bnJldi54bWxQSwUGAAAAAAQABAD1AAAAigMAAAAA&#10;" fillcolor="#548dd4 [1951]" strokecolor="black [3213]" strokeweight=".25pt">
                              <v:shadow color="#868686"/>
                            </v:oval>
                            <v:oval id="Oval 1200" o:spid="_x0000_s1325"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VhsAA&#10;AADdAAAADwAAAGRycy9kb3ducmV2LnhtbERPTYvCMBC9C/6HMII3TVUqa9coIgheFLa699lkbIvN&#10;pDTR1n9vFhb2No/3Oettb2vxpNZXjhXMpgkIYu1MxYWC6+Uw+QDhA7LB2jEpeJGH7WY4WGNmXMdf&#10;9MxDIWII+wwVlCE0mZRel2TRT11DHLmbay2GCNtCmha7GG5rOU+SpbRYcWwosaF9SfqeP6wCrM/L&#10;Tq/Sg85P/TedZiz5Z6HUeNTvPkEE6sO/+M99NHF+mq7g95t4gt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gSVhsAAAADdAAAADwAAAAAAAAAAAAAAAACYAgAAZHJzL2Rvd25y&#10;ZXYueG1sUEsFBgAAAAAEAAQA9QAAAIUDAAAAAA==&#10;" fillcolor="white [3201]" strokecolor="black [3213]" strokeweight=".25pt">
                              <v:shadow color="#868686"/>
                            </v:oval>
                          </v:group>
                          <v:group id="Group 1201" o:spid="_x0000_s1326" style="position:absolute;left:6062;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ysvR8cAAADd&#10;AAAADwAAAAAAAAAAAAAAAACqAgAAZHJzL2Rvd25yZXYueG1sUEsFBgAAAAAEAAQA+gAAAJ4DAAAA&#10;AA==&#10;">
                            <v:oval id="Oval 1202" o:spid="_x0000_s1327"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skj8IA&#10;AADdAAAADwAAAGRycy9kb3ducmV2LnhtbERP24rCMBB9F/Yfwiz4pmkFda1GWQQv65OrfsDQjE3Z&#10;ZlKaWOvfG2HBtzmc6yxWna1ES40vHStIhwkI4tzpkgsFl/Nm8AXCB2SNlWNS8CAPq+VHb4GZdnf+&#10;pfYUChFD2GeowIRQZ1L63JBFP3Q1ceSurrEYImwKqRu8x3BbyVGSTKTFkmODwZrWhvK/080q8G63&#10;nv2k2+3+YEZyWs7aaXdslep/dt9zEIG68Bb/u/c6zh9PUnh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WySPwgAAAN0AAAAPAAAAAAAAAAAAAAAAAJgCAABkcnMvZG93&#10;bnJldi54bWxQSwUGAAAAAAQABAD1AAAAhwMAAAAA&#10;" fillcolor="#548dd4 [1951]" strokecolor="black [3213]" strokeweight=".25pt">
                              <v:shadow color="#868686"/>
                            </v:oval>
                            <v:oval id="Oval 1203" o:spid="_x0000_s1328"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zNSsAA&#10;AADdAAAADwAAAGRycy9kb3ducmV2LnhtbERPTYvCMBC9C/sfwix401QXi1ajLIKwFxeseh+TsS3b&#10;TEoTbf33G0HwNo/3OatNb2txp9ZXjhVMxgkIYu1MxYWC03E3moPwAdlg7ZgUPMjDZv0xWGFmXMcH&#10;uuehEDGEfYYKyhCaTEqvS7Lox64hjtzVtRZDhG0hTYtdDLe1nCZJKi1WHBtKbGhbkv7Lb1YB1r9p&#10;pxeznc73/Zn2E5Z8+VJq+Nl/L0EE6sNb/HL/mDh/lk7h+U08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szNSsAAAADdAAAADwAAAAAAAAAAAAAAAACYAgAAZHJzL2Rvd25y&#10;ZXYueG1sUEsFBgAAAAAEAAQA9QAAAIUDAAAAAA==&#10;" fillcolor="white [3201]" strokecolor="black [3213]" strokeweight=".25pt">
                              <v:shadow color="#868686"/>
                            </v:oval>
                          </v:group>
                          <v:group id="Group 1204" o:spid="_x0000_s1329" style="position:absolute;left:674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mxMMQAAADdAAAADwAAAGRycy9kb3ducmV2LnhtbERPTWuDQBC9F/oflin0&#10;1qw2KMVmIxLa0kMIxBRKb4M7UYk7K+5Wzb/PBgK5zeN9ziqfTSdGGlxrWUG8iEAQV1a3XCv4OXy+&#10;vIFwHlljZ5kUnMlBvn58WGGm7cR7GktfixDCLkMFjfd9JqWrGjLoFrYnDtzRDgZ9gEMt9YBTCDed&#10;fI2iVBpsOTQ02NOmoepU/hsFXxNOxTL+GLen4+b8d0h2v9uYlHp+mot3EJ5mfxff3N86zE/SJ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mxMMQAAADdAAAA&#10;DwAAAAAAAAAAAAAAAACqAgAAZHJzL2Rvd25yZXYueG1sUEsFBgAAAAAEAAQA+gAAAJsDAAAAAA==&#10;">
                            <v:oval id="Oval 1205" o:spid="_x0000_s1330"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HF8EA&#10;AADdAAAADwAAAGRycy9kb3ducmV2LnhtbERP24rCMBB9F/yHMIJva6p4rUYRYV13n9bLBwzN2BSb&#10;SWmytfv3RhB8m8O5zmrT2lI0VPvCsYLhIAFBnDldcK7gcv78mIPwAVlj6ZgU/JOHzbrbWWGq3Z2P&#10;1JxCLmII+xQVmBCqVEqfGbLoB64ijtzV1RZDhHUudY33GG5LOUqSqbRYcGwwWNHOUHY7/VkF3n3t&#10;Ft/D/f7wY0ZyViyaWfvbKNXvtdsliEBteItf7oOO8yfTMTy/iSfI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shxfBAAAA3QAAAA8AAAAAAAAAAAAAAAAAmAIAAGRycy9kb3du&#10;cmV2LnhtbFBLBQYAAAAABAAEAPUAAACGAwAAAAA=&#10;" fillcolor="#548dd4 [1951]" strokecolor="black [3213]" strokeweight=".25pt">
                              <v:shadow color="#868686"/>
                            </v:oval>
                            <v:oval id="Oval 1206" o:spid="_x0000_s1331"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VVPsEA&#10;AADdAAAADwAAAGRycy9kb3ducmV2LnhtbERPTWvCQBC9F/wPywi91Y0tCRpdpRQCvSg06n3cHZNg&#10;djZkt0n6791Cobd5vM/Z7ifbioF63zhWsFwkIIi1Mw1XCs6n4mUFwgdkg61jUvBDHva72dMWc+NG&#10;/qKhDJWIIexzVFCH0OVSel2TRb9wHXHkbq63GCLsK2l6HGO4beVrkmTSYsOxocaOPmrS9/LbKsD2&#10;mI16nRa6PEwXOixZ8vVNqef59L4BEWgK/+I/96eJ89Mshd9v4gly9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VT7BAAAA3QAAAA8AAAAAAAAAAAAAAAAAmAIAAGRycy9kb3du&#10;cmV2LnhtbFBLBQYAAAAABAAEAPUAAACGAwAAAAA=&#10;" fillcolor="white [3201]" strokecolor="black [3213]" strokeweight=".25pt">
                              <v:shadow color="#868686"/>
                            </v:oval>
                          </v:group>
                          <v:group id="Group 1207" o:spid="_x0000_s1332" style="position:absolute;left:6926;top:5278;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4SqMMAAADdAAAADwAAAGRycy9kb3ducmV2LnhtbERPTYvCMBC9L/gfwgh7&#10;W9MqFqlGEXFlDyKsCuJtaMa22ExKk23rvzeCsLd5vM9ZrHpTiZYaV1pWEI8iEMSZ1SXnCs6n768Z&#10;COeRNVaWScGDHKyWg48Fptp2/Evt0ecihLBLUUHhfZ1K6bKCDLqRrYkDd7ONQR9gk0vdYBfCTSXH&#10;UZRIgyWHhgJr2hSU3Y9/RsGuw249ibft/n7bPK6n6eGyj0mpz2G/noPw1Pt/8dv9o8P8aZLA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hKowwAAAN0AAAAP&#10;AAAAAAAAAAAAAAAAAKoCAABkcnMvZG93bnJldi54bWxQSwUGAAAAAAQABAD6AAAAmgMAAAAA&#10;">
                            <v:oval id="Oval 1208" o:spid="_x0000_s1333"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4ZYMMA&#10;AADdAAAADwAAAGRycy9kb3ducmV2LnhtbERPzWrCQBC+F3yHZYTemk2EGk2zERFqtSe1fYAhO80G&#10;s7Mhu43p23cLQm/z8f1OuZlsJ0YafOtYQZakIIhrp1tuFHx+vD6tQPiArLFzTAp+yMOmmj2UWGh3&#10;4zONl9CIGMK+QAUmhL6Q0teGLPrE9cSR+3KDxRDh0Eg94C2G204u0nQpLbYcGwz2tDNUXy/fVoF3&#10;b7v1MdvvD+9mIfN2PebTaVTqcT5tX0AEmsK/+O4+6Dj/eZnD3zfxBF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4ZYMMAAADdAAAADwAAAAAAAAAAAAAAAACYAgAAZHJzL2Rv&#10;d25yZXYueG1sUEsFBgAAAAAEAAQA9QAAAIgDAAAAAA==&#10;" fillcolor="#548dd4 [1951]" strokecolor="black [3213]" strokeweight=".25pt">
                              <v:shadow color="#868686"/>
                            </v:oval>
                            <v:oval id="Oval 1209" o:spid="_x0000_s1334"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T6oMQA&#10;AADdAAAADwAAAGRycy9kb3ducmV2LnhtbESPQWvCQBCF7wX/wzKCt7qxYrCpq0hB6EXBtN6nu9Mk&#10;mJ0N2a1J/33nIHib4b1575vNbvStulEfm8AGFvMMFLENruHKwNfn4XkNKiZkh21gMvBHEXbbydMG&#10;CxcGPtOtTJWSEI4FGqhT6gqto63JY5yHjli0n9B7TLL2lXY9DhLuW/2SZbn22LA01NjRe032Wv56&#10;A9ie8sG+rg62PI4XOi5Y8/fSmNl03L+BSjSmh/l+/eEEf5ULrnwjI+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qDEAAAA3QAAAA8AAAAAAAAAAAAAAAAAmAIAAGRycy9k&#10;b3ducmV2LnhtbFBLBQYAAAAABAAEAPUAAACJAwAAAAA=&#10;" fillcolor="white [3201]" strokecolor="black [3213]" strokeweight=".25pt">
                              <v:shadow color="#868686"/>
                            </v:oval>
                          </v:group>
                          <v:group id="Group 1210" o:spid="_x0000_s1335" style="position:absolute;left:7614;top:4899;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GG2sUAAADdAAAADwAAAGRycy9kb3ducmV2LnhtbERPS2vCQBC+F/wPyxS8&#10;1U2UhJq6ikiVHkKhKpTehuyYBLOzIbvN4993C4Xe5uN7zmY3mkb01LnasoJ4EYEgLqyuuVRwvRyf&#10;nkE4j6yxsUwKJnKw284eNphpO/AH9WdfihDCLkMFlfdtJqUrKjLoFrYlDtzNdgZ9gF0pdYdDCDeN&#10;XEZRKg3WHBoqbOlQUXE/fxsFpwGH/Sp+7fP77TB9XZL3zzwmpeaP4/4FhKfR/4v/3G86zE/SN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4RhtrFAAAA3QAA&#10;AA8AAAAAAAAAAAAAAAAAqgIAAGRycy9kb3ducmV2LnhtbFBLBQYAAAAABAAEAPoAAACcAwAAAAA=&#10;">
                            <v:oval id="Oval 1211" o:spid="_x0000_s1336"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XycUA&#10;AADdAAAADwAAAGRycy9kb3ducmV2LnhtbESPQW/CMAyF75P4D5En7TZSkEahEBBCGoOdgO0HWI1p&#10;qjVO1WSl+/f4gLSbrff83ufVZvCN6qmLdWADk3EGirgMtubKwPfX++scVEzIFpvAZOCPImzWo6cV&#10;Fjbc+Ez9JVVKQjgWaMCl1BZax9KRxzgOLbFo19B5TLJ2lbYd3iTcN3qaZTPtsWZpcNjSzlH5c/n1&#10;BmL42C2Ok/3+8OmmOq8XfT6cemNenoftElSiIf2bH9cHK/hvufDLNzKCXt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hfJxQAAAN0AAAAPAAAAAAAAAAAAAAAAAJgCAABkcnMv&#10;ZG93bnJldi54bWxQSwUGAAAAAAQABAD1AAAAigMAAAAA&#10;" fillcolor="#548dd4 [1951]" strokecolor="black [3213]" strokeweight=".25pt">
                              <v:shadow color="#868686"/>
                            </v:oval>
                            <v:oval id="Oval 1212" o:spid="_x0000_s1337"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fF4MEA&#10;AADdAAAADwAAAGRycy9kb3ducmV2LnhtbERPTWvCQBC9C/6HZQRvZhNFa6OrSEHoxYJpex93p0kw&#10;OxuyW5P+e1coeJvH+5ztfrCNuFHna8cKsiQFQaydqblU8PV5nK1B+IBssHFMCv7Iw343Hm0xN67n&#10;M92KUIoYwj5HBVUIbS6l1xVZ9IlriSP34zqLIcKulKbDPobbRs7TdCUt1hwbKmzprSJ9LX6tAmw+&#10;Vr1+XR51cRq+6ZSx5MtCqelkOGxABBrCU/zvfjdx/vIlg8c38QS5u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HxeDBAAAA3QAAAA8AAAAAAAAAAAAAAAAAmAIAAGRycy9kb3du&#10;cmV2LnhtbFBLBQYAAAAABAAEAPUAAACGAwAAAAA=&#10;" fillcolor="white [3201]" strokecolor="black [3213]" strokeweight=".25pt">
                              <v:shadow color="#868686"/>
                            </v:oval>
                          </v:group>
                          <v:group id="Group 1213" o:spid="_x0000_s1338" style="position:absolute;left:8330;top:5278;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yCdsUAAADdAAAADwAAAGRycy9kb3ducmV2LnhtbERPTWvCQBC9F/wPyxS8&#10;NZsoaSXNKiJWPIRCVSi9DdkxCWZnQ3abxH/fLRR6m8f7nHwzmVYM1LvGsoIkikEQl1Y3XCm4nN+e&#10;ViCcR9bYWiYFd3KwWc8ecsy0HfmDhpOvRAhhl6GC2vsuk9KVNRl0ke2IA3e1vUEfYF9J3eMYwk0r&#10;F3H8LA02HBpq7GhXU3k7fRsFhxHH7TLZD8Xturt/ndP3zyIhpeaP0/YVhKfJ/4v/3Ecd5qc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VsgnbFAAAA3QAA&#10;AA8AAAAAAAAAAAAAAAAAqgIAAGRycy9kb3ducmV2LnhtbFBLBQYAAAAABAAEAPoAAACcAwAAAAA=&#10;">
                            <v:oval id="Oval 1214" o:spid="_x0000_s1339"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yJvsIA&#10;AADdAAAADwAAAGRycy9kb3ducmV2LnhtbERP24rCMBB9X/Afwgj7pqkua7UaRYR11SdvHzA0Y1Ns&#10;JqWJtfv3mwVh3+ZwrrNYdbYSLTW+dKxgNExAEOdOl1wouF6+BlMQPiBrrByTgh/ysFr23haYaffk&#10;E7XnUIgYwj5DBSaEOpPS54Ys+qGriSN3c43FEGFTSN3gM4bbSo6TZCItlhwbDNa0MZTfzw+rwLvv&#10;zWw/2m53BzOWaTlr0+7YKvXe79ZzEIG68C9+uXc6zv9MP+Dvm3iC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HIm+wgAAAN0AAAAPAAAAAAAAAAAAAAAAAJgCAABkcnMvZG93&#10;bnJldi54bWxQSwUGAAAAAAQABAD1AAAAhwMAAAAA&#10;" fillcolor="#548dd4 [1951]" strokecolor="black [3213]" strokeweight=".25pt">
                              <v:shadow color="#868686"/>
                            </v:oval>
                            <v:oval id="Oval 1215" o:spid="_x0000_s1340"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meMEA&#10;AADdAAAADwAAAGRycy9kb3ducmV2LnhtbERPS2vCQBC+F/oflil4q5vUd5pViiB4sWDU+7g7TUKz&#10;syG7NfHfdwsFb/PxPSffDLYRN+p87VhBOk5AEGtnai4VnE+71yUIH5ANNo5JwZ08bNbPTzlmxvV8&#10;pFsRShFD2GeooAqhzaT0uiKLfuxa4sh9uc5iiLArpemwj+G2kW9JMpcWa44NFba0rUh/Fz9WATaf&#10;816vZjtdHIYLHVKWfJ0oNXoZPt5BBBrCQ/zv3ps4f7aYwt838QS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wZnjBAAAA3QAAAA8AAAAAAAAAAAAAAAAAmAIAAGRycy9kb3du&#10;cmV2LnhtbFBLBQYAAAAABAAEAPUAAACGAwAAAAA=&#10;" fillcolor="white [3201]" strokecolor="black [3213]" strokeweight=".25pt">
                              <v:shadow color="#868686"/>
                            </v:oval>
                          </v:group>
                        </v:group>
                        <v:group id="Group 1216" o:spid="_x0000_s1341" style="position:absolute;left:8558;top:4722;width:288;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UaAsQAAADdAAAADwAAAGRycy9kb3ducmV2LnhtbERPS2vCQBC+F/wPywi9&#10;1U0sqRJdRUTFgxR8gHgbsmMSzM6G7JrEf98tFHqbj+8582VvKtFS40rLCuJRBII4s7rkXMHlvP2Y&#10;gnAeWWNlmRS8yMFyMXibY6ptx0dqTz4XIYRdigoK7+tUSpcVZNCNbE0cuLttDPoAm1zqBrsQbio5&#10;jqIvabDk0FBgTeuCssfpaRTsOuxWn/GmPTzu69ftnHxfDzEp9T7sVzMQnnr/L/5z73WYn0w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UaAsQAAADdAAAA&#10;DwAAAAAAAAAAAAAAAACqAgAAZHJzL2Rvd25yZXYueG1sUEsFBgAAAAAEAAQA+gAAAJsDAAAAAA==&#10;">
                          <v:oval id="Oval 1217" o:spid="_x0000_s1342"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sqJsMA&#10;AADdAAAADwAAAGRycy9kb3ducmV2LnhtbERPzWrCQBC+F3yHZYTemk2EGk2zERFqtSe1fYAhO80G&#10;s7Mhu43p23cLQm/z8f1OuZlsJ0YafOtYQZakIIhrp1tuFHx+vD6tQPiArLFzTAp+yMOmmj2UWGh3&#10;4zONl9CIGMK+QAUmhL6Q0teGLPrE9cSR+3KDxRDh0Eg94C2G204u0nQpLbYcGwz2tDNUXy/fVoF3&#10;b7v1MdvvD+9mIfN2PebTaVTqcT5tX0AEmsK/+O4+6Dj/OV/C3zfxBF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2sqJsMAAADdAAAADwAAAAAAAAAAAAAAAACYAgAAZHJzL2Rv&#10;d25yZXYueG1sUEsFBgAAAAAEAAQA9QAAAIgDAAAAAA==&#10;" fillcolor="#548dd4 [1951]" strokecolor="black [3213]" strokeweight=".25pt">
                            <v:shadow color="#868686"/>
                          </v:oval>
                          <v:oval id="Oval 1218" o:spid="_x0000_s1343"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L4D8IA&#10;AADdAAAADwAAAGRycy9kb3ducmV2LnhtbERP32vCMBB+H+x/CDfY25q6oZ2dUYYg+OLAur3fkrMt&#10;ay4libb+90YY+HYf389brEbbiTP50DpWMMlyEMTamZZrBd+Hzcs7iBCRDXaOScGFAqyWjw8LLI0b&#10;eE/nKtYihXAoUUETY19KGXRDFkPmeuLEHZ23GBP0tTQehxRuO/ma5zNpseXU0GBP64b0X3WyCrD7&#10;mg16Pt3oajf+0G7Ckn/flHp+Gj8/QEQa4138796aNH9aFHD7Jp0gl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YvgPwgAAAN0AAAAPAAAAAAAAAAAAAAAAAJgCAABkcnMvZG93&#10;bnJldi54bWxQSwUGAAAAAAQABAD1AAAAhwMAAAAA&#10;" fillcolor="white [3201]" strokecolor="black [3213]" strokeweight=".25pt">
                            <v:shadow color="#868686"/>
                          </v:oval>
                        </v:group>
                      </v:group>
                      <v:group id="Group 1219" o:spid="_x0000_s1344" style="position:absolute;left:5412;top:3563;width:3146;height:612" coordorigin="5412,3563" coordsize="3146,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S1nMcAAADdAAAADwAAAGRycy9kb3ducmV2LnhtbESPQWvCQBCF70L/wzIF&#10;b7pJi21JXUWkFQ9SaCyItyE7JsHsbMhuk/jvnUOhtxnem/e+Wa5H16ieulB7NpDOE1DEhbc1lwZ+&#10;jp+zN1AhIltsPJOBGwVYrx4mS8ysH/ib+jyWSkI4ZGigirHNtA5FRQ7D3LfEol185zDK2pXadjhI&#10;uGv0U5K8aIc1S0OFLW0rKq75rzOwG3DYPKcf/eF62d7Ox8XX6ZCSMdPHcfMOKtIY/81/13sr+ItX&#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IS1nMcAAADd&#10;AAAADwAAAAAAAAAAAAAAAACqAgAAZHJzL2Rvd25yZXYueG1sUEsFBgAAAAAEAAQA+gAAAJ4DAAAA&#10;AA==&#10;">
                        <v:shape id="AutoShape 1220" o:spid="_x0000_s1345" type="#_x0000_t32" style="position:absolute;left:5412;top:3786;width:223;height:1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OHgMQAAADdAAAADwAAAGRycy9kb3ducmV2LnhtbERPTWsCMRC9F/wPYQQvpWYV1HZrlFUQ&#10;quBBbe/TzXQT3EzWTdTtv28Khd7m8T5nvuxcLW7UButZwWiYgSAuvbZcKXg/bZ6eQYSIrLH2TAq+&#10;KcBy0XuYY679nQ90O8ZKpBAOOSowMTa5lKE05DAMfUOcuC/fOowJtpXULd5TuKvlOMum0qHl1GCw&#10;obWh8ny8OgX77WhVfBq73R0udj/ZFPW1evxQatDvilcQkbr4L/5zv+k0fzJ7gd9v0gl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c4eAxAAAAN0AAAAPAAAAAAAAAAAA&#10;AAAAAKECAABkcnMvZG93bnJldi54bWxQSwUGAAAAAAQABAD5AAAAkgMAAAAA&#10;"/>
                        <v:shape id="AutoShape 1221" o:spid="_x0000_s1346" type="#_x0000_t32" style="position:absolute;left:5839;top:3786;width:266;height:1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6Ih8YAAADdAAAADwAAAGRycy9kb3ducmV2LnhtbESPQWvDMAyF74P9B6NCL2N1UtgIWd1S&#10;BoPSw2BtDj0KW0vCYjmz3TT799NhsJvEe3rv02Y3+0FNFFMf2EC5KkAR2+B6bg0057fHClTKyA6H&#10;wGTghxLstvd3G6xduPEHTafcKgnhVKOBLuex1jrZjjymVRiJRfsM0WOWNbbaRbxJuB/0uiietcee&#10;paHDkV47sl+nqzfQH5v3Znr4ztFWx/ISy3S+DNaY5WLev4DKNOd/89/1wQn+UyX88o2MoL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uiIfGAAAA3QAAAA8AAAAAAAAA&#10;AAAAAAAAoQIAAGRycy9kb3ducmV2LnhtbFBLBQYAAAAABAAEAPkAAACUAwAAAAA=&#10;"/>
                        <v:shape id="AutoShape 1222" o:spid="_x0000_s1347" type="#_x0000_t32" style="position:absolute;left:5881;top:3684;width:863;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ItHMMAAADdAAAADwAAAGRycy9kb3ducmV2LnhtbERPTWvCQBC9F/wPywheim4iKCF1lSIU&#10;xEOhmoPHYXeahGZn4+42xn/fLQje5vE+Z7MbbScG8qF1rCBfZCCItTMt1wqq88e8ABEissHOMSm4&#10;U4DddvKywdK4G3/RcIq1SCEcSlTQxNiXUgbdkMWwcD1x4r6dtxgT9LU0Hm8p3HZymWVrabHl1NBg&#10;T/uG9M/p1ypoj9VnNbxeo9fFMb/4PJwvnVZqNh3f30BEGuNT/HAfTJq/KnL4/yadIL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iLRzDAAAA3QAAAA8AAAAAAAAAAAAA&#10;AAAAoQIAAGRycy9kb3ducmV2LnhtbFBLBQYAAAAABAAEAPkAAACRAwAAAAA=&#10;"/>
                        <v:shape id="AutoShape 1223" o:spid="_x0000_s1348" type="#_x0000_t32" style="position:absolute;left:5839;top:4165;width:451;height: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l1sMAAADdAAAADwAAAGRycy9kb3ducmV2LnhtbERPTWsCMRC9C/6HMEIvUrMKFtkaZRWE&#10;WvCg1ft0M90EN5N1E3X7741Q6G0e73Pmy87V4kZtsJ4VjEcZCOLSa8uVguPX5nUGIkRkjbVnUvBL&#10;AZaLfm+OufZ33tPtECuRQjjkqMDE2ORShtKQwzDyDXHifnzrMCbYVlK3eE/hrpaTLHuTDi2nBoMN&#10;rQ2V58PVKdhtx6vi29jt5/5id9NNUV+r4Umpl0FXvIOI1MV/8Z/7Q6f509kEnt+kE+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4CZdbDAAAA3QAAAA8AAAAAAAAAAAAA&#10;AAAAoQIAAGRycy9kb3ducmV2LnhtbFBLBQYAAAAABAAEAPkAAACRAwAAAAA=&#10;"/>
                        <v:shape id="AutoShape 1224" o:spid="_x0000_s1349" type="#_x0000_t32" style="position:absolute;left:6579;top:4119;width:347;height: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wW8MMAAADdAAAADwAAAGRycy9kb3ducmV2LnhtbERPTWvCQBC9F/wPywi9lLqJ0hKiq5RC&#10;QTwI1Rw8DrtjEszOxt1tTP+9KxR6m8f7nNVmtJ0YyIfWsYJ8loEg1s60XCuojl+vBYgQkQ12jknB&#10;LwXYrCdPKyyNu/E3DYdYixTCoUQFTYx9KWXQDVkMM9cTJ+7svMWYoK+l8XhL4baT8yx7lxZbTg0N&#10;9vTZkL4cfqyCdlftq+HlGr0udvnJ5+F46rRSz9PxYwki0hj/xX/urUnz34oF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8FvDDAAAA3QAAAA8AAAAAAAAAAAAA&#10;AAAAoQIAAGRycy9kb3ducmV2LnhtbFBLBQYAAAAABAAEAPkAAACRAwAAAAA=&#10;"/>
                        <v:shape id="AutoShape 1225" o:spid="_x0000_s1350" type="#_x0000_t32" style="position:absolute;left:6537;top:3786;width:249;height:2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WOhMMAAADdAAAADwAAAGRycy9kb3ducmV2LnhtbERPTWvCQBC9F/wPywi9lLqJ2BKiq5RC&#10;QTwI1Rw8DrtjEszOxt1tTP+9KxR6m8f7nNVmtJ0YyIfWsYJ8loEg1s60XCuojl+vBYgQkQ12jknB&#10;LwXYrCdPKyyNu/E3DYdYixTCoUQFTYx9KWXQDVkMM9cTJ+7svMWYoK+l8XhL4baT8yx7lxZbTg0N&#10;9vTZkL4cfqyCdlftq+HlGr0udvnJ5+F46rRSz9PxYwki0hj/xX/urUnz34oF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VjoTDAAAA3QAAAA8AAAAAAAAAAAAA&#10;AAAAoQIAAGRycy9kb3ducmV2LnhtbFBLBQYAAAAABAAEAPkAAACRAwAAAAA=&#10;"/>
                        <v:shape id="AutoShape 1226" o:spid="_x0000_s1351" type="#_x0000_t32" style="position:absolute;left:6310;top:3582;width:47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v9osQAAADdAAAADwAAAGRycy9kb3ducmV2LnhtbERPTWsCMRC9F/ofwhR6KZq1sCKrUbYF&#10;oQoetPU+bsZNcDPZbqKu/74pCN7m8T5ntuhdIy7UBetZwWiYgSCuvLZcK/j5Xg4mIEJE1th4JgU3&#10;CrCYPz/NsND+ylu67GItUgiHAhWYGNtCylAZchiGviVO3NF3DmOCXS11h9cU7hr5nmVj6dByajDY&#10;0qeh6rQ7OwWb1eijPBi7Wm9/7SZfls25ftsr9frSl1MQkfr4EN/dXzrNzyc5/H+TTp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6/2ixAAAAN0AAAAPAAAAAAAAAAAA&#10;AAAAAKECAABkcnMvZG93bnJldi54bWxQSwUGAAAAAAQABAD5AAAAkgMAAAAA&#10;"/>
                        <v:shape id="AutoShape 1227" o:spid="_x0000_s1352" type="#_x0000_t32" style="position:absolute;left:7216;top:4119;width:111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lj1cMAAADdAAAADwAAAGRycy9kb3ducmV2LnhtbERPTWsCMRC9C/6HMEIvUrMKimyNsgqC&#10;Fjxo9T7dTDfBzWTdRN3++6ZQ6G0e73MWq87V4kFtsJ4VjEcZCOLSa8uVgvPH9nUOIkRkjbVnUvBN&#10;AVbLfm+BufZPPtLjFCuRQjjkqMDE2ORShtKQwzDyDXHivnzrMCbYVlK3+EzhrpaTLJtJh5ZTg8GG&#10;NobK6+nuFBz243Xxaez+/Xizh+m2qO/V8KLUy6Ar3kBE6uK/+M+902n+dD6D32/SCXL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5Y9XDAAAA3QAAAA8AAAAAAAAAAAAA&#10;AAAAoQIAAGRycy9kb3ducmV2LnhtbFBLBQYAAAAABAAEAPkAAACRAwAAAAA=&#10;"/>
                        <v:shape id="AutoShape 1228" o:spid="_x0000_s1353" type="#_x0000_t32" style="position:absolute;left:7174;top:3740;width:440;height:2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cQ88MAAADdAAAADwAAAGRycy9kb3ducmV2LnhtbERPTWvCQBC9F/wPywi9lLqJYBuiq5RC&#10;QTwI1Rw8DrtjEszOxt1tTP+9KxR6m8f7nNVmtJ0YyIfWsYJ8loEg1s60XCuojl+vBYgQkQ12jknB&#10;LwXYrCdPKyyNu/E3DYdYixTCoUQFTYx9KWXQDVkMM9cTJ+7svMWYoK+l8XhL4baT8yx7kxZbTg0N&#10;9vTZkL4cfqyCdlftq+HlGr0udvnJ5+F46rRSz9PxYwki0hj/xX/urUnzF8U7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HEPPDAAAA3QAAAA8AAAAAAAAAAAAA&#10;AAAAoQIAAGRycy9kb3ducmV2LnhtbFBLBQYAAAAABAAEAPkAAACRAwAAAAA=&#10;"/>
                        <v:shape id="AutoShape 1229" o:spid="_x0000_s1354" type="#_x0000_t32" style="position:absolute;left:7903;top:3740;width:470;height: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SPMcAAADdAAAADwAAAGRycy9kb3ducmV2LnhtbESPQWsCMRCF70L/Q5hCL1KzFiyyGmUt&#10;CLXgQdvex810E7qZrJuo23/fORR6m+G9ee+b5XoIrbpSn3xkA9NJAYq4jtZzY+Djffs4B5UyssU2&#10;Mhn4oQTr1d1oiaWNNz7Q9ZgbJSGcSjTgcu5KrVPtKGCaxI5YtK/YB8yy9o22Pd4kPLT6qSiedUDP&#10;0uCwoxdH9ffxEgzsd9NNdXJ+93Y4+/1sW7WXZvxpzMP9UC1AZRryv/nv+tUK/mwuuPKNjK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6lI8xwAAAN0AAAAPAAAAAAAA&#10;AAAAAAAAAKECAABkcnMvZG93bnJldi54bWxQSwUGAAAAAAQABAD5AAAAlQMAAAAA&#10;"/>
                        <v:shape id="AutoShape 1230" o:spid="_x0000_s1355" type="#_x0000_t32" style="position:absolute;left:7861;top:3563;width:697;height: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QhGsMAAADdAAAADwAAAGRycy9kb3ducmV2LnhtbERPTWvCQBC9F/wPywi9lLqJYEmjq5RC&#10;QTwI1Rw8DrtjEszOxt1tTP+9KxR6m8f7nNVmtJ0YyIfWsYJ8loEg1s60XCuojl+vBYgQkQ12jknB&#10;LwXYrCdPKyyNu/E3DYdYixTCoUQFTYx9KWXQDVkMM9cTJ+7svMWYoK+l8XhL4baT8yx7kxZbTg0N&#10;9vTZkL4cfqyCdlftq+HlGr0udvnJ5+F46rRSz9PxYwki0hj/xX/urUnzF8U7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UIRrDAAAA3QAAAA8AAAAAAAAAAAAA&#10;AAAAoQIAAGRycy9kb3ducmV2LnhtbFBLBQYAAAAABAAEAPkAAACRAwAAAAA=&#10;"/>
                      </v:group>
                    </v:group>
                    <v:oval id="Oval 1231" o:spid="_x0000_s1356" style="position:absolute;left:6847;top:2063;width:2146;height:1223;rotation:-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6RkscA&#10;AADdAAAADwAAAGRycy9kb3ducmV2LnhtbESPQUvDQBCF74L/YRnBm9korWjabRElWIqHGltKb0N2&#10;zAazsyG7NvHfOwfB2zzmfW/eLNeT79SZhtgGNnCb5aCI62BbbgzsP8qbB1AxIVvsApOBH4qwXl1e&#10;LLGwYeR3OlepURLCsUADLqW+0DrWjjzGLPTEsvsMg8ckcmi0HXCUcN/puzy/1x5blgsOe3p2VH9V&#10;315qHKMLL7O6HLevb+V2dyqr2elgzPXV9LQAlWhK/+Y/emOFmz9Kf/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ekZLHAAAA3QAAAA8AAAAAAAAAAAAAAAAAmAIAAGRy&#10;cy9kb3ducmV2LnhtbFBLBQYAAAAABAAEAPUAAACMAwAAAAA=&#10;" filled="f">
                      <v:stroke dashstyle="longDash"/>
                    </v:oval>
                  </v:group>
                  <v:oval id="Oval 1232" o:spid="_x0000_s1357" style="position:absolute;left:4997;top:1841;width:2111;height:1365;rotation:-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0CccA&#10;AADdAAAADwAAAGRycy9kb3ducmV2LnhtbESPQWvCQBCF7wX/wzJCb3WjaGlTVymVoIgHmyrF25Ad&#10;s8HsbMhuTfz3bqHQ2wzvfW/ezJe9rcWVWl85VjAeJSCIC6crLhUcvrKnFxA+IGusHZOCG3lYLgYP&#10;c0y16/iTrnkoRQxhn6ICE0KTSukLQxb9yDXEUTu71mKIa1tK3WIXw20tJ0nyLC1WHC8YbOjDUHHJ&#10;f2ys8e2NW02LrNuud9l2f8ry6emo1OOwf38DEagP/+Y/eqMjN3sdw+83cQS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SNAnHAAAA3QAAAA8AAAAAAAAAAAAAAAAAmAIAAGRy&#10;cy9kb3ducmV2LnhtbFBLBQYAAAAABAAEAPUAAACMAwAAAAA=&#10;" filled="f">
                    <v:stroke dashstyle="longDash"/>
                  </v:oval>
                </v:group>
                <v:shape id="Text Box 1233" o:spid="_x0000_s1358" type="#_x0000_t202" style="position:absolute;left:34698;top:3165;width:13454;height:6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Ei8EA&#10;AADdAAAADwAAAGRycy9kb3ducmV2LnhtbERP24rCMBB9F/yHMAu+iE0VL2vXKKug+OrlA6bN2JZt&#10;JqXJ2vr3RhB8m8O5zmrTmUrcqXGlZQXjKAZBnFldcq7getmPvkE4j6yxskwKHuRgs+73Vpho2/KJ&#10;7mefixDCLkEFhfd1IqXLCjLoIlsTB+5mG4M+wCaXusE2hJtKTuJ4Lg2WHBoKrGlXUPZ3/jcKbsd2&#10;OFu26cFfF6fpfIvlIrUPpQZf3e8PCE+d/4jf7qMO82fLCby+CS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xRIvBAAAA3QAAAA8AAAAAAAAAAAAAAAAAmAIAAGRycy9kb3du&#10;cmV2LnhtbFBLBQYAAAAABAAEAPUAAACGAwAAAAA=&#10;" stroked="f">
                  <v:textbox>
                    <w:txbxContent>
                      <w:p w:rsidR="00192BAD" w:rsidRPr="00E233D7" w:rsidRDefault="00192BAD"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rsidR="00192BAD" w:rsidRPr="00E233D7" w:rsidRDefault="00192BAD"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rsidR="00192BAD" w:rsidRPr="00E233D7" w:rsidRDefault="00192BAD"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v:textbox>
                </v:shape>
                <v:shape id="Text Box 1234" o:spid="_x0000_s1359" type="#_x0000_t202" style="position:absolute;left:34698;top:12952;width:13454;height:69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3hEMIA&#10;AADdAAAADwAAAGRycy9kb3ducmV2LnhtbERPzYrCMBC+L/gOYQQvi6a6q9WuUXTBxavaBxibsS3b&#10;TEoTbX17Iwje5uP7neW6M5W4UeNKywrGowgEcWZ1ybmC9LQbzkE4j6yxskwK7uRgvep9LDHRtuUD&#10;3Y4+FyGEXYIKCu/rREqXFWTQjWxNHLiLbQz6AJtc6gbbEG4qOYmimTRYcmgosKbfgrL/49UouOzb&#10;z+miPf/5ND58z7ZYxmd7V2rQ7zY/IDx1/i1+ufc6zJ8uvuD5TT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eEQwgAAAN0AAAAPAAAAAAAAAAAAAAAAAJgCAABkcnMvZG93&#10;bnJldi54bWxQSwUGAAAAAAQABAD1AAAAhwMAAAAA&#10;" stroked="f">
                  <v:textbox>
                    <w:txbxContent>
                      <w:p w:rsidR="00192BAD" w:rsidRPr="00E233D7" w:rsidRDefault="00192BAD"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rsidR="00192BAD" w:rsidRPr="00E233D7" w:rsidRDefault="00192BAD"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v:textbox>
                </v:shape>
                <v:shape id="Text Box 1235" o:spid="_x0000_s1360" type="#_x0000_t202" style="position:absolute;left:34698;top:22635;width:13454;height:6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R5ZMAA&#10;AADdAAAADwAAAGRycy9kb3ducmV2LnhtbERPy6rCMBDdC/5DGOFuRFMvPqtRvBcUt1U/YGzGtthM&#10;ShNt/XsjCO7mcJ6z2rSmFA+qXWFZwWgYgSBOrS44U3A+7QZzEM4jaywtk4InOdisu50Vxto2nNDj&#10;6DMRQtjFqCD3voqldGlOBt3QVsSBu9raoA+wzqSusQnhppS/UTSVBgsODTlW9J9TejvejYLroelP&#10;Fs1l78+zZDz9w2J2sU+lfnrtdgnCU+u/4o/7oMP8yWIM72/CC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NR5ZMAAAADdAAAADwAAAAAAAAAAAAAAAACYAgAAZHJzL2Rvd25y&#10;ZXYueG1sUEsFBgAAAAAEAAQA9QAAAIUDAAAAAA==&#10;" stroked="f">
                  <v:textbox>
                    <w:txbxContent>
                      <w:p w:rsidR="00192BAD" w:rsidRPr="00E233D7" w:rsidRDefault="00192BAD"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rsidR="00192BAD" w:rsidRPr="00E233D7" w:rsidRDefault="00192BAD"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v:textbox>
                </v:shape>
                <w10:wrap type="through" anchory="line"/>
              </v:group>
            </w:pict>
          </mc:Fallback>
        </mc:AlternateContent>
      </w:r>
      <w:r>
        <w:rPr>
          <w:noProof/>
          <w:lang w:eastAsia="pt-PT"/>
        </w:rPr>
        <mc:AlternateContent>
          <mc:Choice Requires="wps">
            <w:drawing>
              <wp:inline distT="0" distB="0" distL="0" distR="0">
                <wp:extent cx="4969510" cy="3108960"/>
                <wp:effectExtent l="0" t="0" r="0" b="0"/>
                <wp:docPr id="14"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969510" cy="310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 o:spid="_x0000_s1026" style="width:391.3pt;height:24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" filled="f" stroked="f">
                <o:lock v:ext="edit" aspectratio="t"/>
                <w10:anchorlock/>
              </v:rect>
            </w:pict>
          </mc:Fallback>
        </mc:AlternateContent>
      </w:r>
    </w:p>
    <w:p w:rsidR="0038162D" w:rsidRPr="0024194D" w:rsidRDefault="0038162D" w:rsidP="0038162D">
      <w:pPr>
        <w:rPr>
          <w:lang w:val="en-GB"/>
        </w:rPr>
      </w:pPr>
      <w:r>
        <w:rPr>
          <w:lang w:val="en-GB"/>
        </w:rPr>
        <w:tab/>
      </w:r>
      <w:r w:rsidRPr="0024194D">
        <w:rPr>
          <w:lang w:val="en-GB"/>
        </w:rPr>
        <w:t xml:space="preserve">One of the main challenges that a set of raw text data presents is the difficult to translate it to a language that computer might better understand and </w:t>
      </w:r>
      <w:r w:rsidR="0052534D">
        <w:rPr>
          <w:lang w:val="en-GB"/>
        </w:rPr>
        <w:t xml:space="preserve">likewise humans also understand. </w:t>
      </w:r>
      <w:r w:rsidRPr="0024194D">
        <w:rPr>
          <w:lang w:val="en-GB"/>
        </w:rPr>
        <w:t xml:space="preserve">This challenge is somewhat solved with the </w:t>
      </w:r>
      <w:r w:rsidR="000A3A45">
        <w:rPr>
          <w:lang w:val="en-GB"/>
        </w:rPr>
        <w:t>creation of XML</w:t>
      </w:r>
      <w:r w:rsidRPr="0024194D">
        <w:rPr>
          <w:lang w:val="en-GB"/>
        </w:rPr>
        <w:t xml:space="preserve">. </w:t>
      </w:r>
      <w:r w:rsidR="000A3A45">
        <w:rPr>
          <w:lang w:val="en-GB"/>
        </w:rPr>
        <w:t xml:space="preserve">This technology allows for a structured presentation of information making use of a verbose tag system. This is considered a base structure </w:t>
      </w:r>
      <w:proofErr w:type="gramStart"/>
      <w:r w:rsidR="000A3A45">
        <w:rPr>
          <w:lang w:val="en-GB"/>
        </w:rPr>
        <w:t>to</w:t>
      </w:r>
      <w:proofErr w:type="gramEnd"/>
      <w:r w:rsidR="000A3A45">
        <w:rPr>
          <w:lang w:val="en-GB"/>
        </w:rPr>
        <w:t xml:space="preserve"> many XML based languages that originated from it. RDF is one of these that appeared on top of XML documents. This RDF, meaning Resource Description Framework, allowed the creation of some new structure that could present the relation between objects presented in an XML document. OWL technology </w:t>
      </w:r>
      <w:r w:rsidRPr="0024194D">
        <w:rPr>
          <w:lang w:val="en-GB"/>
        </w:rPr>
        <w:t xml:space="preserve">appeared </w:t>
      </w:r>
      <w:r w:rsidR="000932C2">
        <w:rPr>
          <w:lang w:val="en-GB"/>
        </w:rPr>
        <w:t>on top of the RDF to describe ontologies. They can describe all characteristics of the ontologies, including its domain.</w:t>
      </w:r>
      <w:r w:rsidRPr="0024194D">
        <w:rPr>
          <w:lang w:val="en-GB"/>
        </w:rPr>
        <w:t xml:space="preserve"> </w:t>
      </w:r>
      <w:r w:rsidR="006B58BD">
        <w:rPr>
          <w:lang w:val="en-GB"/>
        </w:rPr>
        <w:fldChar w:fldCharType="begin"/>
      </w:r>
      <w:r w:rsidR="00E524B8">
        <w:rPr>
          <w:lang w:val="en-GB"/>
        </w:rPr>
        <w:instrText xml:space="preserve"> REF _Ref397905383 </w:instrText>
      </w:r>
      <w:r w:rsidR="006B58BD">
        <w:rPr>
          <w:lang w:val="en-GB"/>
        </w:rPr>
        <w:fldChar w:fldCharType="separate"/>
      </w:r>
      <w:r w:rsidR="00E524B8" w:rsidRPr="00E233D7">
        <w:rPr>
          <w:lang w:val="en-GB"/>
        </w:rPr>
        <w:t xml:space="preserve">Figure </w:t>
      </w:r>
      <w:r w:rsidR="00E524B8">
        <w:rPr>
          <w:noProof/>
          <w:lang w:val="en-GB"/>
        </w:rPr>
        <w:t>4</w:t>
      </w:r>
      <w:r w:rsidR="00E524B8">
        <w:rPr>
          <w:lang w:val="en-GB"/>
        </w:rPr>
        <w:t>.</w:t>
      </w:r>
      <w:r w:rsidR="00E524B8">
        <w:rPr>
          <w:noProof/>
          <w:lang w:val="en-GB"/>
        </w:rPr>
        <w:t>2</w:t>
      </w:r>
      <w:r w:rsidR="006B58BD">
        <w:rPr>
          <w:lang w:val="en-GB"/>
        </w:rPr>
        <w:fldChar w:fldCharType="end"/>
      </w:r>
      <w:r w:rsidR="00E524B8">
        <w:rPr>
          <w:lang w:val="en-GB"/>
        </w:rPr>
        <w:t xml:space="preserve"> presents a layered approach of the evolution of the knowledge representation technologies on top XML documents.</w:t>
      </w:r>
    </w:p>
    <w:p w:rsidR="00DD3E7B" w:rsidRDefault="0018459A" w:rsidP="00DD3E7B">
      <w:pPr>
        <w:pStyle w:val="Heading3"/>
        <w:rPr>
          <w:lang w:val="en-GB"/>
        </w:rPr>
      </w:pPr>
      <w:bookmarkStart w:id="241" w:name="_Ref397993968"/>
      <w:bookmarkStart w:id="242" w:name="_Toc397995090"/>
      <w:proofErr w:type="spellStart"/>
      <w:r w:rsidRPr="0024194D">
        <w:rPr>
          <w:lang w:val="en-GB"/>
        </w:rPr>
        <w:t>Ontolog</w:t>
      </w:r>
      <w:r w:rsidR="00DD3E7B" w:rsidRPr="0024194D">
        <w:rPr>
          <w:lang w:val="en-GB"/>
        </w:rPr>
        <w:t>ic</w:t>
      </w:r>
      <w:proofErr w:type="spellEnd"/>
      <w:r w:rsidRPr="0024194D">
        <w:rPr>
          <w:lang w:val="en-GB"/>
        </w:rPr>
        <w:t xml:space="preserve"> </w:t>
      </w:r>
      <w:r w:rsidR="00BE366A">
        <w:rPr>
          <w:lang w:val="en-GB"/>
        </w:rPr>
        <w:t>management challenge</w:t>
      </w:r>
      <w:bookmarkEnd w:id="241"/>
      <w:bookmarkEnd w:id="242"/>
      <w:r w:rsidR="00BE366A">
        <w:rPr>
          <w:lang w:val="en-GB"/>
        </w:rPr>
        <w:t xml:space="preserve"> </w:t>
      </w:r>
      <w:r w:rsidRPr="0024194D">
        <w:rPr>
          <w:lang w:val="en-GB"/>
        </w:rPr>
        <w:t xml:space="preserve"> </w:t>
      </w:r>
    </w:p>
    <w:p w:rsidR="004A0402" w:rsidRDefault="00D408CB" w:rsidP="00D408CB">
      <w:pPr>
        <w:rPr>
          <w:lang w:val="en-GB"/>
        </w:rPr>
      </w:pPr>
      <w:r>
        <w:rPr>
          <w:lang w:val="en-GB"/>
        </w:rPr>
        <w:t xml:space="preserve">Maintaining </w:t>
      </w:r>
      <w:proofErr w:type="gramStart"/>
      <w:r>
        <w:rPr>
          <w:lang w:val="en-GB"/>
        </w:rPr>
        <w:t>an Ontology</w:t>
      </w:r>
      <w:proofErr w:type="gramEnd"/>
      <w:r>
        <w:rPr>
          <w:lang w:val="en-GB"/>
        </w:rPr>
        <w:t xml:space="preserve"> could be a very expensive task. The quantity of information inside it could be huge, and thus the necessity of arranging automatic processes arise, and thus the opportunity to embrace new challenges in the Ontology field. Th</w:t>
      </w:r>
      <w:r w:rsidR="004A0402">
        <w:rPr>
          <w:lang w:val="en-GB"/>
        </w:rPr>
        <w:t>ese</w:t>
      </w:r>
      <w:r>
        <w:rPr>
          <w:lang w:val="en-GB"/>
        </w:rPr>
        <w:t xml:space="preserve"> challenges begin with the maintenance of the existing knowledge. As the reader might know, knowledge can become obsolete</w:t>
      </w:r>
      <w:r w:rsidR="004A0402">
        <w:rPr>
          <w:lang w:val="en-GB"/>
        </w:rPr>
        <w:t xml:space="preserve"> over time</w:t>
      </w:r>
      <w:r>
        <w:rPr>
          <w:lang w:val="en-GB"/>
        </w:rPr>
        <w:t xml:space="preserve">, and thus it is necessary to search </w:t>
      </w:r>
      <w:r w:rsidR="00DC64E7">
        <w:rPr>
          <w:lang w:val="en-GB"/>
        </w:rPr>
        <w:t>through</w:t>
      </w:r>
      <w:r>
        <w:rPr>
          <w:lang w:val="en-GB"/>
        </w:rPr>
        <w:t xml:space="preserve"> the ontology regularly to see if the </w:t>
      </w:r>
      <w:r>
        <w:rPr>
          <w:lang w:val="en-GB"/>
        </w:rPr>
        <w:lastRenderedPageBreak/>
        <w:t xml:space="preserve">ontology is up to date. </w:t>
      </w:r>
      <w:r w:rsidR="004A0402">
        <w:rPr>
          <w:lang w:val="en-GB"/>
        </w:rPr>
        <w:t xml:space="preserve">With the information systems growing day after day, and the appearance of new technologies, </w:t>
      </w:r>
      <w:r>
        <w:rPr>
          <w:lang w:val="en-GB"/>
        </w:rPr>
        <w:t xml:space="preserve">processes like removing obsolete concepts or relations, update them, or adding new ones </w:t>
      </w:r>
      <w:r w:rsidR="004A0402">
        <w:rPr>
          <w:lang w:val="en-GB"/>
        </w:rPr>
        <w:t xml:space="preserve">will </w:t>
      </w:r>
      <w:r>
        <w:rPr>
          <w:lang w:val="en-GB"/>
        </w:rPr>
        <w:t xml:space="preserve">become </w:t>
      </w:r>
      <w:r w:rsidR="004A0402">
        <w:rPr>
          <w:lang w:val="en-GB"/>
        </w:rPr>
        <w:t xml:space="preserve">natural and </w:t>
      </w:r>
      <w:r>
        <w:rPr>
          <w:lang w:val="en-GB"/>
        </w:rPr>
        <w:t xml:space="preserve">compulsory in </w:t>
      </w:r>
      <w:proofErr w:type="gramStart"/>
      <w:r>
        <w:rPr>
          <w:lang w:val="en-GB"/>
        </w:rPr>
        <w:t>an ontology</w:t>
      </w:r>
      <w:proofErr w:type="gramEnd"/>
      <w:r>
        <w:rPr>
          <w:lang w:val="en-GB"/>
        </w:rPr>
        <w:t>. Nowadays these operations are made by human interaction</w:t>
      </w:r>
      <w:r w:rsidR="004A0402">
        <w:rPr>
          <w:lang w:val="en-GB"/>
        </w:rPr>
        <w:t xml:space="preserve">. It is the person dealing with the ontology who has to make decisions. </w:t>
      </w:r>
      <w:r>
        <w:rPr>
          <w:lang w:val="en-GB"/>
        </w:rPr>
        <w:t xml:space="preserve">After the building of </w:t>
      </w:r>
      <w:proofErr w:type="gramStart"/>
      <w:r>
        <w:rPr>
          <w:lang w:val="en-GB"/>
        </w:rPr>
        <w:t>an ontology</w:t>
      </w:r>
      <w:proofErr w:type="gramEnd"/>
      <w:r>
        <w:rPr>
          <w:lang w:val="en-GB"/>
        </w:rPr>
        <w:t xml:space="preserve">, mainly the ontology engineer has to execute this process. Some </w:t>
      </w:r>
      <w:r w:rsidR="004A0402">
        <w:rPr>
          <w:lang w:val="en-GB"/>
        </w:rPr>
        <w:t>research has</w:t>
      </w:r>
      <w:r>
        <w:rPr>
          <w:lang w:val="en-GB"/>
        </w:rPr>
        <w:t xml:space="preserve"> been made in processes that could lead to some automatism in the previous tasks and thus create the called Ontology Dynamic.</w:t>
      </w:r>
      <w:r w:rsidR="004A0402">
        <w:rPr>
          <w:lang w:val="en-GB"/>
        </w:rPr>
        <w:t xml:space="preserve"> One very interesting work is </w:t>
      </w:r>
      <w:r w:rsidR="000932C2">
        <w:rPr>
          <w:lang w:val="en-GB"/>
        </w:rPr>
        <w:t xml:space="preserve">presented by </w:t>
      </w:r>
      <w:r w:rsidR="006B58BD">
        <w:rPr>
          <w:lang w:val="en-GB"/>
        </w:rPr>
        <w:fldChar w:fldCharType="begin"/>
      </w:r>
      <w:r w:rsidR="00E524B8">
        <w:rPr>
          <w:lang w:val="en-GB"/>
        </w:rPr>
        <w:instrText xml:space="preserve"> ADDIN ZOTERO_ITEM CSL_CITATION {"citationID":"120gcbgana","properties":{"formattedCitation":"(Bedini and Nguyen, 2007)","plainCitation":"(Bedini and Nguyen, 2007)"},"citationItems":[{"id":182,"uris":["http://zotero.org/users/local/bkYEK4Eu/items/3BMC7DIG"],"uri":["http://zotero.org/users/local/bkYEK4Eu/items/3BMC7DIG"],"itemData":{"id":182,"type":"article-journal","title":"Automatic ontology generation: State of the art","container-title":"PRiSM Laboratory Technical Report. University of Versailles","source":"Google Scholar","URL":"http://bivan.free.fr/Janus/Docs/Automatic_Ontology_Generation_State_of_Art.pdf","shortTitle":"Automatic ontology generation","author":[{"family":"Bedini","given":"Ivan"},{"family":"Nguyen","given":"Benjamin"}],"issued":{"date-parts":[["2007"]]},"accessed":{"date-parts":[["2014",9,8]]}}}],"schema":"https://github.com/citation-style-language/schema/raw/master/csl-citation.json"} </w:instrText>
      </w:r>
      <w:r w:rsidR="006B58BD">
        <w:rPr>
          <w:lang w:val="en-GB"/>
        </w:rPr>
        <w:fldChar w:fldCharType="separate"/>
      </w:r>
      <w:r w:rsidR="00E524B8" w:rsidRPr="00E524B8">
        <w:rPr>
          <w:rFonts w:cs="Times New Roman"/>
          <w:lang w:val="en-GB"/>
        </w:rPr>
        <w:t>(Bedini and Nguyen, 2007)</w:t>
      </w:r>
      <w:r w:rsidR="006B58BD">
        <w:rPr>
          <w:lang w:val="en-GB"/>
        </w:rPr>
        <w:fldChar w:fldCharType="end"/>
      </w:r>
      <w:r w:rsidR="00E524B8">
        <w:rPr>
          <w:lang w:val="en-GB"/>
        </w:rPr>
        <w:t xml:space="preserve"> in which are debated several forms of automatic ontology generation. </w:t>
      </w:r>
    </w:p>
    <w:p w:rsidR="00D408CB" w:rsidRPr="00565F70" w:rsidRDefault="0021146A" w:rsidP="00D408CB">
      <w:pPr>
        <w:rPr>
          <w:lang w:val="en-GB"/>
        </w:rPr>
      </w:pPr>
      <w:r>
        <w:rPr>
          <w:lang w:val="en-GB"/>
        </w:rPr>
        <w:tab/>
      </w:r>
      <w:r w:rsidR="00D408CB">
        <w:rPr>
          <w:lang w:val="en-GB"/>
        </w:rPr>
        <w:t xml:space="preserve">Other way of making the ontology up to date is to find new knowledge, </w:t>
      </w:r>
      <w:r w:rsidR="00E524B8">
        <w:rPr>
          <w:lang w:val="en-GB"/>
        </w:rPr>
        <w:t>t</w:t>
      </w:r>
      <w:r w:rsidR="00D408CB">
        <w:rPr>
          <w:lang w:val="en-GB"/>
        </w:rPr>
        <w:t>h</w:t>
      </w:r>
      <w:r w:rsidR="00E524B8">
        <w:rPr>
          <w:lang w:val="en-GB"/>
        </w:rPr>
        <w:t>is</w:t>
      </w:r>
      <w:r w:rsidR="00D408CB">
        <w:rPr>
          <w:lang w:val="en-GB"/>
        </w:rPr>
        <w:t xml:space="preserve"> maint</w:t>
      </w:r>
      <w:r w:rsidR="00E524B8">
        <w:rPr>
          <w:lang w:val="en-GB"/>
        </w:rPr>
        <w:t xml:space="preserve">enance presents some challenges. </w:t>
      </w:r>
      <w:r w:rsidR="009A2ED2">
        <w:rPr>
          <w:lang w:val="en-GB"/>
        </w:rPr>
        <w:t xml:space="preserve">In this matter, </w:t>
      </w:r>
      <w:r w:rsidR="006B58BD">
        <w:rPr>
          <w:lang w:val="en-GB"/>
        </w:rPr>
        <w:fldChar w:fldCharType="begin"/>
      </w:r>
      <w:r w:rsidR="009A2ED2">
        <w:rPr>
          <w:lang w:val="en-GB"/>
        </w:rPr>
        <w:instrText xml:space="preserve"> ADDIN ZOTERO_ITEM CSL_CITATION {"citationID":"ik3120dg8","properties":{"formattedCitation":"(Celson Lima et al., 2003a)","plainCitation":"(Celson Lima et al., 2003a)"},"citationItems":[{"id":129,"uris":["http://zotero.org/users/local/bkYEK4Eu/items/U56TSWPI"],"uri":["http://zotero.org/users/local/bkYEK4Eu/items/U56TSWPI"],"itemData":{"id":129,"type":"paper-conference","title":"The challenge of using a domain Ontology in KM solutions: the e-COGNOS experience","publisher-place":"Funchal - Portugal","page":"771-778","source":"oa.uninova.pt","event":"International Conference on Concurrent Engineering: Research and Applications","event-place":"Funchal - Portugal","URL":"http://oa.uninova.pt/1460/","shortTitle":"The challenge of using a domain Ontology in KM solutions","author":[{"family":"Lima","given":"Celson"},{"family":"Fiès","given":"Bruno"},{"family":"Lefrançois","given":"Guillaume"},{"family":"Diraby","given":"Tamer"}],"issued":{"date-parts":[["2003"]]},"accessed":{"date-parts":[["2014",9,6]]}}}],"schema":"https://github.com/citation-style-language/schema/raw/master/csl-citation.json"} </w:instrText>
      </w:r>
      <w:r w:rsidR="006B58BD">
        <w:rPr>
          <w:lang w:val="en-GB"/>
        </w:rPr>
        <w:fldChar w:fldCharType="separate"/>
      </w:r>
      <w:r w:rsidR="009A2ED2" w:rsidRPr="009A2ED2">
        <w:rPr>
          <w:rFonts w:cs="Times New Roman"/>
          <w:lang w:val="en-GB"/>
        </w:rPr>
        <w:t>(Lima et al., 2003a)</w:t>
      </w:r>
      <w:r w:rsidR="006B58BD">
        <w:rPr>
          <w:lang w:val="en-GB"/>
        </w:rPr>
        <w:fldChar w:fldCharType="end"/>
      </w:r>
      <w:r w:rsidR="009A2ED2">
        <w:rPr>
          <w:lang w:val="en-GB"/>
        </w:rPr>
        <w:t xml:space="preserve"> debates and identifies two relevant challenges. The first lies upon the ontology adaptation to the system where it is going to be used. This ontology should be able to receive new knowledge, thus be enriched with new concepts and relations. The second is in a situation for when </w:t>
      </w:r>
      <w:proofErr w:type="gramStart"/>
      <w:r w:rsidR="009A2ED2">
        <w:rPr>
          <w:lang w:val="en-GB"/>
        </w:rPr>
        <w:t>an ontology</w:t>
      </w:r>
      <w:proofErr w:type="gramEnd"/>
      <w:r w:rsidR="009A2ED2">
        <w:rPr>
          <w:lang w:val="en-GB"/>
        </w:rPr>
        <w:t xml:space="preserve"> already exists, in this case how to assure the consistency of the knowledge already presented in it.</w:t>
      </w:r>
    </w:p>
    <w:p w:rsidR="00A44CDF" w:rsidRDefault="00DD3E7B" w:rsidP="00E233D7">
      <w:pPr>
        <w:pStyle w:val="Heading2"/>
        <w:rPr>
          <w:lang w:val="en-GB"/>
        </w:rPr>
      </w:pPr>
      <w:bookmarkStart w:id="243" w:name="_Toc397995091"/>
      <w:r w:rsidRPr="0024194D">
        <w:rPr>
          <w:lang w:val="en-GB"/>
        </w:rPr>
        <w:t xml:space="preserve">The E-COGNOS </w:t>
      </w:r>
      <w:r w:rsidR="000A3A45">
        <w:rPr>
          <w:lang w:val="en-GB"/>
        </w:rPr>
        <w:t>Ontology</w:t>
      </w:r>
      <w:bookmarkEnd w:id="243"/>
    </w:p>
    <w:p w:rsidR="0070772D" w:rsidRDefault="000A3A45" w:rsidP="000A3A45">
      <w:pPr>
        <w:rPr>
          <w:lang w:val="en-GB"/>
        </w:rPr>
      </w:pPr>
      <w:r w:rsidRPr="000A3A45">
        <w:rPr>
          <w:lang w:val="en-GB"/>
        </w:rPr>
        <w:t>E-COGNOS ontology is defined by</w:t>
      </w:r>
      <w:r>
        <w:rPr>
          <w:lang w:val="en-GB"/>
        </w:rPr>
        <w:t xml:space="preserve"> the following: </w:t>
      </w:r>
      <w:r>
        <w:rPr>
          <w:i/>
          <w:lang w:val="en-GB"/>
        </w:rPr>
        <w:t>a group of Actors uses a set of Resources to produce a set of Products following certain Processes within a work environment (Related Domains) and according to certain conditions (Technical Topics)</w:t>
      </w:r>
      <w:r w:rsidR="0070772D">
        <w:rPr>
          <w:i/>
          <w:lang w:val="en-GB"/>
        </w:rPr>
        <w:t xml:space="preserve">. </w:t>
      </w:r>
      <w:r w:rsidR="006B58BD">
        <w:rPr>
          <w:i/>
          <w:lang w:val="en-GB"/>
        </w:rPr>
        <w:fldChar w:fldCharType="begin"/>
      </w:r>
      <w:r w:rsidR="0070772D">
        <w:rPr>
          <w:i/>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006B58BD">
        <w:rPr>
          <w:i/>
          <w:lang w:val="en-GB"/>
        </w:rPr>
        <w:fldChar w:fldCharType="separate"/>
      </w:r>
      <w:r w:rsidR="0070772D" w:rsidRPr="0070772D">
        <w:rPr>
          <w:rFonts w:cs="Times New Roman"/>
          <w:lang w:val="en-GB"/>
        </w:rPr>
        <w:t>(Lima et al., 2003b)</w:t>
      </w:r>
      <w:r w:rsidR="006B58BD">
        <w:rPr>
          <w:i/>
          <w:lang w:val="en-GB"/>
        </w:rPr>
        <w:fldChar w:fldCharType="end"/>
      </w:r>
      <w:r w:rsidR="0070772D">
        <w:rPr>
          <w:i/>
          <w:lang w:val="en-GB"/>
        </w:rPr>
        <w:t xml:space="preserve"> </w:t>
      </w:r>
      <w:r w:rsidR="0021146A" w:rsidRPr="0021146A">
        <w:rPr>
          <w:lang w:val="en-GB"/>
        </w:rPr>
        <w:t>Its mai</w:t>
      </w:r>
      <w:r w:rsidR="0021146A">
        <w:rPr>
          <w:lang w:val="en-GB"/>
        </w:rPr>
        <w:t>n goal is to represent construction knowledge in a consistent way.</w:t>
      </w:r>
    </w:p>
    <w:p w:rsidR="008D59CC" w:rsidRDefault="000179A0" w:rsidP="008D59CC">
      <w:pPr>
        <w:jc w:val="center"/>
        <w:rPr>
          <w:lang w:val="en-GB"/>
        </w:rPr>
      </w:pPr>
      <w:r>
        <w:rPr>
          <w:noProof/>
          <w:lang w:eastAsia="pt-PT"/>
        </w:rPr>
        <mc:AlternateContent>
          <mc:Choice Requires="wps">
            <w:drawing>
              <wp:anchor distT="0" distB="0" distL="114300" distR="114300" simplePos="0" relativeHeight="251695104" behindDoc="0" locked="0" layoutInCell="1" allowOverlap="1">
                <wp:simplePos x="0" y="0"/>
                <wp:positionH relativeFrom="column">
                  <wp:posOffset>-46355</wp:posOffset>
                </wp:positionH>
                <wp:positionV relativeFrom="paragraph">
                  <wp:posOffset>2147570</wp:posOffset>
                </wp:positionV>
                <wp:extent cx="5483860" cy="298450"/>
                <wp:effectExtent l="1270" t="4445" r="1270" b="1905"/>
                <wp:wrapNone/>
                <wp:docPr id="1467" name="Text Box 1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8D59CC" w:rsidRDefault="00192BAD" w:rsidP="008D59CC">
                            <w:pPr>
                              <w:pStyle w:val="Caption"/>
                              <w:rPr>
                                <w:sz w:val="20"/>
                                <w:lang w:val="en-GB"/>
                              </w:rPr>
                            </w:pPr>
                            <w:bookmarkStart w:id="244" w:name="_Ref397907909"/>
                            <w:bookmarkStart w:id="245" w:name="_Toc397995121"/>
                            <w:proofErr w:type="gramStart"/>
                            <w:r w:rsidRPr="008D59CC">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244"/>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2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89" o:spid="_x0000_s1361" type="#_x0000_t202" style="position:absolute;left:0;text-align:left;margin-left:-3.65pt;margin-top:169.1pt;width:431.8pt;height:2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" stroked="f">
                <v:textbox style="mso-fit-shape-to-text:t" inset="0,0,0,0">
                  <w:txbxContent>
                    <w:p w:rsidR="00192BAD" w:rsidRPr="008D59CC" w:rsidRDefault="00192BAD" w:rsidP="008D59CC">
                      <w:pPr>
                        <w:pStyle w:val="Caption"/>
                        <w:rPr>
                          <w:sz w:val="20"/>
                          <w:lang w:val="en-GB"/>
                        </w:rPr>
                      </w:pPr>
                      <w:bookmarkStart w:id="246" w:name="_Ref397907909"/>
                      <w:bookmarkStart w:id="247" w:name="_Toc397995121"/>
                      <w:proofErr w:type="gramStart"/>
                      <w:r w:rsidRPr="008D59CC">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246"/>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247"/>
                    </w:p>
                  </w:txbxContent>
                </v:textbox>
              </v:shape>
            </w:pict>
          </mc:Fallback>
        </mc:AlternateContent>
      </w:r>
      <w:r>
        <w:rPr>
          <w:noProof/>
          <w:lang w:eastAsia="pt-PT"/>
        </w:rPr>
        <mc:AlternateContent>
          <mc:Choice Requires="wpc">
            <w:drawing>
              <wp:inline distT="0" distB="0" distL="0" distR="0">
                <wp:extent cx="2392045" cy="2090420"/>
                <wp:effectExtent l="0" t="0" r="0" b="0"/>
                <wp:docPr id="1475" name="Canvas 14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55" name="AutoShape 1477"/>
                        <wps:cNvSpPr>
                          <a:spLocks noChangeArrowheads="1"/>
                        </wps:cNvSpPr>
                        <wps:spPr bwMode="auto">
                          <a:xfrm>
                            <a:off x="634578" y="56255"/>
                            <a:ext cx="891860" cy="293274"/>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192BAD" w:rsidRPr="001830FD" w:rsidRDefault="00192BAD" w:rsidP="008D59CC">
                              <w:pPr>
                                <w:jc w:val="center"/>
                                <w:rPr>
                                  <w:sz w:val="20"/>
                                  <w:szCs w:val="20"/>
                                </w:rPr>
                              </w:pPr>
                              <w:r w:rsidRPr="001830FD">
                                <w:rPr>
                                  <w:sz w:val="20"/>
                                  <w:szCs w:val="20"/>
                                </w:rPr>
                                <w:t>Root</w:t>
                              </w:r>
                            </w:p>
                          </w:txbxContent>
                        </wps:txbx>
                        <wps:bodyPr rot="0" vert="horz" wrap="square" lIns="91440" tIns="45720" rIns="91440" bIns="45720" anchor="t" anchorCtr="0" upright="1">
                          <a:noAutofit/>
                        </wps:bodyPr>
                      </wps:wsp>
                      <wps:wsp>
                        <wps:cNvPr id="1456" name="AutoShape 1478"/>
                        <wps:cNvSpPr>
                          <a:spLocks noChangeArrowheads="1"/>
                        </wps:cNvSpPr>
                        <wps:spPr bwMode="auto">
                          <a:xfrm>
                            <a:off x="1212149" y="465788"/>
                            <a:ext cx="892610" cy="29327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192BAD" w:rsidRPr="001830FD" w:rsidRDefault="00192BAD" w:rsidP="008D59CC">
                              <w:pPr>
                                <w:jc w:val="center"/>
                                <w:rPr>
                                  <w:sz w:val="20"/>
                                  <w:szCs w:val="20"/>
                                </w:rPr>
                              </w:pPr>
                              <w:r w:rsidRPr="001830FD">
                                <w:rPr>
                                  <w:sz w:val="20"/>
                                  <w:szCs w:val="20"/>
                                </w:rPr>
                                <w:t>Actor</w:t>
                              </w:r>
                            </w:p>
                          </w:txbxContent>
                        </wps:txbx>
                        <wps:bodyPr rot="0" vert="horz" wrap="square" lIns="91440" tIns="45720" rIns="91440" bIns="45720" anchor="t" anchorCtr="0" upright="1">
                          <a:noAutofit/>
                        </wps:bodyPr>
                      </wps:wsp>
                      <wps:wsp>
                        <wps:cNvPr id="1457" name="AutoShape 1479"/>
                        <wps:cNvSpPr>
                          <a:spLocks noChangeArrowheads="1"/>
                        </wps:cNvSpPr>
                        <wps:spPr bwMode="auto">
                          <a:xfrm>
                            <a:off x="62258" y="465788"/>
                            <a:ext cx="891860" cy="29327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192BAD" w:rsidRPr="001830FD" w:rsidRDefault="00192BAD" w:rsidP="008D59CC">
                              <w:pPr>
                                <w:jc w:val="center"/>
                                <w:rPr>
                                  <w:sz w:val="20"/>
                                  <w:szCs w:val="20"/>
                                </w:rPr>
                              </w:pPr>
                              <w:r w:rsidRPr="001830FD">
                                <w:rPr>
                                  <w:sz w:val="20"/>
                                  <w:szCs w:val="20"/>
                                </w:rPr>
                                <w:t>Project</w:t>
                              </w:r>
                            </w:p>
                          </w:txbxContent>
                        </wps:txbx>
                        <wps:bodyPr rot="0" vert="horz" wrap="square" lIns="91440" tIns="45720" rIns="91440" bIns="45720" anchor="t" anchorCtr="0" upright="1">
                          <a:noAutofit/>
                        </wps:bodyPr>
                      </wps:wsp>
                      <wps:wsp>
                        <wps:cNvPr id="1458" name="AutoShape 1480"/>
                        <wps:cNvSpPr>
                          <a:spLocks noChangeArrowheads="1"/>
                        </wps:cNvSpPr>
                        <wps:spPr bwMode="auto">
                          <a:xfrm>
                            <a:off x="62258" y="900823"/>
                            <a:ext cx="891860" cy="29402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192BAD" w:rsidRPr="001830FD" w:rsidRDefault="00192BAD" w:rsidP="008D59CC">
                              <w:pPr>
                                <w:jc w:val="center"/>
                                <w:rPr>
                                  <w:sz w:val="20"/>
                                  <w:szCs w:val="20"/>
                                </w:rPr>
                              </w:pPr>
                              <w:r w:rsidRPr="001830FD">
                                <w:rPr>
                                  <w:sz w:val="20"/>
                                  <w:szCs w:val="20"/>
                                </w:rPr>
                                <w:t>Resources</w:t>
                              </w:r>
                            </w:p>
                          </w:txbxContent>
                        </wps:txbx>
                        <wps:bodyPr rot="0" vert="horz" wrap="square" lIns="91440" tIns="45720" rIns="91440" bIns="45720" anchor="t" anchorCtr="0" upright="1">
                          <a:noAutofit/>
                        </wps:bodyPr>
                      </wps:wsp>
                      <wps:wsp>
                        <wps:cNvPr id="1459" name="AutoShape 1481"/>
                        <wps:cNvSpPr>
                          <a:spLocks noChangeArrowheads="1"/>
                        </wps:cNvSpPr>
                        <wps:spPr bwMode="auto">
                          <a:xfrm>
                            <a:off x="1212149" y="900823"/>
                            <a:ext cx="892610" cy="29402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192BAD" w:rsidRPr="001830FD" w:rsidRDefault="00192BAD" w:rsidP="008D59CC">
                              <w:pPr>
                                <w:jc w:val="center"/>
                                <w:rPr>
                                  <w:sz w:val="20"/>
                                  <w:szCs w:val="20"/>
                                </w:rPr>
                              </w:pPr>
                              <w:r w:rsidRPr="001830FD">
                                <w:rPr>
                                  <w:sz w:val="20"/>
                                  <w:szCs w:val="20"/>
                                </w:rPr>
                                <w:t>Product</w:t>
                              </w:r>
                            </w:p>
                          </w:txbxContent>
                        </wps:txbx>
                        <wps:bodyPr rot="0" vert="horz" wrap="square" lIns="91440" tIns="45720" rIns="91440" bIns="45720" anchor="t" anchorCtr="0" upright="1">
                          <a:noAutofit/>
                        </wps:bodyPr>
                      </wps:wsp>
                      <wps:wsp>
                        <wps:cNvPr id="1460" name="AutoShape 1482"/>
                        <wps:cNvSpPr>
                          <a:spLocks noChangeArrowheads="1"/>
                        </wps:cNvSpPr>
                        <wps:spPr bwMode="auto">
                          <a:xfrm>
                            <a:off x="62258" y="1338859"/>
                            <a:ext cx="891860" cy="29402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192BAD" w:rsidRPr="001830FD" w:rsidRDefault="00192BAD" w:rsidP="008D59CC">
                              <w:pPr>
                                <w:jc w:val="center"/>
                                <w:rPr>
                                  <w:sz w:val="20"/>
                                  <w:szCs w:val="20"/>
                                </w:rPr>
                              </w:pPr>
                              <w:r w:rsidRPr="001830FD">
                                <w:rPr>
                                  <w:sz w:val="20"/>
                                  <w:szCs w:val="20"/>
                                </w:rPr>
                                <w:t>Process</w:t>
                              </w:r>
                            </w:p>
                          </w:txbxContent>
                        </wps:txbx>
                        <wps:bodyPr rot="0" vert="horz" wrap="square" lIns="91440" tIns="45720" rIns="91440" bIns="45720" anchor="t" anchorCtr="0" upright="1">
                          <a:noAutofit/>
                        </wps:bodyPr>
                      </wps:wsp>
                      <wps:wsp>
                        <wps:cNvPr id="1461" name="AutoShape 1483"/>
                        <wps:cNvSpPr>
                          <a:spLocks noChangeArrowheads="1"/>
                        </wps:cNvSpPr>
                        <wps:spPr bwMode="auto">
                          <a:xfrm>
                            <a:off x="1193397" y="1338859"/>
                            <a:ext cx="1119888" cy="29402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192BAD" w:rsidRPr="001830FD" w:rsidRDefault="00192BAD" w:rsidP="008D59CC">
                              <w:pPr>
                                <w:jc w:val="center"/>
                                <w:rPr>
                                  <w:sz w:val="20"/>
                                  <w:szCs w:val="20"/>
                                </w:rPr>
                              </w:pPr>
                              <w:r w:rsidRPr="001830FD">
                                <w:rPr>
                                  <w:sz w:val="20"/>
                                  <w:szCs w:val="20"/>
                                </w:rPr>
                                <w:t>Technical Topics</w:t>
                              </w:r>
                            </w:p>
                          </w:txbxContent>
                        </wps:txbx>
                        <wps:bodyPr rot="0" vert="horz" wrap="square" lIns="91440" tIns="45720" rIns="91440" bIns="45720" anchor="t" anchorCtr="0" upright="1">
                          <a:noAutofit/>
                        </wps:bodyPr>
                      </wps:wsp>
                      <wps:wsp>
                        <wps:cNvPr id="1462" name="AutoShape 1484"/>
                        <wps:cNvSpPr>
                          <a:spLocks noChangeArrowheads="1"/>
                        </wps:cNvSpPr>
                        <wps:spPr bwMode="auto">
                          <a:xfrm>
                            <a:off x="516064" y="1742392"/>
                            <a:ext cx="1119138" cy="29402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192BAD" w:rsidRPr="001830FD" w:rsidRDefault="00192BAD" w:rsidP="008D59CC">
                              <w:pPr>
                                <w:jc w:val="center"/>
                                <w:rPr>
                                  <w:sz w:val="20"/>
                                  <w:szCs w:val="20"/>
                                </w:rPr>
                              </w:pPr>
                              <w:r>
                                <w:rPr>
                                  <w:sz w:val="20"/>
                                  <w:szCs w:val="20"/>
                                </w:rPr>
                                <w:t xml:space="preserve">Related </w:t>
                              </w:r>
                              <w:r>
                                <w:rPr>
                                  <w:sz w:val="20"/>
                                  <w:szCs w:val="20"/>
                                </w:rPr>
                                <w:t>Domains</w:t>
                              </w:r>
                            </w:p>
                          </w:txbxContent>
                        </wps:txbx>
                        <wps:bodyPr rot="0" vert="horz" wrap="square" lIns="91440" tIns="45720" rIns="91440" bIns="45720" anchor="t" anchorCtr="0" upright="1">
                          <a:noAutofit/>
                        </wps:bodyPr>
                      </wps:wsp>
                      <wps:wsp>
                        <wps:cNvPr id="1463" name="AutoShape 1485"/>
                        <wps:cNvCnPr>
                          <a:cxnSpLocks noChangeShapeType="1"/>
                          <a:stCxn id="1455" idx="2"/>
                          <a:endCxn id="1462" idx="0"/>
                        </wps:cNvCnPr>
                        <wps:spPr bwMode="auto">
                          <a:xfrm flipH="1">
                            <a:off x="1075633" y="368280"/>
                            <a:ext cx="5251" cy="1355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4" name="AutoShape 1486"/>
                        <wps:cNvCnPr>
                          <a:cxnSpLocks noChangeShapeType="1"/>
                          <a:stCxn id="1456" idx="1"/>
                          <a:endCxn id="1457" idx="3"/>
                        </wps:cNvCnPr>
                        <wps:spPr bwMode="auto">
                          <a:xfrm flipH="1">
                            <a:off x="973620" y="612800"/>
                            <a:ext cx="219777" cy="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5" name="AutoShape 1487"/>
                        <wps:cNvCnPr>
                          <a:cxnSpLocks noChangeShapeType="1"/>
                          <a:stCxn id="1459" idx="1"/>
                          <a:endCxn id="1458" idx="3"/>
                        </wps:cNvCnPr>
                        <wps:spPr bwMode="auto">
                          <a:xfrm flipH="1">
                            <a:off x="973620" y="1048585"/>
                            <a:ext cx="219777" cy="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6" name="AutoShape 1488"/>
                        <wps:cNvCnPr>
                          <a:cxnSpLocks noChangeShapeType="1"/>
                          <a:stCxn id="1461" idx="1"/>
                          <a:endCxn id="1460" idx="3"/>
                        </wps:cNvCnPr>
                        <wps:spPr bwMode="auto">
                          <a:xfrm flipH="1">
                            <a:off x="973620" y="1485871"/>
                            <a:ext cx="200275" cy="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1475" o:spid="_x0000_s1362" editas="canvas" style="width:188.35pt;height:164.6pt;mso-position-horizontal-relative:char;mso-position-vertical-relative:line" coordsize="23920,20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">
                <v:shape id="_x0000_s1363" type="#_x0000_t75" style="position:absolute;width:23920;height:20904;visibility:visible;mso-wrap-style:square">
                  <v:fill o:detectmouseclick="t"/>
                  <v:path o:connecttype="none"/>
                </v:shape>
                <v:roundrect id="AutoShape 1477" o:spid="_x0000_s1364" style="position:absolute;left:6345;top:562;width:8919;height:29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tydcIA&#10;AADdAAAADwAAAGRycy9kb3ducmV2LnhtbERPTWvCQBC9C/0PyxS86abF2JK6CaUgCD2IMYceh+w0&#10;mzY7G3a3Gv99VxC8zeN9zqaa7CBO5EPvWMHTMgNB3Drdc6egOW4XryBCRNY4OCYFFwpQlQ+zDRba&#10;nflApzp2IoVwKFCBiXEspAytIYth6UbixH07bzEm6DupPZ5TuB3kc5atpcWeU4PBkT4Mtb/1n1XQ&#10;fXL+JU3djy9+2P3Uhptmz0rNH6f3NxCRpngX39w7neav8hyu36QT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S3J1wgAAAN0AAAAPAAAAAAAAAAAAAAAAAJgCAABkcnMvZG93&#10;bnJldi54bWxQSwUGAAAAAAQABAD1AAAAhwMAAAAA&#10;" fillcolor="#4f81bd [3204]" strokecolor="#f2f2f2 [3041]" strokeweight="3pt">
                  <v:shadow on="t" color="#243f60 [1604]" opacity=".5" offset="1pt"/>
                  <v:textbox>
                    <w:txbxContent>
                      <w:p w:rsidR="00192BAD" w:rsidRPr="001830FD" w:rsidRDefault="00192BAD" w:rsidP="008D59CC">
                        <w:pPr>
                          <w:jc w:val="center"/>
                          <w:rPr>
                            <w:sz w:val="20"/>
                            <w:szCs w:val="20"/>
                          </w:rPr>
                        </w:pPr>
                        <w:r w:rsidRPr="001830FD">
                          <w:rPr>
                            <w:sz w:val="20"/>
                            <w:szCs w:val="20"/>
                          </w:rPr>
                          <w:t>Root</w:t>
                        </w:r>
                      </w:p>
                    </w:txbxContent>
                  </v:textbox>
                </v:roundrect>
                <v:roundrect id="AutoShape 1478" o:spid="_x0000_s1365" style="position:absolute;left:12121;top:4657;width:8926;height:29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we3sMA&#10;AADdAAAADwAAAGRycy9kb3ducmV2LnhtbERPTWvCQBC9F/wPywi91Y2lDRpdxZYWexKMQvA2ZMds&#10;MDubZrcx/ffdguBtHu9zluvBNqKnzteOFUwnCQji0umaKwXHw+fTDIQPyBobx6TglzysV6OHJWba&#10;XXlPfR4qEUPYZ6jAhNBmUvrSkEU/cS1x5M6usxgi7CqpO7zGcNvI5yRJpcWaY4PBlt4NlZf8xyr4&#10;Ns0+HU79xw5pHt6KosBttVXqcTxsFiACDeEuvrm/dJz/8prC/zfxB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we3sMAAADdAAAADwAAAAAAAAAAAAAAAACYAgAAZHJzL2Rv&#10;d25yZXYueG1sUEsFBgAAAAAEAAQA9QAAAIgDAAAAAA==&#10;" fillcolor="#4bacc6 [3208]" strokecolor="#f2f2f2 [3041]" strokeweight="3pt">
                  <v:shadow on="t" color="#205867 [1608]" opacity=".5" offset="1pt"/>
                  <v:textbox>
                    <w:txbxContent>
                      <w:p w:rsidR="00192BAD" w:rsidRPr="001830FD" w:rsidRDefault="00192BAD" w:rsidP="008D59CC">
                        <w:pPr>
                          <w:jc w:val="center"/>
                          <w:rPr>
                            <w:sz w:val="20"/>
                            <w:szCs w:val="20"/>
                          </w:rPr>
                        </w:pPr>
                        <w:r w:rsidRPr="001830FD">
                          <w:rPr>
                            <w:sz w:val="20"/>
                            <w:szCs w:val="20"/>
                          </w:rPr>
                          <w:t>Actor</w:t>
                        </w:r>
                      </w:p>
                    </w:txbxContent>
                  </v:textbox>
                </v:roundrect>
                <v:roundrect id="AutoShape 1479" o:spid="_x0000_s1366" style="position:absolute;left:622;top:4657;width:8919;height:29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C7RcMA&#10;AADdAAAADwAAAGRycy9kb3ducmV2LnhtbERPTWvCQBC9C/6HZYTedKNUW6Or2KLYU0FbCN6G7JgN&#10;ZmfT7DbGf+8Khd7m8T5nue5sJVpqfOlYwXiUgCDOnS65UPD9tRu+gvABWWPlmBTcyMN61e8tMdXu&#10;ygdqj6EQMYR9igpMCHUqpc8NWfQjVxNH7uwaiyHCppC6wWsMt5WcJMlMWiw5Nhis6d1Qfjn+WgU/&#10;pjrMulO7/USah7csy3Bf7JV6GnSbBYhAXfgX/7k/dJz/PH2Bxzfx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C7RcMAAADdAAAADwAAAAAAAAAAAAAAAACYAgAAZHJzL2Rv&#10;d25yZXYueG1sUEsFBgAAAAAEAAQA9QAAAIgDAAAAAA==&#10;" fillcolor="#4bacc6 [3208]" strokecolor="#f2f2f2 [3041]" strokeweight="3pt">
                  <v:shadow on="t" color="#205867 [1608]" opacity=".5" offset="1pt"/>
                  <v:textbox>
                    <w:txbxContent>
                      <w:p w:rsidR="00192BAD" w:rsidRPr="001830FD" w:rsidRDefault="00192BAD" w:rsidP="008D59CC">
                        <w:pPr>
                          <w:jc w:val="center"/>
                          <w:rPr>
                            <w:sz w:val="20"/>
                            <w:szCs w:val="20"/>
                          </w:rPr>
                        </w:pPr>
                        <w:r w:rsidRPr="001830FD">
                          <w:rPr>
                            <w:sz w:val="20"/>
                            <w:szCs w:val="20"/>
                          </w:rPr>
                          <w:t>Project</w:t>
                        </w:r>
                      </w:p>
                    </w:txbxContent>
                  </v:textbox>
                </v:roundrect>
                <v:roundrect id="AutoShape 1480" o:spid="_x0000_s1367" style="position:absolute;left:622;top:9008;width:8919;height:29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8vN8YA&#10;AADdAAAADwAAAGRycy9kb3ducmV2LnhtbESPQWvCQBCF74L/YRnBm24qVtrUVbS06KmgLYTehuw0&#10;G5qdjdltTP+9cyj0NsN789436+3gG9VTF+vABu7mGSjiMtiaKwMf76+zB1AxIVtsApOBX4qw3YxH&#10;a8xtuPKJ+nOqlIRwzNGAS6nNtY6lI49xHlpi0b5C5zHJ2lXadniVcN/oRZattMeapcFhS8+Oyu/z&#10;jzdwcc1pNXz2L29Ij2lfFAUeqoMx08mwewKVaEj/5r/roxX85b3gyjcygt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8vN8YAAADdAAAADwAAAAAAAAAAAAAAAACYAgAAZHJz&#10;L2Rvd25yZXYueG1sUEsFBgAAAAAEAAQA9QAAAIsDAAAAAA==&#10;" fillcolor="#4bacc6 [3208]" strokecolor="#f2f2f2 [3041]" strokeweight="3pt">
                  <v:shadow on="t" color="#205867 [1608]" opacity=".5" offset="1pt"/>
                  <v:textbox>
                    <w:txbxContent>
                      <w:p w:rsidR="00192BAD" w:rsidRPr="001830FD" w:rsidRDefault="00192BAD" w:rsidP="008D59CC">
                        <w:pPr>
                          <w:jc w:val="center"/>
                          <w:rPr>
                            <w:sz w:val="20"/>
                            <w:szCs w:val="20"/>
                          </w:rPr>
                        </w:pPr>
                        <w:r w:rsidRPr="001830FD">
                          <w:rPr>
                            <w:sz w:val="20"/>
                            <w:szCs w:val="20"/>
                          </w:rPr>
                          <w:t>Resources</w:t>
                        </w:r>
                      </w:p>
                    </w:txbxContent>
                  </v:textbox>
                </v:roundrect>
                <v:roundrect id="AutoShape 1481" o:spid="_x0000_s1368" style="position:absolute;left:12121;top:9008;width:8926;height:29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OKrMMA&#10;AADdAAAADwAAAGRycy9kb3ducmV2LnhtbERPS2vCQBC+F/wPywje6saiUqOr2KLYU8EHBG9DdswG&#10;s7Npdo3x37uFQm/z8T1nsepsJVpqfOlYwWiYgCDOnS65UHA6bl/fQfiArLFyTAoe5GG17L0sMNXu&#10;zntqD6EQMYR9igpMCHUqpc8NWfRDVxNH7uIaiyHCppC6wXsMt5V8S5KptFhybDBY06eh/Hq4WQU/&#10;ptpPu3O7+UaahY8sy3BX7JQa9Lv1HESgLvyL/9xfOs4fT2bw+00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OKrMMAAADdAAAADwAAAAAAAAAAAAAAAACYAgAAZHJzL2Rv&#10;d25yZXYueG1sUEsFBgAAAAAEAAQA9QAAAIgDAAAAAA==&#10;" fillcolor="#4bacc6 [3208]" strokecolor="#f2f2f2 [3041]" strokeweight="3pt">
                  <v:shadow on="t" color="#205867 [1608]" opacity=".5" offset="1pt"/>
                  <v:textbox>
                    <w:txbxContent>
                      <w:p w:rsidR="00192BAD" w:rsidRPr="001830FD" w:rsidRDefault="00192BAD" w:rsidP="008D59CC">
                        <w:pPr>
                          <w:jc w:val="center"/>
                          <w:rPr>
                            <w:sz w:val="20"/>
                            <w:szCs w:val="20"/>
                          </w:rPr>
                        </w:pPr>
                        <w:r w:rsidRPr="001830FD">
                          <w:rPr>
                            <w:sz w:val="20"/>
                            <w:szCs w:val="20"/>
                          </w:rPr>
                          <w:t>Product</w:t>
                        </w:r>
                      </w:p>
                    </w:txbxContent>
                  </v:textbox>
                </v:roundrect>
                <v:roundrect id="AutoShape 1482" o:spid="_x0000_s1369" style="position:absolute;left:622;top:13388;width:8919;height:29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XpjMYA&#10;AADdAAAADwAAAGRycy9kb3ducmV2LnhtbESPT2vDMAzF74V9B6PBbq2zMsKa1i1b2ehOg/6B0JuI&#10;1Tg0lrPYS7NvPx0Gu0m8p/d+Wm1G36qB+tgENvA4y0ARV8E2XBs4Hd+nz6BiQrbYBiYDPxRhs76b&#10;rLCw4cZ7Gg6pVhLCsUADLqWu0DpWjjzGWeiIRbuE3mOSta+17fEm4b7V8yzLtceGpcFhR1tH1fXw&#10;7Q18uXafj+fh7RNpkV7LssRdvTPm4X58WYJKNKZ/89/1hxX8p1z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XpjMYAAADdAAAADwAAAAAAAAAAAAAAAACYAgAAZHJz&#10;L2Rvd25yZXYueG1sUEsFBgAAAAAEAAQA9QAAAIsDAAAAAA==&#10;" fillcolor="#4bacc6 [3208]" strokecolor="#f2f2f2 [3041]" strokeweight="3pt">
                  <v:shadow on="t" color="#205867 [1608]" opacity=".5" offset="1pt"/>
                  <v:textbox>
                    <w:txbxContent>
                      <w:p w:rsidR="00192BAD" w:rsidRPr="001830FD" w:rsidRDefault="00192BAD" w:rsidP="008D59CC">
                        <w:pPr>
                          <w:jc w:val="center"/>
                          <w:rPr>
                            <w:sz w:val="20"/>
                            <w:szCs w:val="20"/>
                          </w:rPr>
                        </w:pPr>
                        <w:r w:rsidRPr="001830FD">
                          <w:rPr>
                            <w:sz w:val="20"/>
                            <w:szCs w:val="20"/>
                          </w:rPr>
                          <w:t>Process</w:t>
                        </w:r>
                      </w:p>
                    </w:txbxContent>
                  </v:textbox>
                </v:roundrect>
                <v:roundrect id="AutoShape 1483" o:spid="_x0000_s1370" style="position:absolute;left:11933;top:13388;width:11199;height:29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lMF8IA&#10;AADdAAAADwAAAGRycy9kb3ducmV2LnhtbERPTWvCQBC9C/0PyxR6040iQVNXqaLoqaAWQm9DdpoN&#10;zc7G7BrTf+8WBG/zeJ+zWPW2Fh21vnKsYDxKQBAXTldcKvg674YzED4ga6wdk4I/8rBavgwWmGl3&#10;4yN1p1CKGMI+QwUmhCaT0heGLPqRa4gj9+NaiyHCtpS6xVsMt7WcJEkqLVYcGww2tDFU/J6uVsHF&#10;1Me0/+62n0jzsM7zHPflXqm31/7jHUSgPjzFD/dBx/nTdAz/38QT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UwXwgAAAN0AAAAPAAAAAAAAAAAAAAAAAJgCAABkcnMvZG93&#10;bnJldi54bWxQSwUGAAAAAAQABAD1AAAAhwMAAAAA&#10;" fillcolor="#4bacc6 [3208]" strokecolor="#f2f2f2 [3041]" strokeweight="3pt">
                  <v:shadow on="t" color="#205867 [1608]" opacity=".5" offset="1pt"/>
                  <v:textbox>
                    <w:txbxContent>
                      <w:p w:rsidR="00192BAD" w:rsidRPr="001830FD" w:rsidRDefault="00192BAD" w:rsidP="008D59CC">
                        <w:pPr>
                          <w:jc w:val="center"/>
                          <w:rPr>
                            <w:sz w:val="20"/>
                            <w:szCs w:val="20"/>
                          </w:rPr>
                        </w:pPr>
                        <w:r w:rsidRPr="001830FD">
                          <w:rPr>
                            <w:sz w:val="20"/>
                            <w:szCs w:val="20"/>
                          </w:rPr>
                          <w:t>Technical Topics</w:t>
                        </w:r>
                      </w:p>
                    </w:txbxContent>
                  </v:textbox>
                </v:roundrect>
                <v:roundrect id="AutoShape 1484" o:spid="_x0000_s1371" style="position:absolute;left:5160;top:17423;width:11192;height:294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SYMIA&#10;AADdAAAADwAAAGRycy9kb3ducmV2LnhtbERPTWvCQBC9F/oflhG81Y0iQVNXsVKxJ0EthN6G7DQb&#10;zM7G7DbGf98VBG/zeJ+zWPW2Fh21vnKsYDxKQBAXTldcKvg+bd9mIHxA1lg7JgU38rBavr4sMNPu&#10;ygfqjqEUMYR9hgpMCE0mpS8MWfQj1xBH7te1FkOEbSl1i9cYbms5SZJUWqw4NhhsaGOoOB//rIKL&#10;qQ9p/9N97pHm4SPPc9yVO6WGg379DiJQH57ih/tLx/nTdAL3b+IJ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9JgwgAAAN0AAAAPAAAAAAAAAAAAAAAAAJgCAABkcnMvZG93&#10;bnJldi54bWxQSwUGAAAAAAQABAD1AAAAhwMAAAAA&#10;" fillcolor="#4bacc6 [3208]" strokecolor="#f2f2f2 [3041]" strokeweight="3pt">
                  <v:shadow on="t" color="#205867 [1608]" opacity=".5" offset="1pt"/>
                  <v:textbox>
                    <w:txbxContent>
                      <w:p w:rsidR="00192BAD" w:rsidRPr="001830FD" w:rsidRDefault="00192BAD" w:rsidP="008D59CC">
                        <w:pPr>
                          <w:jc w:val="center"/>
                          <w:rPr>
                            <w:sz w:val="20"/>
                            <w:szCs w:val="20"/>
                          </w:rPr>
                        </w:pPr>
                        <w:r>
                          <w:rPr>
                            <w:sz w:val="20"/>
                            <w:szCs w:val="20"/>
                          </w:rPr>
                          <w:t xml:space="preserve">Related </w:t>
                        </w:r>
                        <w:r>
                          <w:rPr>
                            <w:sz w:val="20"/>
                            <w:szCs w:val="20"/>
                          </w:rPr>
                          <w:t>Domains</w:t>
                        </w:r>
                      </w:p>
                    </w:txbxContent>
                  </v:textbox>
                </v:roundrect>
                <v:shape id="AutoShape 1485" o:spid="_x0000_s1372" type="#_x0000_t32" style="position:absolute;left:10756;top:3682;width:52;height:135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H/l8MAAADdAAAADwAAAGRycy9kb3ducmV2LnhtbERPTWsCMRC9F/wPYYReimZXi8hqlFIo&#10;iAehugePQzLuLm4ma5Ku239vhEJv83ifs94OthU9+dA4VpBPMxDE2pmGKwXl6WuyBBEissHWMSn4&#10;pQDbzehljYVxd/6m/hgrkUI4FKigjrErpAy6Joth6jrixF2ctxgT9JU0Hu8p3LZylmULabHh1FBj&#10;R5816evxxypo9uWh7N9u0evlPj/7PJzOrVbqdTx8rEBEGuK/+M+9M2n++2IOz2/SC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R/5fDAAAA3QAAAA8AAAAAAAAAAAAA&#10;AAAAoQIAAGRycy9kb3ducmV2LnhtbFBLBQYAAAAABAAEAPkAAACRAwAAAAA=&#10;"/>
                <v:shape id="AutoShape 1486" o:spid="_x0000_s1373" type="#_x0000_t32" style="position:absolute;left:9736;top:6128;width:2197;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hn48MAAADdAAAADwAAAGRycy9kb3ducmV2LnhtbERPTYvCMBC9C/6HMMJeRNOKiFSjLMKC&#10;eFhY7cHjkIxt2WZSk2zt/vvNguBtHu9ztvvBtqInHxrHCvJ5BoJYO9NwpaC8fMzWIEJENtg6JgW/&#10;FGC/G4+2WBj34C/qz7ESKYRDgQrqGLtCyqBrshjmriNO3M15izFBX0nj8ZHCbSsXWbaSFhtODTV2&#10;dKhJf59/rILmVH6W/fQevV6f8qvPw+XaaqXeJsP7BkSkIb7ET/fRpPnL1RL+v0kn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4Z+PDAAAA3QAAAA8AAAAAAAAAAAAA&#10;AAAAoQIAAGRycy9kb3ducmV2LnhtbFBLBQYAAAAABAAEAPkAAACRAwAAAAA=&#10;"/>
                <v:shape id="AutoShape 1487" o:spid="_x0000_s1374" type="#_x0000_t32" style="position:absolute;left:9736;top:10485;width:2197;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TCeMMAAADdAAAADwAAAGRycy9kb3ducmV2LnhtbERPTWsCMRC9F/wPYYReimZXrMhqlFIo&#10;iAehugePQzLuLm4ma5Ku239vhEJv83ifs94OthU9+dA4VpBPMxDE2pmGKwXl6WuyBBEissHWMSn4&#10;pQDbzehljYVxd/6m/hgrkUI4FKigjrErpAy6Joth6jrixF2ctxgT9JU0Hu8p3LZylmULabHh1FBj&#10;R5816evxxypo9uWh7N9u0evlPj/7PJzOrVbqdTx8rEBEGuK/+M+9M2n+fPEOz2/SC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0wnjDAAAA3QAAAA8AAAAAAAAAAAAA&#10;AAAAoQIAAGRycy9kb3ducmV2LnhtbFBLBQYAAAAABAAEAPkAAACRAwAAAAA=&#10;"/>
                <v:shape id="AutoShape 1488" o:spid="_x0000_s1375" type="#_x0000_t32" style="position:absolute;left:9736;top:14858;width:2002;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ZcD8MAAADdAAAADwAAAGRycy9kb3ducmV2LnhtbERPTWvCQBC9C/6HZQpepG4iJUjqKqVQ&#10;EA9CNQePw+40Cc3Oxt01pv++Kwje5vE+Z70dbScG8qF1rCBfZCCItTMt1wqq09frCkSIyAY7x6Tg&#10;jwJsN9PJGkvjbvxNwzHWIoVwKFFBE2NfShl0QxbDwvXEiftx3mJM0NfSeLylcNvJZZYV0mLLqaHB&#10;nj4b0r/Hq1XQ7qtDNcwv0evVPj/7PJzOnVZq9jJ+vIOINMan+OHemTT/rSjg/k06QW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mXA/DAAAA3QAAAA8AAAAAAAAAAAAA&#10;AAAAoQIAAGRycy9kb3ducmV2LnhtbFBLBQYAAAAABAAEAPkAAACRAwAAAAA=&#10;"/>
                <w10:anchorlock/>
              </v:group>
            </w:pict>
          </mc:Fallback>
        </mc:AlternateContent>
      </w:r>
    </w:p>
    <w:p w:rsidR="008D59CC" w:rsidRPr="0070772D" w:rsidRDefault="008D59CC" w:rsidP="000A3A45">
      <w:pPr>
        <w:rPr>
          <w:i/>
          <w:lang w:val="en-GB"/>
        </w:rPr>
      </w:pPr>
    </w:p>
    <w:p w:rsidR="008D59CC" w:rsidRDefault="003A6661" w:rsidP="009A2BAC">
      <w:pPr>
        <w:spacing w:before="240"/>
        <w:rPr>
          <w:lang w:val="en-GB"/>
        </w:rPr>
      </w:pPr>
      <w:r>
        <w:rPr>
          <w:lang w:val="en-GB"/>
        </w:rPr>
        <w:tab/>
      </w:r>
      <w:r w:rsidR="008D59CC">
        <w:rPr>
          <w:lang w:val="en-GB"/>
        </w:rPr>
        <w:t>Each of t</w:t>
      </w:r>
      <w:r w:rsidR="008D59CC" w:rsidRPr="008D59CC">
        <w:rPr>
          <w:lang w:val="en-GB"/>
        </w:rPr>
        <w:t xml:space="preserve">he domain represented in e-COGNOS are the ones of the previous definition. (See </w:t>
      </w:r>
      <w:r w:rsidR="00192BAD">
        <w:fldChar w:fldCharType="begin"/>
      </w:r>
      <w:r w:rsidR="00192BAD" w:rsidRPr="00192BAD">
        <w:rPr>
          <w:lang w:val="en-US"/>
        </w:rPr>
        <w:instrText xml:space="preserve"> REF _Ref397907909  \* MERGEFORMAT </w:instrText>
      </w:r>
      <w:r w:rsidR="00192BAD">
        <w:fldChar w:fldCharType="separate"/>
      </w:r>
      <w:r w:rsidR="008D59CC" w:rsidRPr="008D59CC">
        <w:rPr>
          <w:lang w:val="en-GB"/>
        </w:rPr>
        <w:t xml:space="preserve">Figure </w:t>
      </w:r>
      <w:r w:rsidR="008D59CC" w:rsidRPr="008D59CC">
        <w:rPr>
          <w:noProof/>
          <w:lang w:val="en-GB"/>
        </w:rPr>
        <w:t>4</w:t>
      </w:r>
      <w:r w:rsidR="008D59CC" w:rsidRPr="008D59CC">
        <w:rPr>
          <w:lang w:val="en-GB"/>
        </w:rPr>
        <w:t>.</w:t>
      </w:r>
      <w:r w:rsidR="008D59CC" w:rsidRPr="008D59CC">
        <w:rPr>
          <w:noProof/>
          <w:lang w:val="en-GB"/>
        </w:rPr>
        <w:t>3</w:t>
      </w:r>
      <w:r w:rsidR="00192BAD">
        <w:rPr>
          <w:noProof/>
          <w:lang w:val="en-GB"/>
        </w:rPr>
        <w:fldChar w:fldCharType="end"/>
      </w:r>
      <w:r w:rsidR="008D59CC" w:rsidRPr="008D59CC">
        <w:rPr>
          <w:lang w:val="en-GB"/>
        </w:rPr>
        <w:t>)</w:t>
      </w:r>
      <w:r w:rsidR="008D59CC">
        <w:rPr>
          <w:lang w:val="en-GB"/>
        </w:rPr>
        <w:t xml:space="preserve"> </w:t>
      </w:r>
      <w:r w:rsidR="008D59CC" w:rsidRPr="008D59CC">
        <w:rPr>
          <w:i/>
          <w:lang w:val="en-GB"/>
        </w:rPr>
        <w:t>Actor</w:t>
      </w:r>
      <w:r w:rsidR="008D59CC">
        <w:rPr>
          <w:lang w:val="en-GB"/>
        </w:rPr>
        <w:t xml:space="preserve"> domain is presented in two sub-domains, namely Individuals and Organizations. For </w:t>
      </w:r>
      <w:r w:rsidR="008D59CC" w:rsidRPr="008D59CC">
        <w:rPr>
          <w:i/>
          <w:lang w:val="en-GB"/>
        </w:rPr>
        <w:t>Project</w:t>
      </w:r>
      <w:r w:rsidR="008D59CC">
        <w:rPr>
          <w:lang w:val="en-GB"/>
        </w:rPr>
        <w:t xml:space="preserve"> domain, the definition could be as the procedures made to execute an engineering set of tasks to achieve a bigger solution. The </w:t>
      </w:r>
      <w:r w:rsidR="008D59CC" w:rsidRPr="009A2BAC">
        <w:rPr>
          <w:i/>
          <w:lang w:val="en-GB"/>
        </w:rPr>
        <w:t>Resources</w:t>
      </w:r>
      <w:r w:rsidR="008D59CC">
        <w:rPr>
          <w:lang w:val="en-GB"/>
        </w:rPr>
        <w:t xml:space="preserve"> </w:t>
      </w:r>
      <w:proofErr w:type="gramStart"/>
      <w:r w:rsidR="009A2BAC">
        <w:rPr>
          <w:lang w:val="en-GB"/>
        </w:rPr>
        <w:t>domain represent</w:t>
      </w:r>
      <w:proofErr w:type="gramEnd"/>
      <w:r w:rsidR="008D59CC">
        <w:rPr>
          <w:lang w:val="en-GB"/>
        </w:rPr>
        <w:t xml:space="preserve"> the classes of the materials, employees and equipment considered. </w:t>
      </w:r>
      <w:r w:rsidR="008D59CC" w:rsidRPr="009A2BAC">
        <w:rPr>
          <w:i/>
          <w:lang w:val="en-GB"/>
        </w:rPr>
        <w:t>Product</w:t>
      </w:r>
      <w:r w:rsidR="008D59CC">
        <w:rPr>
          <w:lang w:val="en-GB"/>
        </w:rPr>
        <w:t xml:space="preserve"> is the domain to </w:t>
      </w:r>
      <w:r w:rsidR="008D59CC">
        <w:rPr>
          <w:lang w:val="en-GB"/>
        </w:rPr>
        <w:lastRenderedPageBreak/>
        <w:t>represent the materials used in the project.</w:t>
      </w:r>
      <w:r w:rsidR="009A2BAC">
        <w:rPr>
          <w:lang w:val="en-GB"/>
        </w:rPr>
        <w:t xml:space="preserve"> Furthermore, the Process represents the path taken to solve the problems. They can be divided by two sub-domains, Administrative and Engineering processes. The </w:t>
      </w:r>
      <w:r w:rsidR="0021146A" w:rsidRPr="0021146A">
        <w:rPr>
          <w:i/>
          <w:lang w:val="en-GB"/>
        </w:rPr>
        <w:t>Technical Topics</w:t>
      </w:r>
      <w:r w:rsidR="0021146A">
        <w:rPr>
          <w:lang w:val="en-GB"/>
        </w:rPr>
        <w:t xml:space="preserve"> </w:t>
      </w:r>
      <w:r w:rsidR="009A2BAC">
        <w:rPr>
          <w:lang w:val="en-GB"/>
        </w:rPr>
        <w:t>are the fields represented in the project.</w:t>
      </w:r>
      <w:r w:rsidR="0021146A">
        <w:rPr>
          <w:lang w:val="en-GB"/>
        </w:rPr>
        <w:t xml:space="preserve"> These major domains are inspired by the IFC model.</w:t>
      </w:r>
    </w:p>
    <w:p w:rsidR="0021146A" w:rsidRDefault="0021146A" w:rsidP="009A2BAC">
      <w:pPr>
        <w:rPr>
          <w:lang w:val="en-GB"/>
        </w:rPr>
      </w:pPr>
      <w:r>
        <w:rPr>
          <w:lang w:val="en-GB"/>
        </w:rPr>
        <w:tab/>
        <w:t xml:space="preserve">As being targeted to the Building and Construction domain, this ontology was created with specific characteristics. Some of them already defined during the initial discussion of Ontologies in the previous sub-chapter, namely flexibility and with broad sense to be prepared to be used in different business scenarios. Other characteristic is that it should be easy for a user take advantage of it. More specifically this ontology should be compatible and if necessary include the most recognized and established standards in the field, namely BS6100, </w:t>
      </w:r>
      <w:proofErr w:type="spellStart"/>
      <w:r>
        <w:rPr>
          <w:lang w:val="en-GB"/>
        </w:rPr>
        <w:t>UniClass</w:t>
      </w:r>
      <w:proofErr w:type="spellEnd"/>
      <w:r>
        <w:rPr>
          <w:lang w:val="en-GB"/>
        </w:rPr>
        <w:t xml:space="preserve">, </w:t>
      </w:r>
      <w:proofErr w:type="spellStart"/>
      <w:r>
        <w:rPr>
          <w:lang w:val="en-GB"/>
        </w:rPr>
        <w:t>bcXML</w:t>
      </w:r>
      <w:proofErr w:type="spellEnd"/>
      <w:r>
        <w:rPr>
          <w:lang w:val="en-GB"/>
        </w:rPr>
        <w:t xml:space="preserve"> and </w:t>
      </w:r>
      <w:proofErr w:type="spellStart"/>
      <w:r>
        <w:rPr>
          <w:lang w:val="en-GB"/>
        </w:rPr>
        <w:t>Talo</w:t>
      </w:r>
      <w:proofErr w:type="spellEnd"/>
      <w:r>
        <w:rPr>
          <w:lang w:val="en-GB"/>
        </w:rPr>
        <w:t xml:space="preserve"> 90.</w:t>
      </w:r>
    </w:p>
    <w:p w:rsidR="008D59CC" w:rsidRDefault="008D59CC" w:rsidP="002C2027">
      <w:pPr>
        <w:rPr>
          <w:lang w:val="en-GB"/>
        </w:rPr>
      </w:pPr>
    </w:p>
    <w:p w:rsidR="008D59CC" w:rsidRDefault="008D59CC" w:rsidP="002C2027">
      <w:pPr>
        <w:rPr>
          <w:lang w:val="en-GB"/>
        </w:rPr>
      </w:pPr>
    </w:p>
    <w:p w:rsidR="008D59CC" w:rsidRDefault="008D59CC" w:rsidP="002C2027">
      <w:pPr>
        <w:rPr>
          <w:lang w:val="en-GB"/>
        </w:rPr>
      </w:pPr>
    </w:p>
    <w:p w:rsidR="003A6661" w:rsidRDefault="00705F92">
      <w:pPr>
        <w:rPr>
          <w:lang w:val="en-GB"/>
        </w:rPr>
      </w:pPr>
      <w:r w:rsidRPr="000A3A45">
        <w:rPr>
          <w:lang w:val="en-GB"/>
        </w:rPr>
        <w:br w:type="page"/>
      </w:r>
      <w:r w:rsidR="003A6661">
        <w:rPr>
          <w:lang w:val="en-GB"/>
        </w:rPr>
        <w:lastRenderedPageBreak/>
        <w:br w:type="page"/>
      </w:r>
    </w:p>
    <w:p w:rsidR="004F2C9F" w:rsidRDefault="00667864" w:rsidP="00C30260">
      <w:pPr>
        <w:pStyle w:val="Heading1"/>
        <w:rPr>
          <w:lang w:val="en-GB"/>
        </w:rPr>
      </w:pPr>
      <w:bookmarkStart w:id="248" w:name="_Toc397995092"/>
      <w:r w:rsidRPr="0024194D">
        <w:rPr>
          <w:lang w:val="en-GB"/>
        </w:rPr>
        <w:lastRenderedPageBreak/>
        <w:t>Design and Implementation</w:t>
      </w:r>
      <w:bookmarkEnd w:id="248"/>
    </w:p>
    <w:p w:rsidR="00286B31" w:rsidRPr="00295FB7" w:rsidRDefault="00295FB7" w:rsidP="00295FB7">
      <w:pPr>
        <w:rPr>
          <w:lang w:val="en-GB"/>
        </w:rPr>
      </w:pPr>
      <w:r>
        <w:rPr>
          <w:lang w:val="en-GB"/>
        </w:rPr>
        <w:t xml:space="preserve">This chapter will illustrate all the information related to the implementation for the solution of the problem presented in this research. From the modelling of the problem, design, requirement analysis, and building until the development of a final solution. Based on the model proposal of the problem, all the initial requirements were fulfilled in the technical solution. This solution will be illustrated in the following lines with a description and explanation of the technologies adopted. </w:t>
      </w:r>
    </w:p>
    <w:p w:rsidR="004F2C9F" w:rsidRPr="0024194D" w:rsidRDefault="004F2C9F" w:rsidP="00C30260">
      <w:pPr>
        <w:pStyle w:val="Heading2"/>
        <w:rPr>
          <w:lang w:val="en-GB"/>
        </w:rPr>
      </w:pPr>
      <w:bookmarkStart w:id="249" w:name="_Toc397995093"/>
      <w:r w:rsidRPr="0024194D">
        <w:rPr>
          <w:lang w:val="en-GB"/>
        </w:rPr>
        <w:t>Tools and Technologies</w:t>
      </w:r>
      <w:bookmarkEnd w:id="249"/>
      <w:r w:rsidRPr="0024194D">
        <w:rPr>
          <w:lang w:val="en-GB"/>
        </w:rPr>
        <w:t xml:space="preserve"> </w:t>
      </w:r>
    </w:p>
    <w:p w:rsidR="00295FB7" w:rsidRDefault="00A57A59" w:rsidP="002C2027">
      <w:pPr>
        <w:rPr>
          <w:lang w:val="en-GB"/>
        </w:rPr>
      </w:pPr>
      <w:r>
        <w:rPr>
          <w:lang w:val="en-GB"/>
        </w:rPr>
        <w:t xml:space="preserve">Several technologies and tools could be chosen to </w:t>
      </w:r>
      <w:r w:rsidR="00295FB7">
        <w:rPr>
          <w:lang w:val="en-GB"/>
        </w:rPr>
        <w:t xml:space="preserve">developed </w:t>
      </w:r>
      <w:r>
        <w:rPr>
          <w:lang w:val="en-GB"/>
        </w:rPr>
        <w:t>this project</w:t>
      </w:r>
      <w:r w:rsidR="00E0558E">
        <w:rPr>
          <w:lang w:val="en-GB"/>
        </w:rPr>
        <w:t>, however,</w:t>
      </w:r>
      <w:r w:rsidR="00CC54C7">
        <w:rPr>
          <w:lang w:val="en-GB"/>
        </w:rPr>
        <w:t xml:space="preserve"> </w:t>
      </w:r>
      <w:r w:rsidR="00E0558E">
        <w:rPr>
          <w:lang w:val="en-GB"/>
        </w:rPr>
        <w:t>t</w:t>
      </w:r>
      <w:r w:rsidR="00CC54C7">
        <w:rPr>
          <w:lang w:val="en-GB"/>
        </w:rPr>
        <w:t xml:space="preserve">he author chose to use the following </w:t>
      </w:r>
      <w:r w:rsidR="00286B31">
        <w:rPr>
          <w:lang w:val="en-GB"/>
        </w:rPr>
        <w:t>based on the initial requirements of the research</w:t>
      </w:r>
      <w:r w:rsidR="00E11FBD">
        <w:rPr>
          <w:lang w:val="en-GB"/>
        </w:rPr>
        <w:t xml:space="preserve">. These </w:t>
      </w:r>
      <w:r w:rsidR="00286B31">
        <w:rPr>
          <w:lang w:val="en-GB"/>
        </w:rPr>
        <w:t xml:space="preserve">tools and technologies </w:t>
      </w:r>
      <w:r w:rsidR="00E11FBD">
        <w:rPr>
          <w:lang w:val="en-GB"/>
        </w:rPr>
        <w:t xml:space="preserve">were available free and were competent enough to develop this client-server </w:t>
      </w:r>
      <w:r w:rsidR="00E11FBD" w:rsidRPr="00E0558E">
        <w:rPr>
          <w:lang w:val="en-GB"/>
        </w:rPr>
        <w:t>product</w:t>
      </w:r>
      <w:r w:rsidR="00E0558E" w:rsidRPr="00E0558E">
        <w:rPr>
          <w:lang w:val="en-GB"/>
        </w:rPr>
        <w:t xml:space="preserve"> (</w:t>
      </w:r>
      <w:r w:rsidR="00192BAD">
        <w:fldChar w:fldCharType="begin"/>
      </w:r>
      <w:r w:rsidR="00192BAD" w:rsidRPr="00192BAD">
        <w:rPr>
          <w:lang w:val="en-US"/>
          <w:rPrChange w:id="250" w:author="Ruben" w:date="2014-09-09T11:37:00Z">
            <w:rPr/>
          </w:rPrChange>
        </w:rPr>
        <w:instrText xml:space="preserve"> REF _Ref396430526 \h  \* MERGEFORMAT </w:instrText>
      </w:r>
      <w:r w:rsidR="00192BAD">
        <w:fldChar w:fldCharType="separate"/>
      </w:r>
      <w:r w:rsidR="005E223A" w:rsidRPr="00A859C8">
        <w:rPr>
          <w:lang w:val="en-GB"/>
        </w:rPr>
        <w:t xml:space="preserve">Figure </w:t>
      </w:r>
      <w:r w:rsidR="005E223A">
        <w:rPr>
          <w:noProof/>
          <w:lang w:val="en-GB"/>
        </w:rPr>
        <w:t>5.1</w:t>
      </w:r>
      <w:r w:rsidR="00192BAD">
        <w:fldChar w:fldCharType="end"/>
      </w:r>
      <w:r w:rsidR="00E0558E" w:rsidRPr="00E0558E">
        <w:rPr>
          <w:lang w:val="en-GB"/>
        </w:rPr>
        <w:t>)</w:t>
      </w:r>
      <w:r w:rsidR="00CC54C7" w:rsidRPr="00E0558E">
        <w:rPr>
          <w:lang w:val="en-GB"/>
        </w:rPr>
        <w:t xml:space="preserve">. </w:t>
      </w:r>
      <w:r w:rsidR="00CC54C7">
        <w:rPr>
          <w:lang w:val="en-GB"/>
        </w:rPr>
        <w:t xml:space="preserve">To model the problem, it was used </w:t>
      </w:r>
      <w:r w:rsidR="00936B53">
        <w:rPr>
          <w:lang w:val="en-GB"/>
        </w:rPr>
        <w:t xml:space="preserve">UML with </w:t>
      </w:r>
      <w:r w:rsidR="00CC54C7">
        <w:rPr>
          <w:lang w:val="en-GB"/>
        </w:rPr>
        <w:t>Visual Paradigm to design and model all respective diagrams. This software is a good design tool to develop projects in UML as it can make all diagrams necessary, namely the diagrams for Classes, Use C</w:t>
      </w:r>
      <w:r>
        <w:rPr>
          <w:lang w:val="en-GB"/>
        </w:rPr>
        <w:t>ases and Sequence among others. It is presented with a student version, and other professional ones. The student was used in this work.</w:t>
      </w:r>
    </w:p>
    <w:p w:rsidR="00972C6E" w:rsidRDefault="000179A0" w:rsidP="00A859C8">
      <w:pPr>
        <w:jc w:val="center"/>
        <w:rPr>
          <w:lang w:val="en-GB"/>
        </w:rPr>
      </w:pPr>
      <w:r>
        <w:rPr>
          <w:noProof/>
          <w:lang w:eastAsia="pt-PT"/>
        </w:rPr>
        <mc:AlternateContent>
          <mc:Choice Requires="wpg">
            <w:drawing>
              <wp:inline distT="0" distB="0" distL="0" distR="0">
                <wp:extent cx="3638550" cy="3971290"/>
                <wp:effectExtent l="0" t="0" r="0" b="635"/>
                <wp:docPr id="220" name="Group 1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8550" cy="3971290"/>
                          <a:chOff x="3087" y="4832"/>
                          <a:chExt cx="5730" cy="6254"/>
                        </a:xfrm>
                      </wpg:grpSpPr>
                      <pic:pic xmlns:pic="http://schemas.openxmlformats.org/drawingml/2006/picture">
                        <pic:nvPicPr>
                          <pic:cNvPr id="221" name="Picture 10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700" y="8089"/>
                            <a:ext cx="2956" cy="14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 name="Picture 10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087" y="7026"/>
                            <a:ext cx="2803" cy="2794"/>
                          </a:xfrm>
                          <a:prstGeom prst="rect">
                            <a:avLst/>
                          </a:prstGeom>
                          <a:noFill/>
                          <a:extLst>
                            <a:ext uri="{909E8E84-426E-40DD-AFC4-6F175D3DCCD1}">
                              <a14:hiddenFill xmlns:a14="http://schemas.microsoft.com/office/drawing/2010/main">
                                <a:solidFill>
                                  <a:srgbClr val="FFFFFF"/>
                                </a:solidFill>
                              </a14:hiddenFill>
                            </a:ext>
                          </a:extLst>
                        </pic:spPr>
                      </pic:pic>
                      <wps:wsp>
                        <wps:cNvPr id="223" name="AutoShape 1049"/>
                        <wps:cNvSpPr>
                          <a:spLocks noChangeAspect="1" noChangeArrowheads="1" noTextEdit="1"/>
                        </wps:cNvSpPr>
                        <wps:spPr bwMode="auto">
                          <a:xfrm>
                            <a:off x="3087" y="4832"/>
                            <a:ext cx="5730" cy="625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40" name="Picture 10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7665" y="4832"/>
                            <a:ext cx="1122" cy="6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1" name="Picture 10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238" y="4935"/>
                            <a:ext cx="769" cy="7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2" name="Picture 10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932" y="5225"/>
                            <a:ext cx="463" cy="6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3" name="Picture 10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674" y="5027"/>
                            <a:ext cx="652" cy="4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4" name="Picture 10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7442" y="5794"/>
                            <a:ext cx="777" cy="6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5" name="Picture 10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5326" y="7699"/>
                            <a:ext cx="633" cy="4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6" name="Picture 10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807" y="6141"/>
                            <a:ext cx="2083" cy="12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7" name="Picture 10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654" y="9587"/>
                            <a:ext cx="4377" cy="1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8" name="Picture 10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6224" y="4832"/>
                            <a:ext cx="1441" cy="8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9" name="Picture 10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7047" y="7440"/>
                            <a:ext cx="1538" cy="5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0" name="Picture 10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6329" y="6664"/>
                            <a:ext cx="1787" cy="6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1" name="Picture 10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5326" y="5637"/>
                            <a:ext cx="1441" cy="1027"/>
                          </a:xfrm>
                          <a:prstGeom prst="rect">
                            <a:avLst/>
                          </a:prstGeom>
                          <a:noFill/>
                          <a:extLst>
                            <a:ext uri="{909E8E84-426E-40DD-AFC4-6F175D3DCCD1}">
                              <a14:hiddenFill xmlns:a14="http://schemas.microsoft.com/office/drawing/2010/main">
                                <a:solidFill>
                                  <a:srgbClr val="FFFFFF"/>
                                </a:solidFill>
                              </a14:hiddenFill>
                            </a:ext>
                          </a:extLst>
                        </pic:spPr>
                      </pic:pic>
                      <wps:wsp>
                        <wps:cNvPr id="1453" name="Text Box 1062"/>
                        <wps:cNvSpPr txBox="1">
                          <a:spLocks noChangeArrowheads="1"/>
                        </wps:cNvSpPr>
                        <wps:spPr bwMode="auto">
                          <a:xfrm>
                            <a:off x="3310" y="6065"/>
                            <a:ext cx="1290" cy="2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490899" w:rsidRDefault="00192BAD" w:rsidP="00A859C8">
                              <w:pPr>
                                <w:spacing w:line="480" w:lineRule="auto"/>
                                <w:rPr>
                                  <w:rFonts w:ascii="Arial" w:hAnsi="Arial"/>
                                  <w:b/>
                                  <w:sz w:val="16"/>
                                </w:rPr>
                              </w:pPr>
                              <w:r w:rsidRPr="00490899">
                                <w:rPr>
                                  <w:rFonts w:ascii="Arial" w:hAnsi="Arial"/>
                                  <w:b/>
                                  <w:sz w:val="16"/>
                                </w:rPr>
                                <w:t>XPATH/XSLT</w:t>
                              </w:r>
                            </w:p>
                          </w:txbxContent>
                        </wps:txbx>
                        <wps:bodyPr rot="0" vert="horz" wrap="square" lIns="91440" tIns="45720" rIns="91440" bIns="45720" anchor="t" anchorCtr="0" upright="1">
                          <a:noAutofit/>
                        </wps:bodyPr>
                      </wps:wsp>
                      <pic:pic xmlns:pic="http://schemas.openxmlformats.org/drawingml/2006/picture">
                        <pic:nvPicPr>
                          <pic:cNvPr id="1454" name="Picture 1063" descr="groovy-logo-mediu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087" y="7026"/>
                            <a:ext cx="960" cy="47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046" o:spid="_x0000_s1376" style="width:286.5pt;height:312.7pt;mso-position-horizontal-relative:char;mso-position-vertical-relative:line" coordorigin="3087,4832" coordsize="5730,6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">
                <v:shape id="Picture 1047" o:spid="_x0000_s1377" type="#_x0000_t75" style="position:absolute;left:5700;top:8089;width:2956;height:1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6bzDAAAA3AAAAA8AAABkcnMvZG93bnJldi54bWxEj0+LwjAUxO/CfofwFrzZtF3RtRpFhAVv&#10;4h/2/GiebbV5KU20dT/9RhA8DjPzG2ax6k0t7tS6yrKCJIpBEOdWV1woOB1/Rt8gnEfWWFsmBQ9y&#10;sFp+DBaYadvxnu4HX4gAYZehgtL7JpPS5SUZdJFtiIN3tq1BH2RbSN1iF+CmlmkcT6TBisNCiQ1t&#10;Ssqvh5tRMKXOfd3SAh+T/PcvmY0vbtdflBp+9us5CE+9f4df7a1WkKYJPM+EIyC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PpvMMAAADcAAAADwAAAAAAAAAAAAAAAACf&#10;AgAAZHJzL2Rvd25yZXYueG1sUEsFBgAAAAAEAAQA9wAAAI8DAAAAAA==&#10;">
                  <v:imagedata r:id="rId55" o:title=""/>
                </v:shape>
                <v:shape id="Picture 1048" o:spid="_x0000_s1378" type="#_x0000_t75" style="position:absolute;left:3087;top:7026;width:2803;height:2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BmrXFAAAA3AAAAA8AAABkcnMvZG93bnJldi54bWxEj91qwkAUhO8LfYflFLyRujEXpcZspIg/&#10;LQWhaR/gkD1mQ7NnY3bV6NO7BaGXw8x8w+SLwbbiRL1vHCuYThIQxJXTDdcKfr7Xz68gfEDW2Dom&#10;BRfysCgeH3LMtDvzF53KUIsIYZ+hAhNCl0npK0MW/cR1xNHbu95iiLKvpe7xHOG2lWmSvEiLDccF&#10;gx0tDVW/5dFGymW3+iyN3Vg5O+B19rEdU7dVavQ0vM1BBBrCf/jeftcK0jSFvzPxCMj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wZq1xQAAANwAAAAPAAAAAAAAAAAAAAAA&#10;AJ8CAABkcnMvZG93bnJldi54bWxQSwUGAAAAAAQABAD3AAAAkQMAAAAA&#10;">
                  <v:imagedata r:id="rId56" o:title=""/>
                </v:shape>
                <v:rect id="AutoShape 1049" o:spid="_x0000_s1379" style="position:absolute;left:3087;top:4832;width:5730;height:6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A4ecUA&#10;AADcAAAADwAAAGRycy9kb3ducmV2LnhtbESP3WrCQBSE7wu+w3KE3hTdmEKR6CoiiKEUpPHn+pA9&#10;JsHs2Zhdk/Ttu4WCl8PMfMMs14OpRUetqywrmE0jEMS51RUXCk7H3WQOwnlkjbVlUvBDDtar0csS&#10;E217/qYu84UIEHYJKii9bxIpXV6SQTe1DXHwrrY16INsC6lb7APc1DKOog9psOKwUGJD25LyW/Yw&#10;Cvr80F2OX3t5eLuklu/pfZudP5V6HQ+bBQhPg3+G/9upVhDH7/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Dh5xQAAANwAAAAPAAAAAAAAAAAAAAAAAJgCAABkcnMv&#10;ZG93bnJldi54bWxQSwUGAAAAAAQABAD1AAAAigMAAAAA&#10;" filled="f" stroked="f">
                  <o:lock v:ext="edit" aspectratio="t" text="t"/>
                </v:rect>
                <v:shape id="Picture 1050" o:spid="_x0000_s1380" type="#_x0000_t75" style="position:absolute;left:7665;top:4832;width:1122;height: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43TrFAAAA3QAAAA8AAABkcnMvZG93bnJldi54bWxEj0FrAjEQhe+F/ocwhd5qtmWRsjVKKa0U&#10;xYNbf8CwGXejm8mSRF3/vXMQepvhvXnvm9li9L06U0wusIHXSQGKuAnWcWtg9/fz8g4qZWSLfWAy&#10;cKUEi/njwwwrGy68pXOdWyUhnCo00OU8VFqnpiOPaRIGYtH2IXrMssZW24gXCfe9fiuKqfboWBo6&#10;HOiro+ZYn7wBN117+t6Vq31f67hZu3TgZWPM89P4+QEq05j/zffrXyv4ZSn88o2Mo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eN06xQAAAN0AAAAPAAAAAAAAAAAAAAAA&#10;AJ8CAABkcnMvZG93bnJldi54bWxQSwUGAAAAAAQABAD3AAAAkQMAAAAA&#10;">
                  <v:imagedata r:id="rId57" o:title=""/>
                </v:shape>
                <v:shape id="Picture 1051" o:spid="_x0000_s1381" type="#_x0000_t75" style="position:absolute;left:3238;top:4935;width:769;height: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BzbEAAAA3QAAAA8AAABkcnMvZG93bnJldi54bWxET01rwkAQvQv9D8sUejO7KVJK6ipSsUSo&#10;hyZa8DZkxyQ0OxuyW43/3i0UvM3jfc58OdpOnGnwrWMNaaJAEFfOtFxr2Jeb6SsIH5ANdo5Jw5U8&#10;LBcPkzlmxl34i85FqEUMYZ+hhiaEPpPSVw1Z9InriSN3coPFEOFQSzPgJYbbTj4r9SItthwbGuzp&#10;vaHqp/i1GtSOt5/H4rTO+3xMVflxKPk71frpcVy9gQg0hrv4352bOH82S+Hvm3iC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BzbEAAAA3QAAAA8AAAAAAAAAAAAAAAAA&#10;nwIAAGRycy9kb3ducmV2LnhtbFBLBQYAAAAABAAEAPcAAACQAwAAAAA=&#10;">
                  <v:imagedata r:id="rId58" o:title=""/>
                </v:shape>
                <v:shape id="Picture 1052" o:spid="_x0000_s1382" type="#_x0000_t75" style="position:absolute;left:3932;top:5225;width:463;height: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oV3DAAAA3QAAAA8AAABkcnMvZG93bnJldi54bWxET01rwkAQvQv9D8sIvenGILWkriKFlop4&#10;MIbS45CdJqHZ2ZDZxvTfuwXB2zze56y3o2vVQL00ng0s5gko4tLbhisDxflt9gxKArLF1jMZ+COB&#10;7eZhssbM+gufaMhDpWIIS4YG6hC6TGspa3Ioc98RR+7b9w5DhH2lbY+XGO5anSbJk3bYcGyosaPX&#10;msqf/NcZ8DsrgxxXku8/90P55d4PpyI15nE67l5ABRrDXXxzf9g4f7lM4f+beILeX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j6hXcMAAADdAAAADwAAAAAAAAAAAAAAAACf&#10;AgAAZHJzL2Rvd25yZXYueG1sUEsFBgAAAAAEAAQA9wAAAI8DAAAAAA==&#10;">
                  <v:imagedata r:id="rId59" o:title=""/>
                </v:shape>
                <v:shape id="Picture 1053" o:spid="_x0000_s1383" type="#_x0000_t75" style="position:absolute;left:4674;top:5027;width:652;height: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0MAjDAAAA3QAAAA8AAABkcnMvZG93bnJldi54bWxET0trAjEQvhf8D2GE3mrWB0VWo7hSYaGH&#10;UhW8Dptxs5pMlk3qbv99Uyj0Nh/fc9bbwVnxoC40nhVMJxkI4srrhmsF59PhZQkiRGSN1jMp+KYA&#10;283oaY259j1/0uMYa5FCOOSowMTY5lKGypDDMPEtceKuvnMYE+xqqTvsU7izcpZlr9Jhw6nBYEt7&#10;Q9X9+OUU7MqB7Ln8uJr+vbnJwhZvl1Ao9TwedisQkYb4L/5zlzrNXyzm8PtNOkF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QwCMMAAADdAAAADwAAAAAAAAAAAAAAAACf&#10;AgAAZHJzL2Rvd25yZXYueG1sUEsFBgAAAAAEAAQA9wAAAI8DAAAAAA==&#10;">
                  <v:imagedata r:id="rId60" o:title=""/>
                </v:shape>
                <v:shape id="Picture 1054" o:spid="_x0000_s1384" type="#_x0000_t75" style="position:absolute;left:7442;top:5794;width:777;height: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M62bEAAAA3QAAAA8AAABkcnMvZG93bnJldi54bWxET0trwkAQvgv+h2WE3pqNbfCRuoqUBnrQ&#10;g1Hv0+w0Cc3OprtbTf99Vyh4m4/vOavNYDpxIedbywqmSQqCuLK65VrB6Vg8LkD4gKyxs0wKfsnD&#10;Zj0erTDX9soHupShFjGEfY4KmhD6XEpfNWTQJ7YnjtyndQZDhK6W2uE1hptOPqXpTBpsOTY02NNr&#10;Q9VX+WMUPO/O6WDn/vxRTGX7/bZd9gXulXqYDNsXEIGGcBf/u991nJ9lGdy+iSfI9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M62bEAAAA3QAAAA8AAAAAAAAAAAAAAAAA&#10;nwIAAGRycy9kb3ducmV2LnhtbFBLBQYAAAAABAAEAPcAAACQAwAAAAA=&#10;">
                  <v:imagedata r:id="rId61" o:title=""/>
                </v:shape>
                <v:shape id="Picture 1055" o:spid="_x0000_s1385" type="#_x0000_t75" style="position:absolute;left:5326;top:7699;width:633;height: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N5Y7EAAAA3QAAAA8AAABkcnMvZG93bnJldi54bWxET01rwkAQvQv9D8sUvEjdNKi0qatEQfBQ&#10;EY0Xb0N2TEKzsyG7Jum/7xYEb/N4n7NcD6YWHbWusqzgfRqBIM6trrhQcMl2bx8gnEfWWFsmBb/k&#10;YL16GS0x0bbnE3VnX4gQwi5BBaX3TSKly0sy6Ka2IQ7czbYGfYBtIXWLfQg3tYyjaCENVhwaSmxo&#10;W1L+c74bBf2hu35Pbts4azZ59nlMU9rHvVLj1yH9AuFp8E/xw73XYf5sNof/b8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N5Y7EAAAA3QAAAA8AAAAAAAAAAAAAAAAA&#10;nwIAAGRycy9kb3ducmV2LnhtbFBLBQYAAAAABAAEAPcAAACQAwAAAAA=&#10;">
                  <v:imagedata r:id="rId62" o:title=""/>
                </v:shape>
                <v:shape id="Picture 1056" o:spid="_x0000_s1386" type="#_x0000_t75" style="position:absolute;left:3807;top:6141;width:2083;height:1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5ttDDAAAA3QAAAA8AAABkcnMvZG93bnJldi54bWxET02LwjAQvS/4H8II3tZUKbJ0jSJLBUUQ&#10;7Ophb0Mzpt1tJqWJWv+9EYS9zeN9znzZ20ZcqfO1YwWTcQKCuHS6ZqPg+L1+/wDhA7LGxjEpuJOH&#10;5WLwNsdMuxsf6FoEI2II+wwVVCG0mZS+rMiiH7uWOHJn11kMEXZG6g5vMdw2cpokM2mx5thQYUtf&#10;FZV/xcUqMOZnez61p7w/pr+62FO+Sne5UqNhv/oEEagP/+KXe6Pj/DSdwfObeIJ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bm20MMAAADdAAAADwAAAAAAAAAAAAAAAACf&#10;AgAAZHJzL2Rvd25yZXYueG1sUEsFBgAAAAAEAAQA9wAAAI8DAAAAAA==&#10;">
                  <v:imagedata r:id="rId63" o:title=""/>
                </v:shape>
                <v:shape id="Picture 1057" o:spid="_x0000_s1387" type="#_x0000_t75" style="position:absolute;left:3654;top:9587;width:4377;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CcnbDAAAA3QAAAA8AAABkcnMvZG93bnJldi54bWxET01rwkAQvQv+h2WE3nRjCKlGVxGhrdCT&#10;RvA6ZMckmJ2Nu1tN/323UOhtHu9z1tvBdOJBzreWFcxnCQjiyuqWawXn8m26AOEDssbOMin4Jg/b&#10;zXi0xkLbJx/pcQq1iCHsC1TQhNAXUvqqIYN+ZnviyF2tMxgidLXUDp8x3HQyTZJcGmw5NjTY076h&#10;6nb6Mgoyl5vybtpjXp6X6eVyeP/43KdKvUyG3QpEoCH8i//cBx3nZ9kr/H4TT5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UJydsMAAADdAAAADwAAAAAAAAAAAAAAAACf&#10;AgAAZHJzL2Rvd25yZXYueG1sUEsFBgAAAAAEAAQA9wAAAI8DAAAAAA==&#10;">
                  <v:imagedata r:id="rId64" o:title=""/>
                </v:shape>
                <v:shape id="Picture 1058" o:spid="_x0000_s1388" type="#_x0000_t75" style="position:absolute;left:6224;top:4832;width:1441;height: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Qem3IAAAA3QAAAA8AAABkcnMvZG93bnJldi54bWxEj09rwkAQxe9Cv8MygjfdKFIkuootFAtF&#10;pP4Db9PsNAnNzobsGtN++s5B8DbDe/PebxarzlWqpSaUng2MRwko4szbknMDx8PbcAYqRGSLlWcy&#10;8EsBVsun3gJT62/8Se0+5kpCOKRooIixTrUOWUEOw8jXxKJ9+8ZhlLXJtW3wJuGu0pMkedYOS5aG&#10;Amt6LSj72V+dgV17mnz8bdx2XX9tN7tze8n9y8WYQb9bz0FF6uLDfL9+t4I/nQqufCMj6O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XkHptyAAAAN0AAAAPAAAAAAAAAAAA&#10;AAAAAJ8CAABkcnMvZG93bnJldi54bWxQSwUGAAAAAAQABAD3AAAAlAMAAAAA&#10;">
                  <v:imagedata r:id="rId65" o:title=""/>
                </v:shape>
                <v:shape id="Picture 1059" o:spid="_x0000_s1389" type="#_x0000_t75" style="position:absolute;left:7047;top:7440;width:1538;height: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R51/EAAAA3QAAAA8AAABkcnMvZG93bnJldi54bWxEj81uwjAQhO+V+g7WVuJWnFSogYCJKBKI&#10;Y/l5gCVeEqvxOordkLw9rlSJ265mvtnZVTHYRvTUeeNYQTpNQBCXThuuFFzOu/c5CB+QNTaOScFI&#10;Hor168sKc+3ufKT+FCoRQ9jnqKAOoc2l9GVNFv3UtcRRu7nOYohrV0nd4T2G20Z+JMmntGg4Xqix&#10;pW1N5c/p18YafZXtNoM2++05bUbMzNf12yg1eRs2SxCBhvA0/9MHHbnZbAF/38QR5P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eR51/EAAAA3QAAAA8AAAAAAAAAAAAAAAAA&#10;nwIAAGRycy9kb3ducmV2LnhtbFBLBQYAAAAABAAEAPcAAACQAwAAAAA=&#10;">
                  <v:imagedata r:id="rId66" o:title=""/>
                </v:shape>
                <v:shape id="Picture 1060" o:spid="_x0000_s1390" type="#_x0000_t75" style="position:absolute;left:6329;top:6664;width:1787;height: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MMLjIAAAA3QAAAA8AAABkcnMvZG93bnJldi54bWxEj09rwzAMxe+FfQejQW+ts5GVkdUtpazd&#10;Lj30D4zdtFhLwmLZxG6a7dNPh0JvEu/pvZ/my8G1qqcuNp4NPEwzUMSltw1XBk7HzeQZVEzIFlvP&#10;ZOCXIiwXd6M5FtZfeE/9IVVKQjgWaKBOKRRax7Imh3HqA7Fo375zmGTtKm07vEi4a/Vjls20w4al&#10;ocZA65rKn8PZGahe09t+l3+d8tV29/lxtGH91wdjxvfD6gVUoiHdzNfrdyv4+ZPwyzcygl78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CjDC4yAAAAN0AAAAPAAAAAAAAAAAA&#10;AAAAAJ8CAABkcnMvZG93bnJldi54bWxQSwUGAAAAAAQABAD3AAAAlAMAAAAA&#10;">
                  <v:imagedata r:id="rId67" o:title=""/>
                </v:shape>
                <v:shape id="Picture 1061" o:spid="_x0000_s1391" type="#_x0000_t75" style="position:absolute;left:5326;top:5637;width:1441;height:1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Ts+LHAAAA3QAAAA8AAABkcnMvZG93bnJldi54bWxET99PwjAQfjfhf2iOxDfpQAQdFGJMDBoj&#10;sGmMvF3WY1tcr7OtMP97amLC2335ft582ZlGHMj52rKC4SABQVxYXXOp4P3t8eoWhA/IGhvLpOCX&#10;PCwXvYs5ptoeOaNDHkoRQ9inqKAKoU2l9EVFBv3AtsSR21tnMEToSqkdHmO4aeQoSSbSYM2xocKW&#10;HioqvvIfo+Buu7neyc96KlfZ99p9jLPX55dMqct+dz8DEagLZ/G/+0nH+eObIfx9E0+QixM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pTs+LHAAAA3QAAAA8AAAAAAAAAAAAA&#10;AAAAnwIAAGRycy9kb3ducmV2LnhtbFBLBQYAAAAABAAEAPcAAACTAwAAAAA=&#10;">
                  <v:imagedata r:id="rId68" o:title=""/>
                </v:shape>
                <v:shape id="Text Box 1062" o:spid="_x0000_s1392" type="#_x0000_t202" style="position:absolute;left:3310;top:6065;width:1290;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VUF8AA&#10;AADdAAAADwAAAGRycy9kb3ducmV2LnhtbERPy6rCMBDdX/AfwghuLpr61moU7wXFrY8PGJuxLTaT&#10;0kRb/94Igrs5nOcs140pxIMql1tW0O9FIIgTq3NOFZxP2+4MhPPIGgvLpOBJDtar1s8SY21rPtDj&#10;6FMRQtjFqCDzvoyldElGBl3PlsSBu9rKoA+wSqWusA7hppCDKJpIgzmHhgxL+s8ouR3vRsF1X/+O&#10;5/Vl58/Tw2jyh/n0Yp9KddrNZgHCU+O/4o97r8P80XgI72/CC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mVUF8AAAADdAAAADwAAAAAAAAAAAAAAAACYAgAAZHJzL2Rvd25y&#10;ZXYueG1sUEsFBgAAAAAEAAQA9QAAAIUDAAAAAA==&#10;" stroked="f">
                  <v:textbox>
                    <w:txbxContent>
                      <w:p w:rsidR="00192BAD" w:rsidRPr="00490899" w:rsidRDefault="00192BAD" w:rsidP="00A859C8">
                        <w:pPr>
                          <w:spacing w:line="480" w:lineRule="auto"/>
                          <w:rPr>
                            <w:rFonts w:ascii="Arial" w:hAnsi="Arial"/>
                            <w:b/>
                            <w:sz w:val="16"/>
                          </w:rPr>
                        </w:pPr>
                        <w:r w:rsidRPr="00490899">
                          <w:rPr>
                            <w:rFonts w:ascii="Arial" w:hAnsi="Arial"/>
                            <w:b/>
                            <w:sz w:val="16"/>
                          </w:rPr>
                          <w:t>XPATH/XSLT</w:t>
                        </w:r>
                      </w:p>
                    </w:txbxContent>
                  </v:textbox>
                </v:shape>
                <v:shape id="Picture 1063" o:spid="_x0000_s1393" type="#_x0000_t75" alt="groovy-logo-medium" style="position:absolute;left:3087;top:7026;width:960;height: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igHjDAAAA3QAAAA8AAABkcnMvZG93bnJldi54bWxET01rAjEQvRf8D2EEbzWrtaVujWIFRaSX&#10;2l68TTfTzdJksiRRV3+9KRR6m8f7nNmic1acKMTGs4LRsABBXHndcK3g82N9/wwiJmSN1jMpuFCE&#10;xbx3N8NS+zO/02mfapFDOJaowKTUllLGypDDOPQtcea+fXCYMgy11AHPOdxZOS6KJ+mw4dxgsKWV&#10;oepnf3QKdju9seNQaPtgpldzeOvs1+pVqUG/W76ASNSlf/Gfe6vz/MnjBH6/ySfI+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KAeMMAAADdAAAADwAAAAAAAAAAAAAAAACf&#10;AgAAZHJzL2Rvd25yZXYueG1sUEsFBgAAAAAEAAQA9wAAAI8DAAAAAA==&#10;">
                  <v:imagedata r:id="rId69" o:title="groovy-logo-medium"/>
                </v:shape>
                <w10:anchorlock/>
              </v:group>
            </w:pict>
          </mc:Fallback>
        </mc:AlternateContent>
      </w:r>
      <w:r>
        <w:rPr>
          <w:noProof/>
          <w:lang w:eastAsia="pt-PT"/>
        </w:rPr>
        <mc:AlternateContent>
          <mc:Choice Requires="wps">
            <w:drawing>
              <wp:inline distT="0" distB="0" distL="0" distR="0">
                <wp:extent cx="3638550" cy="635"/>
                <wp:effectExtent l="0" t="0" r="0" b="0"/>
                <wp:docPr id="219" name="Text Box 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A859C8" w:rsidRDefault="00192BAD" w:rsidP="0025465E">
                            <w:pPr>
                              <w:pStyle w:val="Caption"/>
                              <w:spacing w:before="0" w:after="0" w:line="360" w:lineRule="auto"/>
                              <w:rPr>
                                <w:lang w:val="en-GB"/>
                              </w:rPr>
                            </w:pPr>
                            <w:bookmarkStart w:id="251" w:name="_Ref396430526"/>
                            <w:bookmarkStart w:id="252" w:name="_Toc397995122"/>
                            <w:proofErr w:type="gramStart"/>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251"/>
                            <w:r w:rsidRPr="00A859C8">
                              <w:rPr>
                                <w:lang w:val="en-GB"/>
                              </w:rPr>
                              <w:t xml:space="preserve"> - Tools and Technologies adopted</w:t>
                            </w:r>
                            <w:bookmarkEnd w:id="252"/>
                          </w:p>
                        </w:txbxContent>
                      </wps:txbx>
                      <wps:bodyPr rot="0" vert="horz" wrap="square" lIns="0" tIns="0" rIns="0" bIns="0" anchor="t" anchorCtr="0" upright="1">
                        <a:spAutoFit/>
                      </wps:bodyPr>
                    </wps:wsp>
                  </a:graphicData>
                </a:graphic>
              </wp:inline>
            </w:drawing>
          </mc:Choice>
          <mc:Fallback>
            <w:pict>
              <v:shape id="Text Box 1523" o:spid="_x0000_s1394"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" stroked="f">
                <v:textbox style="mso-fit-shape-to-text:t" inset="0,0,0,0">
                  <w:txbxContent>
                    <w:p w:rsidR="00192BAD" w:rsidRPr="00A859C8" w:rsidRDefault="00192BAD" w:rsidP="0025465E">
                      <w:pPr>
                        <w:pStyle w:val="Caption"/>
                        <w:spacing w:before="0" w:after="0" w:line="360" w:lineRule="auto"/>
                        <w:rPr>
                          <w:lang w:val="en-GB"/>
                        </w:rPr>
                      </w:pPr>
                      <w:bookmarkStart w:id="253" w:name="_Ref396430526"/>
                      <w:bookmarkStart w:id="254" w:name="_Toc397995122"/>
                      <w:proofErr w:type="gramStart"/>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253"/>
                      <w:r w:rsidRPr="00A859C8">
                        <w:rPr>
                          <w:lang w:val="en-GB"/>
                        </w:rPr>
                        <w:t xml:space="preserve"> - Tools and Technologies adopted</w:t>
                      </w:r>
                      <w:bookmarkEnd w:id="254"/>
                    </w:p>
                  </w:txbxContent>
                </v:textbox>
                <w10:anchorlock/>
              </v:shape>
            </w:pict>
          </mc:Fallback>
        </mc:AlternateContent>
      </w:r>
    </w:p>
    <w:p w:rsidR="00CC54C7" w:rsidRDefault="00CC54C7" w:rsidP="00A57A59">
      <w:pPr>
        <w:spacing w:before="240"/>
        <w:rPr>
          <w:lang w:val="en-GB"/>
        </w:rPr>
      </w:pPr>
      <w:r>
        <w:rPr>
          <w:lang w:val="en-GB"/>
        </w:rPr>
        <w:lastRenderedPageBreak/>
        <w:tab/>
        <w:t xml:space="preserve">To model the database necessary to hold all data from the project the technology chosen was SQL with the use of the MySQL </w:t>
      </w:r>
      <w:r w:rsidR="00D636D9">
        <w:rPr>
          <w:lang w:val="en-GB"/>
        </w:rPr>
        <w:t xml:space="preserve">Workbench </w:t>
      </w:r>
      <w:r>
        <w:rPr>
          <w:lang w:val="en-GB"/>
        </w:rPr>
        <w:t xml:space="preserve">tool. This is a good tool to use with database modelling. </w:t>
      </w:r>
      <w:r w:rsidR="00CF5511">
        <w:rPr>
          <w:lang w:val="en-GB"/>
        </w:rPr>
        <w:t xml:space="preserve">This tool allows the creation of </w:t>
      </w:r>
      <w:r>
        <w:rPr>
          <w:lang w:val="en-GB"/>
        </w:rPr>
        <w:t xml:space="preserve">the Entity Relation Diagram that </w:t>
      </w:r>
      <w:r w:rsidR="00CF5511">
        <w:rPr>
          <w:lang w:val="en-GB"/>
        </w:rPr>
        <w:t xml:space="preserve">afterwards </w:t>
      </w:r>
      <w:r>
        <w:rPr>
          <w:lang w:val="en-GB"/>
        </w:rPr>
        <w:t>was translated into SQL</w:t>
      </w:r>
      <w:r w:rsidR="00936B53">
        <w:rPr>
          <w:lang w:val="en-GB"/>
        </w:rPr>
        <w:t xml:space="preserve"> with all the code necessary for the database building</w:t>
      </w:r>
      <w:r>
        <w:rPr>
          <w:lang w:val="en-GB"/>
        </w:rPr>
        <w:t>.</w:t>
      </w:r>
      <w:r w:rsidR="00D636D9">
        <w:rPr>
          <w:lang w:val="en-GB"/>
        </w:rPr>
        <w:t xml:space="preserve"> The database runs on top of Apache server through XAMPP software package. This package also gives the possibility to maintain the databases through </w:t>
      </w:r>
      <w:proofErr w:type="spellStart"/>
      <w:r w:rsidR="00D636D9">
        <w:rPr>
          <w:lang w:val="en-GB"/>
        </w:rPr>
        <w:t>PHPMyAdmin</w:t>
      </w:r>
      <w:proofErr w:type="spellEnd"/>
      <w:r w:rsidR="00D636D9">
        <w:rPr>
          <w:lang w:val="en-GB"/>
        </w:rPr>
        <w:t xml:space="preserve"> web page.</w:t>
      </w:r>
    </w:p>
    <w:p w:rsidR="00CC54C7" w:rsidRDefault="00CC54C7" w:rsidP="002C2027">
      <w:pPr>
        <w:rPr>
          <w:lang w:val="en-GB"/>
        </w:rPr>
      </w:pPr>
      <w:r>
        <w:rPr>
          <w:lang w:val="en-GB"/>
        </w:rPr>
        <w:tab/>
      </w:r>
      <w:proofErr w:type="spellStart"/>
      <w:r>
        <w:rPr>
          <w:lang w:val="en-GB"/>
        </w:rPr>
        <w:t>Rapidminer</w:t>
      </w:r>
      <w:proofErr w:type="spellEnd"/>
      <w:r>
        <w:rPr>
          <w:lang w:val="en-GB"/>
        </w:rPr>
        <w:t xml:space="preserve"> was the tool used to make all the previous steps necessary to discover association rules. This is a </w:t>
      </w:r>
      <w:r w:rsidR="007535FD">
        <w:rPr>
          <w:lang w:val="en-GB"/>
        </w:rPr>
        <w:t xml:space="preserve">software tool that is indicated to use in </w:t>
      </w:r>
      <w:r w:rsidR="007535FD" w:rsidRPr="007535FD">
        <w:rPr>
          <w:lang w:val="en-GB"/>
        </w:rPr>
        <w:t>machine learning, data mining, text mining, predictive analytics and business analytics</w:t>
      </w:r>
      <w:r w:rsidR="007535FD">
        <w:rPr>
          <w:lang w:val="en-GB"/>
        </w:rPr>
        <w:t xml:space="preserve"> processes. All the pre-process</w:t>
      </w:r>
      <w:r w:rsidR="00C06230">
        <w:rPr>
          <w:lang w:val="en-GB"/>
        </w:rPr>
        <w:t>ing</w:t>
      </w:r>
      <w:r w:rsidR="007535FD">
        <w:rPr>
          <w:lang w:val="en-GB"/>
        </w:rPr>
        <w:t xml:space="preserve"> of the unstructured data was developed in this tool.</w:t>
      </w:r>
      <w:r w:rsidR="00936B53">
        <w:rPr>
          <w:lang w:val="en-GB"/>
        </w:rPr>
        <w:t xml:space="preserve"> With this powerful tool, it was also used a script in </w:t>
      </w:r>
      <w:r w:rsidR="00A92AE1">
        <w:rPr>
          <w:lang w:val="en-GB"/>
        </w:rPr>
        <w:t>Groovy</w:t>
      </w:r>
      <w:r w:rsidR="00A92AE1" w:rsidRPr="00063A7F">
        <w:rPr>
          <w:rStyle w:val="FootnoteReference"/>
        </w:rPr>
        <w:footnoteReference w:id="6"/>
      </w:r>
      <w:r w:rsidR="00A92AE1">
        <w:rPr>
          <w:lang w:val="en-GB"/>
        </w:rPr>
        <w:t>, an agile and dynamic language for the JVM.</w:t>
      </w:r>
      <w:r w:rsidR="00936B53">
        <w:rPr>
          <w:lang w:val="en-GB"/>
        </w:rPr>
        <w:t xml:space="preserve"> </w:t>
      </w:r>
      <w:proofErr w:type="gramStart"/>
      <w:r w:rsidR="00936B53">
        <w:rPr>
          <w:lang w:val="en-GB"/>
        </w:rPr>
        <w:t>to</w:t>
      </w:r>
      <w:proofErr w:type="gramEnd"/>
      <w:r w:rsidR="00936B53">
        <w:rPr>
          <w:lang w:val="en-GB"/>
        </w:rPr>
        <w:t xml:space="preserve"> prepare the data for export. </w:t>
      </w:r>
      <w:r w:rsidR="00A859C8">
        <w:rPr>
          <w:rFonts w:eastAsia="Times New Roman"/>
          <w:lang w:val="en-GB"/>
        </w:rPr>
        <w:t>This script language</w:t>
      </w:r>
      <w:r w:rsidR="00A859C8" w:rsidRPr="00A92AE1">
        <w:rPr>
          <w:rFonts w:eastAsia="Times New Roman"/>
          <w:lang w:val="en-GB"/>
        </w:rPr>
        <w:t xml:space="preserve"> integrates well with all existing Java classes and libraries </w:t>
      </w:r>
      <w:r w:rsidR="00A859C8">
        <w:rPr>
          <w:rFonts w:eastAsia="Times New Roman"/>
          <w:lang w:val="en-GB"/>
        </w:rPr>
        <w:t xml:space="preserve">in the </w:t>
      </w:r>
      <w:proofErr w:type="spellStart"/>
      <w:r w:rsidR="00A859C8">
        <w:rPr>
          <w:rFonts w:eastAsia="Times New Roman"/>
          <w:lang w:val="en-GB"/>
        </w:rPr>
        <w:t>Rapidminer</w:t>
      </w:r>
      <w:proofErr w:type="spellEnd"/>
      <w:r w:rsidR="00A859C8">
        <w:rPr>
          <w:rFonts w:eastAsia="Times New Roman"/>
          <w:lang w:val="en-GB"/>
        </w:rPr>
        <w:t xml:space="preserve"> </w:t>
      </w:r>
      <w:r w:rsidR="00A859C8" w:rsidRPr="00A92AE1">
        <w:rPr>
          <w:rFonts w:eastAsia="Times New Roman"/>
          <w:lang w:val="en-GB"/>
        </w:rPr>
        <w:t xml:space="preserve">because it compiles straight to Java </w:t>
      </w:r>
      <w:r w:rsidR="00CF5511" w:rsidRPr="00A92AE1">
        <w:rPr>
          <w:rFonts w:eastAsia="Times New Roman"/>
          <w:lang w:val="en-GB"/>
        </w:rPr>
        <w:t>byte code</w:t>
      </w:r>
      <w:r w:rsidR="00A859C8" w:rsidRPr="00A92AE1">
        <w:rPr>
          <w:rFonts w:eastAsia="Times New Roman"/>
          <w:lang w:val="en-GB"/>
        </w:rPr>
        <w:t xml:space="preserve"> so you can use it anywhere you can use Java.</w:t>
      </w:r>
      <w:r w:rsidR="00A859C8">
        <w:rPr>
          <w:rFonts w:eastAsia="Times New Roman"/>
          <w:lang w:val="en-GB"/>
        </w:rPr>
        <w:t xml:space="preserve"> </w:t>
      </w:r>
      <w:r w:rsidR="00936B53">
        <w:rPr>
          <w:lang w:val="en-GB"/>
        </w:rPr>
        <w:t>The last component used of this tool is an included API that was used to execute the process modelled</w:t>
      </w:r>
      <w:r w:rsidR="00DD4311">
        <w:rPr>
          <w:lang w:val="en-GB"/>
        </w:rPr>
        <w:t>, (process represented</w:t>
      </w:r>
      <w:r w:rsidR="00936B53">
        <w:rPr>
          <w:lang w:val="en-GB"/>
        </w:rPr>
        <w:t xml:space="preserve"> in XML</w:t>
      </w:r>
      <w:r w:rsidR="00DD4311">
        <w:rPr>
          <w:lang w:val="en-GB"/>
        </w:rPr>
        <w:t>)</w:t>
      </w:r>
      <w:r w:rsidR="002805AD">
        <w:rPr>
          <w:lang w:val="en-GB"/>
        </w:rPr>
        <w:t>,</w:t>
      </w:r>
      <w:r w:rsidR="00936B53">
        <w:rPr>
          <w:lang w:val="en-GB"/>
        </w:rPr>
        <w:t xml:space="preserve"> </w:t>
      </w:r>
      <w:r w:rsidR="002805AD">
        <w:rPr>
          <w:lang w:val="en-GB"/>
        </w:rPr>
        <w:t>underneath</w:t>
      </w:r>
      <w:r w:rsidR="00936B53">
        <w:rPr>
          <w:lang w:val="en-GB"/>
        </w:rPr>
        <w:t xml:space="preserve"> in the server</w:t>
      </w:r>
      <w:r w:rsidR="00A859C8">
        <w:rPr>
          <w:lang w:val="en-GB"/>
        </w:rPr>
        <w:t xml:space="preserve">, </w:t>
      </w:r>
      <w:r w:rsidR="00DD4311">
        <w:rPr>
          <w:lang w:val="en-GB"/>
        </w:rPr>
        <w:t xml:space="preserve">this was used to make the interface between </w:t>
      </w:r>
      <w:proofErr w:type="spellStart"/>
      <w:r w:rsidR="00DD4311">
        <w:rPr>
          <w:lang w:val="en-GB"/>
        </w:rPr>
        <w:t>rapidminer</w:t>
      </w:r>
      <w:proofErr w:type="spellEnd"/>
      <w:r w:rsidR="00DD4311">
        <w:rPr>
          <w:lang w:val="en-GB"/>
        </w:rPr>
        <w:t xml:space="preserve"> and the java code</w:t>
      </w:r>
      <w:r w:rsidR="00936B53">
        <w:rPr>
          <w:lang w:val="en-GB"/>
        </w:rPr>
        <w:t>.</w:t>
      </w:r>
      <w:r w:rsidR="00D636D9">
        <w:rPr>
          <w:lang w:val="en-GB"/>
        </w:rPr>
        <w:t xml:space="preserve"> </w:t>
      </w:r>
    </w:p>
    <w:p w:rsidR="00936B53" w:rsidRDefault="00936B53" w:rsidP="002C2027">
      <w:pPr>
        <w:rPr>
          <w:lang w:val="en-GB"/>
        </w:rPr>
      </w:pPr>
      <w:r>
        <w:rPr>
          <w:lang w:val="en-GB"/>
        </w:rPr>
        <w:tab/>
        <w:t>The core of this project was developed in Java</w:t>
      </w:r>
      <w:r w:rsidR="002805AD">
        <w:rPr>
          <w:lang w:val="en-GB"/>
        </w:rPr>
        <w:t xml:space="preserve"> in the SE Platform. </w:t>
      </w:r>
      <w:r w:rsidR="00D636D9">
        <w:rPr>
          <w:lang w:val="en-GB"/>
        </w:rPr>
        <w:t xml:space="preserve">The IDE used to make all the coding </w:t>
      </w:r>
      <w:r w:rsidR="00E11FBD">
        <w:rPr>
          <w:lang w:val="en-GB"/>
        </w:rPr>
        <w:t xml:space="preserve">to hold this product </w:t>
      </w:r>
      <w:r w:rsidR="00D636D9">
        <w:rPr>
          <w:lang w:val="en-GB"/>
        </w:rPr>
        <w:t xml:space="preserve">is the NetBeans IDE. </w:t>
      </w:r>
      <w:r w:rsidR="00DD4311">
        <w:rPr>
          <w:lang w:val="en-GB"/>
        </w:rPr>
        <w:t xml:space="preserve">This IDE is an open tool that is very complete. It allows the coding of Java, compiling of the code directly to JVM and also includes a </w:t>
      </w:r>
      <w:proofErr w:type="spellStart"/>
      <w:r w:rsidR="00DD4311">
        <w:rPr>
          <w:lang w:val="en-GB"/>
        </w:rPr>
        <w:t>debbuger</w:t>
      </w:r>
      <w:proofErr w:type="spellEnd"/>
      <w:r w:rsidR="00DD4311">
        <w:rPr>
          <w:lang w:val="en-GB"/>
        </w:rPr>
        <w:t xml:space="preserve"> to check all the possible errors in the code or in the system run itself. </w:t>
      </w:r>
      <w:r w:rsidR="00D636D9">
        <w:rPr>
          <w:lang w:val="en-GB"/>
        </w:rPr>
        <w:t>All the necessary processes and methods to communicate with the Front-End are in JavaBeans interfaces or through XML data files that is serialized with JDOM on the side of the server and in the client with XPATH/XSLT</w:t>
      </w:r>
      <w:r w:rsidR="00DD4311">
        <w:rPr>
          <w:lang w:val="en-GB"/>
        </w:rPr>
        <w:t xml:space="preserve"> for presentation purposes</w:t>
      </w:r>
      <w:r w:rsidR="00D636D9">
        <w:rPr>
          <w:lang w:val="en-GB"/>
        </w:rPr>
        <w:t xml:space="preserve">. The communication with the database </w:t>
      </w:r>
      <w:r w:rsidR="00DD4311">
        <w:rPr>
          <w:lang w:val="en-GB"/>
        </w:rPr>
        <w:t xml:space="preserve">that holds the main model </w:t>
      </w:r>
      <w:r w:rsidR="00D636D9">
        <w:rPr>
          <w:lang w:val="en-GB"/>
        </w:rPr>
        <w:t xml:space="preserve">is made through </w:t>
      </w:r>
      <w:bookmarkStart w:id="255" w:name="OLE_LINK1"/>
      <w:bookmarkStart w:id="256" w:name="OLE_LINK2"/>
      <w:r w:rsidR="00D636D9">
        <w:rPr>
          <w:lang w:val="en-GB"/>
        </w:rPr>
        <w:t>JDBC</w:t>
      </w:r>
      <w:bookmarkEnd w:id="255"/>
      <w:bookmarkEnd w:id="256"/>
      <w:r w:rsidR="00D636D9">
        <w:rPr>
          <w:lang w:val="en-GB"/>
        </w:rPr>
        <w:t xml:space="preserve"> connections</w:t>
      </w:r>
      <w:r w:rsidR="00DD4311">
        <w:rPr>
          <w:lang w:val="en-GB"/>
        </w:rPr>
        <w:t xml:space="preserve"> </w:t>
      </w:r>
      <w:r w:rsidR="00DD4311" w:rsidRPr="00E0558E">
        <w:rPr>
          <w:lang w:val="en-GB"/>
        </w:rPr>
        <w:t>(</w:t>
      </w:r>
      <w:r w:rsidR="00192BAD">
        <w:fldChar w:fldCharType="begin"/>
      </w:r>
      <w:r w:rsidR="00192BAD" w:rsidRPr="00192BAD">
        <w:rPr>
          <w:lang w:val="en-US"/>
          <w:rPrChange w:id="257" w:author="Ruben" w:date="2014-09-09T11:37:00Z">
            <w:rPr/>
          </w:rPrChange>
        </w:rPr>
        <w:instrText xml:space="preserve"> REF _Ref396430187 \h  \* MERGEFORMAT </w:instrText>
      </w:r>
      <w:r w:rsidR="00192BAD">
        <w:fldChar w:fldCharType="separate"/>
      </w:r>
      <w:r w:rsidR="005E223A" w:rsidRPr="005E223A">
        <w:rPr>
          <w:lang w:val="en-GB"/>
        </w:rPr>
        <w:t xml:space="preserve">Figure </w:t>
      </w:r>
      <w:r w:rsidR="005E223A" w:rsidRPr="005E223A">
        <w:rPr>
          <w:noProof/>
          <w:lang w:val="en-GB"/>
        </w:rPr>
        <w:t>5.15</w:t>
      </w:r>
      <w:r w:rsidR="00192BAD">
        <w:fldChar w:fldCharType="end"/>
      </w:r>
      <w:r w:rsidR="00DD4311">
        <w:rPr>
          <w:lang w:val="en-GB"/>
        </w:rPr>
        <w:t>)</w:t>
      </w:r>
      <w:r w:rsidR="00D636D9">
        <w:rPr>
          <w:lang w:val="en-GB"/>
        </w:rPr>
        <w:t xml:space="preserve">. </w:t>
      </w:r>
    </w:p>
    <w:p w:rsidR="00E11FBD" w:rsidRDefault="00E11FBD" w:rsidP="002C2027">
      <w:pPr>
        <w:rPr>
          <w:lang w:val="en-GB"/>
        </w:rPr>
      </w:pPr>
      <w:r>
        <w:rPr>
          <w:lang w:val="en-GB"/>
        </w:rPr>
        <w:tab/>
      </w:r>
      <w:proofErr w:type="spellStart"/>
      <w:r>
        <w:rPr>
          <w:lang w:val="en-GB"/>
        </w:rPr>
        <w:t>Protegè</w:t>
      </w:r>
      <w:proofErr w:type="spellEnd"/>
      <w:r>
        <w:rPr>
          <w:lang w:val="en-GB"/>
        </w:rPr>
        <w:t xml:space="preserve"> was the tool to deal with the ontology as a user point of view. It allows opening, visualizing and adding new or update concepts and relations manually. In the code of server side, this functionality was developed with the help of a Java API, Jena Semantic Framework Ontology that supports OWL language, </w:t>
      </w:r>
      <w:r w:rsidR="00E0558E">
        <w:rPr>
          <w:lang w:val="en-GB"/>
        </w:rPr>
        <w:t xml:space="preserve">inspired by XML, </w:t>
      </w:r>
      <w:r>
        <w:rPr>
          <w:lang w:val="en-GB"/>
        </w:rPr>
        <w:t>in which the ontology was created.</w:t>
      </w:r>
    </w:p>
    <w:p w:rsidR="00936B53" w:rsidRDefault="00936B53" w:rsidP="002C2027">
      <w:pPr>
        <w:rPr>
          <w:lang w:val="en-GB"/>
        </w:rPr>
      </w:pPr>
      <w:r>
        <w:rPr>
          <w:lang w:val="en-GB"/>
        </w:rPr>
        <w:tab/>
      </w:r>
      <w:r w:rsidR="000D249C">
        <w:rPr>
          <w:lang w:val="en-GB"/>
        </w:rPr>
        <w:t>In the Front-End application the technologies used were HTML, CSS to create all components that support the final product</w:t>
      </w:r>
      <w:r w:rsidR="0025465E">
        <w:rPr>
          <w:lang w:val="en-GB"/>
        </w:rPr>
        <w:t xml:space="preserve"> presentation</w:t>
      </w:r>
      <w:r w:rsidR="000D249C">
        <w:rPr>
          <w:lang w:val="en-GB"/>
        </w:rPr>
        <w:t xml:space="preserve">. </w:t>
      </w:r>
      <w:r w:rsidR="00E0558E">
        <w:rPr>
          <w:lang w:val="en-GB"/>
        </w:rPr>
        <w:t xml:space="preserve">The interface is created in JSP to be able to integrate with the Java code. </w:t>
      </w:r>
      <w:r w:rsidR="00E11FBD">
        <w:rPr>
          <w:lang w:val="en-GB"/>
        </w:rPr>
        <w:t>The final user client can be used in all modern browsers in the market</w:t>
      </w:r>
      <w:r w:rsidR="0025465E">
        <w:rPr>
          <w:lang w:val="en-GB"/>
        </w:rPr>
        <w:t>, like Google Chrome, Mozilla Firefox or Internet Explorer</w:t>
      </w:r>
      <w:r w:rsidR="00E11FBD">
        <w:rPr>
          <w:lang w:val="en-GB"/>
        </w:rPr>
        <w:t>.</w:t>
      </w:r>
      <w:r w:rsidR="00E0558E">
        <w:rPr>
          <w:lang w:val="en-GB"/>
        </w:rPr>
        <w:t xml:space="preserve"> </w:t>
      </w:r>
    </w:p>
    <w:p w:rsidR="00EA7679" w:rsidRDefault="00EA7679" w:rsidP="00951ABB">
      <w:pPr>
        <w:pStyle w:val="Heading2"/>
        <w:rPr>
          <w:lang w:val="en-GB"/>
        </w:rPr>
      </w:pPr>
      <w:bookmarkStart w:id="258" w:name="_Toc397995094"/>
      <w:r>
        <w:rPr>
          <w:lang w:val="en-GB"/>
        </w:rPr>
        <w:lastRenderedPageBreak/>
        <w:t>Requirements</w:t>
      </w:r>
      <w:bookmarkEnd w:id="258"/>
    </w:p>
    <w:p w:rsidR="00FF5C7E" w:rsidRPr="00FF5C7E" w:rsidRDefault="007913AE" w:rsidP="00FE5DA6">
      <w:pPr>
        <w:rPr>
          <w:lang w:val="en-GB"/>
        </w:rPr>
      </w:pPr>
      <w:r>
        <w:rPr>
          <w:lang w:val="en-GB"/>
        </w:rPr>
        <w:t>As a proof of concept the system was developed based in requirements</w:t>
      </w:r>
      <w:r w:rsidR="000E28D5">
        <w:rPr>
          <w:lang w:val="en-GB"/>
        </w:rPr>
        <w:t>, which were divided in three types, Functional, Architectural</w:t>
      </w:r>
      <w:r w:rsidR="009F6D83">
        <w:rPr>
          <w:lang w:val="en-GB"/>
        </w:rPr>
        <w:t xml:space="preserve"> and</w:t>
      </w:r>
      <w:r w:rsidR="000E28D5">
        <w:rPr>
          <w:lang w:val="en-GB"/>
        </w:rPr>
        <w:t xml:space="preserve"> Technical (see </w:t>
      </w:r>
      <w:r w:rsidR="006B58BD">
        <w:rPr>
          <w:lang w:val="en-GB"/>
        </w:rPr>
        <w:fldChar w:fldCharType="begin"/>
      </w:r>
      <w:r w:rsidR="000E28D5">
        <w:rPr>
          <w:lang w:val="en-GB"/>
        </w:rPr>
        <w:instrText xml:space="preserve"> REF _Ref396690605 \h </w:instrText>
      </w:r>
      <w:r w:rsidR="006B58BD">
        <w:rPr>
          <w:lang w:val="en-GB"/>
        </w:rPr>
      </w:r>
      <w:r w:rsidR="006B58BD">
        <w:rPr>
          <w:lang w:val="en-GB"/>
        </w:rPr>
        <w:fldChar w:fldCharType="separate"/>
      </w:r>
      <w:r w:rsidR="005E223A" w:rsidRPr="00FF5C7E">
        <w:rPr>
          <w:lang w:val="en-GB"/>
        </w:rPr>
        <w:t xml:space="preserve">Figure </w:t>
      </w:r>
      <w:r w:rsidR="005E223A">
        <w:rPr>
          <w:noProof/>
          <w:lang w:val="en-GB"/>
        </w:rPr>
        <w:t>5</w:t>
      </w:r>
      <w:r w:rsidR="005E223A">
        <w:rPr>
          <w:lang w:val="en-GB"/>
        </w:rPr>
        <w:t>.</w:t>
      </w:r>
      <w:r w:rsidR="005E223A">
        <w:rPr>
          <w:noProof/>
          <w:lang w:val="en-GB"/>
        </w:rPr>
        <w:t>2</w:t>
      </w:r>
      <w:r w:rsidR="006B58BD">
        <w:rPr>
          <w:lang w:val="en-GB"/>
        </w:rPr>
        <w:fldChar w:fldCharType="end"/>
      </w:r>
      <w:r w:rsidR="000E28D5">
        <w:rPr>
          <w:lang w:val="en-GB"/>
        </w:rPr>
        <w:t xml:space="preserve">). The system developed was integrated in the Business and Construction </w:t>
      </w:r>
      <w:r w:rsidR="009F6D83">
        <w:rPr>
          <w:lang w:val="en-GB"/>
        </w:rPr>
        <w:t>field of study and</w:t>
      </w:r>
      <w:r w:rsidR="000E28D5">
        <w:rPr>
          <w:lang w:val="en-GB"/>
        </w:rPr>
        <w:t xml:space="preserve"> the main idea is to receive unstructured information and extract knowledge from it that could help to make </w:t>
      </w:r>
      <w:r w:rsidR="009F6D83">
        <w:rPr>
          <w:lang w:val="en-GB"/>
        </w:rPr>
        <w:t xml:space="preserve">automatic </w:t>
      </w:r>
      <w:r w:rsidR="000E28D5">
        <w:rPr>
          <w:lang w:val="en-GB"/>
        </w:rPr>
        <w:t xml:space="preserve">enrichment of </w:t>
      </w:r>
      <w:proofErr w:type="gramStart"/>
      <w:r w:rsidR="009F6D83">
        <w:rPr>
          <w:lang w:val="en-GB"/>
        </w:rPr>
        <w:t>an</w:t>
      </w:r>
      <w:r w:rsidR="000E28D5">
        <w:rPr>
          <w:lang w:val="en-GB"/>
        </w:rPr>
        <w:t xml:space="preserve"> ontology</w:t>
      </w:r>
      <w:proofErr w:type="gramEnd"/>
      <w:r w:rsidR="000E28D5">
        <w:rPr>
          <w:lang w:val="en-GB"/>
        </w:rPr>
        <w:t xml:space="preserve">. Having this in mind, some of the functional requirements are </w:t>
      </w:r>
      <w:r w:rsidR="000E28D5" w:rsidRPr="009F6D83">
        <w:rPr>
          <w:i/>
          <w:lang w:val="en-GB"/>
        </w:rPr>
        <w:t xml:space="preserve">frequent items-concept </w:t>
      </w:r>
      <w:r w:rsidR="006F38BB" w:rsidRPr="009F6D83">
        <w:rPr>
          <w:i/>
          <w:lang w:val="en-GB"/>
        </w:rPr>
        <w:t>matching</w:t>
      </w:r>
      <w:r w:rsidR="000E28D5">
        <w:rPr>
          <w:lang w:val="en-GB"/>
        </w:rPr>
        <w:t xml:space="preserve">, that searches the ontology and tries to find </w:t>
      </w:r>
      <w:r w:rsidR="006F38BB">
        <w:rPr>
          <w:lang w:val="en-GB"/>
        </w:rPr>
        <w:t>keywords that are similar to the frequent items, consequently, if found</w:t>
      </w:r>
      <w:r w:rsidR="009F6D83">
        <w:rPr>
          <w:lang w:val="en-GB"/>
        </w:rPr>
        <w:t>,</w:t>
      </w:r>
      <w:r w:rsidR="006F38BB">
        <w:rPr>
          <w:lang w:val="en-GB"/>
        </w:rPr>
        <w:t xml:space="preserve"> </w:t>
      </w:r>
      <w:r w:rsidR="009F6D83">
        <w:rPr>
          <w:lang w:val="en-GB"/>
        </w:rPr>
        <w:t xml:space="preserve">it </w:t>
      </w:r>
      <w:r w:rsidR="006F38BB">
        <w:rPr>
          <w:lang w:val="en-GB"/>
        </w:rPr>
        <w:t xml:space="preserve">retrieves the concept represented by this frequent item. </w:t>
      </w:r>
      <w:r w:rsidR="009F6D83">
        <w:rPr>
          <w:lang w:val="en-GB"/>
        </w:rPr>
        <w:t xml:space="preserve">For </w:t>
      </w:r>
      <w:r w:rsidR="006F38BB" w:rsidRPr="009F6D83">
        <w:rPr>
          <w:i/>
          <w:lang w:val="en-GB"/>
        </w:rPr>
        <w:t>new concepts</w:t>
      </w:r>
      <w:r w:rsidR="009F6D83" w:rsidRPr="009F6D83">
        <w:rPr>
          <w:i/>
          <w:lang w:val="en-GB"/>
        </w:rPr>
        <w:t xml:space="preserve"> discovery</w:t>
      </w:r>
      <w:r w:rsidR="006F38BB">
        <w:rPr>
          <w:lang w:val="en-GB"/>
        </w:rPr>
        <w:t xml:space="preserve">, this process is based in the previous and is executed when no concept </w:t>
      </w:r>
      <w:r w:rsidR="009F6D83">
        <w:rPr>
          <w:lang w:val="en-GB"/>
        </w:rPr>
        <w:t xml:space="preserve">related to the frequent item </w:t>
      </w:r>
      <w:r w:rsidR="006F38BB">
        <w:rPr>
          <w:lang w:val="en-GB"/>
        </w:rPr>
        <w:t xml:space="preserve">is found </w:t>
      </w:r>
      <w:r w:rsidR="009F6D83">
        <w:rPr>
          <w:lang w:val="en-GB"/>
        </w:rPr>
        <w:t>in the ontology</w:t>
      </w:r>
      <w:r w:rsidR="006F38BB">
        <w:rPr>
          <w:lang w:val="en-GB"/>
        </w:rPr>
        <w:t xml:space="preserve">. In this case, the new concept found will be added to the Building &amp; Construction domain ontology with the frequent item associated to it. The system must also be able to </w:t>
      </w:r>
      <w:r w:rsidR="006F38BB" w:rsidRPr="00FF5C7E">
        <w:rPr>
          <w:i/>
          <w:lang w:val="en-GB"/>
        </w:rPr>
        <w:t>show the association rules</w:t>
      </w:r>
      <w:r w:rsidR="006F38BB">
        <w:rPr>
          <w:lang w:val="en-GB"/>
        </w:rPr>
        <w:t xml:space="preserve"> with the important information in an easy </w:t>
      </w:r>
      <w:r w:rsidR="00FF5C7E">
        <w:rPr>
          <w:lang w:val="en-GB"/>
        </w:rPr>
        <w:t xml:space="preserve">and understandable </w:t>
      </w:r>
      <w:r w:rsidR="006F38BB">
        <w:rPr>
          <w:lang w:val="en-GB"/>
        </w:rPr>
        <w:t>way.</w:t>
      </w:r>
      <w:r w:rsidR="00FF5C7E">
        <w:rPr>
          <w:lang w:val="en-GB"/>
        </w:rPr>
        <w:t xml:space="preserve"> Another functional requirement is </w:t>
      </w:r>
      <w:r w:rsidR="00FF5C7E" w:rsidRPr="00FF5C7E">
        <w:rPr>
          <w:i/>
          <w:lang w:val="en-GB"/>
        </w:rPr>
        <w:t>concept relations enrichment</w:t>
      </w:r>
      <w:r w:rsidR="00FF5C7E">
        <w:rPr>
          <w:lang w:val="en-GB"/>
        </w:rPr>
        <w:t xml:space="preserve">, which is the process of using the unstructured data through the discovery of association rules with the goal to improve the relations between the concepts. </w:t>
      </w:r>
      <w:r w:rsidR="00FF5C7E" w:rsidRPr="00FF5C7E">
        <w:rPr>
          <w:i/>
          <w:lang w:val="en-GB"/>
        </w:rPr>
        <w:t>Best rule selection</w:t>
      </w:r>
      <w:r w:rsidR="00FF5C7E">
        <w:rPr>
          <w:lang w:val="en-GB"/>
        </w:rPr>
        <w:t xml:space="preserve"> is a functional requirement to allow the user to select the best concepts that match the FI discovered. </w:t>
      </w:r>
      <w:r w:rsidR="00FF5C7E">
        <w:rPr>
          <w:i/>
          <w:lang w:val="en-GB"/>
        </w:rPr>
        <w:t>Best rules storage</w:t>
      </w:r>
      <w:r w:rsidR="00FF5C7E">
        <w:rPr>
          <w:lang w:val="en-GB"/>
        </w:rPr>
        <w:t xml:space="preserve"> represents the process of storing the rule in a database table in order to later evaluate it. With this evaluation, the analyst will decide if the relation should or should not be updated. </w:t>
      </w:r>
    </w:p>
    <w:p w:rsidR="00FE5DA6" w:rsidRDefault="009F6D83" w:rsidP="00FF5C7E">
      <w:pPr>
        <w:keepNext/>
        <w:spacing w:before="240"/>
      </w:pPr>
      <w:r>
        <w:object w:dxaOrig="8975" w:dyaOrig="4297">
          <v:shape id="_x0000_i1025" type="#_x0000_t75" style="width:424.5pt;height:203.5pt" o:ole="">
            <v:imagedata r:id="rId70" o:title=""/>
          </v:shape>
          <o:OLEObject Type="Embed" ProgID="Visio.Drawing.11" ShapeID="_x0000_i1025" DrawAspect="Content" ObjectID="_1471771933" r:id="rId71"/>
        </w:object>
      </w:r>
    </w:p>
    <w:p w:rsidR="00FE5DA6" w:rsidRDefault="00FE5DA6" w:rsidP="00FE5DA6">
      <w:pPr>
        <w:pStyle w:val="Caption"/>
        <w:rPr>
          <w:lang w:val="en-GB"/>
        </w:rPr>
      </w:pPr>
      <w:bookmarkStart w:id="259" w:name="_Ref396690605"/>
      <w:bookmarkStart w:id="260" w:name="_Toc397995123"/>
      <w:proofErr w:type="gramStart"/>
      <w:r w:rsidRPr="00FF5C7E">
        <w:rPr>
          <w:lang w:val="en-GB"/>
        </w:rPr>
        <w:t xml:space="preserve">Figure </w:t>
      </w:r>
      <w:r w:rsidR="006222FB">
        <w:rPr>
          <w:lang w:val="en-GB"/>
        </w:rPr>
        <w:fldChar w:fldCharType="begin"/>
      </w:r>
      <w:r w:rsidR="006222FB">
        <w:rPr>
          <w:lang w:val="en-GB"/>
        </w:rPr>
        <w:instrText xml:space="preserve"> STYLEREF 1 \s </w:instrText>
      </w:r>
      <w:r w:rsidR="006222FB">
        <w:rPr>
          <w:lang w:val="en-GB"/>
        </w:rPr>
        <w:fldChar w:fldCharType="separate"/>
      </w:r>
      <w:r w:rsidR="006222FB">
        <w:rPr>
          <w:noProof/>
          <w:lang w:val="en-GB"/>
        </w:rPr>
        <w:t>5</w:t>
      </w:r>
      <w:r w:rsidR="006222FB">
        <w:rPr>
          <w:lang w:val="en-GB"/>
        </w:rPr>
        <w:fldChar w:fldCharType="end"/>
      </w:r>
      <w:r w:rsidR="006222FB">
        <w:rPr>
          <w:lang w:val="en-GB"/>
        </w:rPr>
        <w:t>.</w:t>
      </w:r>
      <w:proofErr w:type="gramEnd"/>
      <w:r w:rsidR="006222FB">
        <w:rPr>
          <w:lang w:val="en-GB"/>
        </w:rPr>
        <w:fldChar w:fldCharType="begin"/>
      </w:r>
      <w:r w:rsidR="006222FB">
        <w:rPr>
          <w:lang w:val="en-GB"/>
        </w:rPr>
        <w:instrText xml:space="preserve"> SEQ Figure \* ARABIC \s 1 </w:instrText>
      </w:r>
      <w:r w:rsidR="006222FB">
        <w:rPr>
          <w:lang w:val="en-GB"/>
        </w:rPr>
        <w:fldChar w:fldCharType="separate"/>
      </w:r>
      <w:r w:rsidR="006222FB">
        <w:rPr>
          <w:noProof/>
          <w:lang w:val="en-GB"/>
        </w:rPr>
        <w:t>2</w:t>
      </w:r>
      <w:r w:rsidR="006222FB">
        <w:rPr>
          <w:lang w:val="en-GB"/>
        </w:rPr>
        <w:fldChar w:fldCharType="end"/>
      </w:r>
      <w:bookmarkEnd w:id="259"/>
      <w:r w:rsidRPr="00FF5C7E">
        <w:rPr>
          <w:lang w:val="en-GB"/>
        </w:rPr>
        <w:t xml:space="preserve"> - System requirements</w:t>
      </w:r>
      <w:bookmarkEnd w:id="260"/>
    </w:p>
    <w:p w:rsidR="00FF5C7E" w:rsidRDefault="004C1435" w:rsidP="003A6661">
      <w:pPr>
        <w:spacing w:before="240"/>
        <w:rPr>
          <w:lang w:val="en-GB"/>
        </w:rPr>
      </w:pPr>
      <w:r>
        <w:rPr>
          <w:lang w:val="en-GB"/>
        </w:rPr>
        <w:tab/>
      </w:r>
      <w:r w:rsidR="00FF5C7E">
        <w:rPr>
          <w:lang w:val="en-GB"/>
        </w:rPr>
        <w:t xml:space="preserve">The Architectural requirements were </w:t>
      </w:r>
      <w:r w:rsidR="00FF5C7E" w:rsidRPr="00FF5C7E">
        <w:rPr>
          <w:i/>
          <w:lang w:val="en-GB"/>
        </w:rPr>
        <w:t>Ontology Connection</w:t>
      </w:r>
      <w:r w:rsidR="00FF5C7E">
        <w:rPr>
          <w:lang w:val="en-GB"/>
        </w:rPr>
        <w:t xml:space="preserve">, to allow for the matching of new frequent items with the keywords that represent the concepts in it. </w:t>
      </w:r>
      <w:r w:rsidR="00FF5C7E" w:rsidRPr="00FF5C7E">
        <w:rPr>
          <w:i/>
          <w:lang w:val="en-GB"/>
        </w:rPr>
        <w:t>Knowledge Discovery</w:t>
      </w:r>
      <w:r w:rsidR="00FF5C7E">
        <w:rPr>
          <w:lang w:val="en-GB"/>
        </w:rPr>
        <w:t xml:space="preserve"> to be able to discover new concepts and new relations that could be of great use in the improving of the ontology. Should have a </w:t>
      </w:r>
      <w:r w:rsidR="00FF5C7E" w:rsidRPr="00FF5C7E">
        <w:rPr>
          <w:i/>
          <w:lang w:val="en-GB"/>
        </w:rPr>
        <w:t>remote and collaborative access</w:t>
      </w:r>
      <w:r w:rsidR="00FF5C7E">
        <w:rPr>
          <w:lang w:val="en-GB"/>
        </w:rPr>
        <w:t xml:space="preserve"> to allow for several users to use </w:t>
      </w:r>
      <w:r w:rsidR="00FF5C7E">
        <w:rPr>
          <w:lang w:val="en-GB"/>
        </w:rPr>
        <w:lastRenderedPageBreak/>
        <w:t xml:space="preserve">the solution system and make their own decisions also. The architecture of the system should be built in a </w:t>
      </w:r>
      <w:r w:rsidR="00FF5C7E" w:rsidRPr="00FF5C7E">
        <w:rPr>
          <w:i/>
          <w:lang w:val="en-GB"/>
        </w:rPr>
        <w:t>Modularity</w:t>
      </w:r>
      <w:r w:rsidR="00FF5C7E">
        <w:rPr>
          <w:lang w:val="en-GB"/>
        </w:rPr>
        <w:t xml:space="preserve"> approach. </w:t>
      </w:r>
      <w:proofErr w:type="gramStart"/>
      <w:r w:rsidR="00FF5C7E">
        <w:rPr>
          <w:lang w:val="en-GB"/>
        </w:rPr>
        <w:t xml:space="preserve">Should allow </w:t>
      </w:r>
      <w:r w:rsidR="00FF5C7E" w:rsidRPr="00FF5C7E">
        <w:rPr>
          <w:i/>
          <w:lang w:val="en-GB"/>
        </w:rPr>
        <w:t>system integration</w:t>
      </w:r>
      <w:r w:rsidR="00FF5C7E">
        <w:rPr>
          <w:lang w:val="en-GB"/>
        </w:rPr>
        <w:t>.</w:t>
      </w:r>
      <w:proofErr w:type="gramEnd"/>
      <w:r w:rsidR="00FF5C7E">
        <w:rPr>
          <w:lang w:val="en-GB"/>
        </w:rPr>
        <w:t xml:space="preserve"> </w:t>
      </w:r>
      <w:proofErr w:type="gramStart"/>
      <w:r w:rsidR="00FF5C7E">
        <w:rPr>
          <w:lang w:val="en-GB"/>
        </w:rPr>
        <w:t>And should be intuitive in its use.</w:t>
      </w:r>
      <w:proofErr w:type="gramEnd"/>
    </w:p>
    <w:p w:rsidR="00FE5DA6" w:rsidRPr="00FF5C7E" w:rsidRDefault="00FF5C7E" w:rsidP="0077136B">
      <w:pPr>
        <w:spacing w:after="240"/>
        <w:rPr>
          <w:lang w:val="en-GB"/>
        </w:rPr>
      </w:pPr>
      <w:r>
        <w:rPr>
          <w:lang w:val="en-GB"/>
        </w:rPr>
        <w:tab/>
      </w:r>
      <w:r w:rsidR="009A23A4" w:rsidRPr="009A23A4">
        <w:rPr>
          <w:i/>
          <w:lang w:val="en-GB"/>
        </w:rPr>
        <w:t>FP-Growth application</w:t>
      </w:r>
      <w:r w:rsidR="009A23A4">
        <w:rPr>
          <w:lang w:val="en-GB"/>
        </w:rPr>
        <w:t xml:space="preserve"> and </w:t>
      </w:r>
      <w:r w:rsidR="009A23A4" w:rsidRPr="009A23A4">
        <w:rPr>
          <w:i/>
          <w:lang w:val="en-GB"/>
        </w:rPr>
        <w:t xml:space="preserve">Association Rule </w:t>
      </w:r>
      <w:proofErr w:type="gramStart"/>
      <w:r w:rsidR="009A23A4" w:rsidRPr="009A23A4">
        <w:rPr>
          <w:i/>
          <w:lang w:val="en-GB"/>
        </w:rPr>
        <w:t>Discovery</w:t>
      </w:r>
      <w:r w:rsidR="009A23A4">
        <w:rPr>
          <w:lang w:val="en-GB"/>
        </w:rPr>
        <w:t>,</w:t>
      </w:r>
      <w:proofErr w:type="gramEnd"/>
      <w:r w:rsidR="009A23A4">
        <w:rPr>
          <w:lang w:val="en-GB"/>
        </w:rPr>
        <w:t xml:space="preserve"> are two requirements that were explained in the previous section </w:t>
      </w:r>
      <w:r w:rsidR="006B58BD">
        <w:rPr>
          <w:lang w:val="en-GB"/>
        </w:rPr>
        <w:fldChar w:fldCharType="begin"/>
      </w:r>
      <w:r w:rsidR="009A23A4">
        <w:rPr>
          <w:lang w:val="en-GB"/>
        </w:rPr>
        <w:instrText xml:space="preserve"> REF _Ref397215040 \r \h </w:instrText>
      </w:r>
      <w:r w:rsidR="006B58BD">
        <w:rPr>
          <w:lang w:val="en-GB"/>
        </w:rPr>
      </w:r>
      <w:r w:rsidR="006B58BD">
        <w:rPr>
          <w:lang w:val="en-GB"/>
        </w:rPr>
        <w:fldChar w:fldCharType="separate"/>
      </w:r>
      <w:r w:rsidR="005E223A">
        <w:rPr>
          <w:lang w:val="en-GB"/>
        </w:rPr>
        <w:t>3.1</w:t>
      </w:r>
      <w:r w:rsidR="006B58BD">
        <w:rPr>
          <w:lang w:val="en-GB"/>
        </w:rPr>
        <w:fldChar w:fldCharType="end"/>
      </w:r>
      <w:r w:rsidR="009A23A4">
        <w:rPr>
          <w:lang w:val="en-GB"/>
        </w:rPr>
        <w:t xml:space="preserve"> of the present work. </w:t>
      </w:r>
      <w:r w:rsidR="009A23A4" w:rsidRPr="009A23A4">
        <w:rPr>
          <w:i/>
          <w:lang w:val="en-GB"/>
        </w:rPr>
        <w:t>User interface</w:t>
      </w:r>
      <w:r w:rsidR="009A23A4">
        <w:rPr>
          <w:lang w:val="en-GB"/>
        </w:rPr>
        <w:t xml:space="preserve"> is one of the technical requirements that </w:t>
      </w:r>
      <w:proofErr w:type="gramStart"/>
      <w:r w:rsidR="009A23A4">
        <w:rPr>
          <w:lang w:val="en-GB"/>
        </w:rPr>
        <w:t>is</w:t>
      </w:r>
      <w:proofErr w:type="gramEnd"/>
      <w:r w:rsidR="009A23A4">
        <w:rPr>
          <w:lang w:val="en-GB"/>
        </w:rPr>
        <w:t xml:space="preserve"> necessary for a user be able to visualize the rules and be able to select the best one for its intents. </w:t>
      </w:r>
      <w:proofErr w:type="spellStart"/>
      <w:r w:rsidR="009A23A4" w:rsidRPr="009A23A4">
        <w:rPr>
          <w:i/>
          <w:lang w:val="en-GB"/>
        </w:rPr>
        <w:t>Rapidminer</w:t>
      </w:r>
      <w:proofErr w:type="spellEnd"/>
      <w:r w:rsidR="009A23A4" w:rsidRPr="009A23A4">
        <w:rPr>
          <w:i/>
          <w:lang w:val="en-GB"/>
        </w:rPr>
        <w:t xml:space="preserve"> Integration</w:t>
      </w:r>
      <w:r w:rsidR="009A23A4">
        <w:rPr>
          <w:lang w:val="en-GB"/>
        </w:rPr>
        <w:t xml:space="preserve"> is the use of its API in order that </w:t>
      </w:r>
      <w:proofErr w:type="spellStart"/>
      <w:r w:rsidR="009A23A4">
        <w:rPr>
          <w:lang w:val="en-GB"/>
        </w:rPr>
        <w:t>Rapidminer</w:t>
      </w:r>
      <w:proofErr w:type="spellEnd"/>
      <w:r w:rsidR="009A23A4">
        <w:rPr>
          <w:lang w:val="en-GB"/>
        </w:rPr>
        <w:t xml:space="preserve"> could make the searching and discovery of the rules. One place to save the rules chosen by the user is also a requirement, hence, it a </w:t>
      </w:r>
      <w:r w:rsidR="009A23A4" w:rsidRPr="009A23A4">
        <w:rPr>
          <w:i/>
          <w:lang w:val="en-GB"/>
        </w:rPr>
        <w:t>Rules Database</w:t>
      </w:r>
      <w:r w:rsidR="009A23A4">
        <w:rPr>
          <w:lang w:val="en-GB"/>
        </w:rPr>
        <w:t xml:space="preserve"> is a technical requirement.</w:t>
      </w:r>
    </w:p>
    <w:p w:rsidR="00E0558E" w:rsidRDefault="00E0558E" w:rsidP="00951ABB">
      <w:pPr>
        <w:pStyle w:val="Heading2"/>
        <w:rPr>
          <w:lang w:val="en-GB"/>
        </w:rPr>
      </w:pPr>
      <w:bookmarkStart w:id="261" w:name="_Toc397995095"/>
      <w:r w:rsidRPr="0024194D">
        <w:rPr>
          <w:lang w:val="en-GB"/>
        </w:rPr>
        <w:t>Conceptual &amp; Technical Architectures</w:t>
      </w:r>
      <w:bookmarkEnd w:id="261"/>
    </w:p>
    <w:p w:rsidR="00B947F6" w:rsidRDefault="0025465E" w:rsidP="0025465E">
      <w:pPr>
        <w:rPr>
          <w:lang w:val="en-GB"/>
        </w:rPr>
      </w:pPr>
      <w:r>
        <w:rPr>
          <w:lang w:val="en-GB"/>
        </w:rPr>
        <w:t xml:space="preserve">The system developed to achieve the solution to the proposed </w:t>
      </w:r>
      <w:r w:rsidR="00ED052D">
        <w:rPr>
          <w:lang w:val="en-GB"/>
        </w:rPr>
        <w:t xml:space="preserve">scenario </w:t>
      </w:r>
      <w:r>
        <w:rPr>
          <w:lang w:val="en-GB"/>
        </w:rPr>
        <w:t xml:space="preserve">is based on a Model View Controller (MVC) methodology. An MVC methodology is a method to present and organize the model in three components. </w:t>
      </w:r>
    </w:p>
    <w:p w:rsidR="00B947F6" w:rsidRDefault="00B947F6" w:rsidP="00B947F6">
      <w:pPr>
        <w:keepNext/>
        <w:spacing w:before="240"/>
        <w:jc w:val="center"/>
      </w:pPr>
      <w:r>
        <w:rPr>
          <w:noProof/>
          <w:lang w:eastAsia="pt-PT"/>
        </w:rPr>
        <w:drawing>
          <wp:inline distT="0" distB="0" distL="0" distR="0">
            <wp:extent cx="3994150" cy="4442460"/>
            <wp:effectExtent l="19050" t="0" r="6350" b="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srcRect/>
                    <a:stretch>
                      <a:fillRect/>
                    </a:stretch>
                  </pic:blipFill>
                  <pic:spPr bwMode="auto">
                    <a:xfrm>
                      <a:off x="0" y="0"/>
                      <a:ext cx="3994150" cy="4442460"/>
                    </a:xfrm>
                    <a:prstGeom prst="rect">
                      <a:avLst/>
                    </a:prstGeom>
                    <a:noFill/>
                    <a:ln w="9525">
                      <a:noFill/>
                      <a:miter lim="800000"/>
                      <a:headEnd/>
                      <a:tailEnd/>
                    </a:ln>
                  </pic:spPr>
                </pic:pic>
              </a:graphicData>
            </a:graphic>
          </wp:inline>
        </w:drawing>
      </w:r>
    </w:p>
    <w:p w:rsidR="00B947F6" w:rsidRPr="00B947F6" w:rsidRDefault="00B947F6" w:rsidP="00B947F6">
      <w:pPr>
        <w:pStyle w:val="Caption"/>
        <w:spacing w:line="360" w:lineRule="auto"/>
        <w:rPr>
          <w:sz w:val="20"/>
          <w:lang w:val="en-GB"/>
        </w:rPr>
      </w:pPr>
      <w:bookmarkStart w:id="262" w:name="_Ref397879437"/>
      <w:bookmarkStart w:id="263" w:name="_Toc397995124"/>
      <w:proofErr w:type="gramStart"/>
      <w:r w:rsidRPr="00B947F6">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3</w:t>
      </w:r>
      <w:r w:rsidR="006222FB">
        <w:rPr>
          <w:sz w:val="20"/>
          <w:lang w:val="en-GB"/>
        </w:rPr>
        <w:fldChar w:fldCharType="end"/>
      </w:r>
      <w:r w:rsidRPr="00B947F6">
        <w:rPr>
          <w:sz w:val="20"/>
          <w:lang w:val="en-GB"/>
        </w:rPr>
        <w:t xml:space="preserve"> – System Architecture – MVC Methodology</w:t>
      </w:r>
      <w:bookmarkEnd w:id="262"/>
      <w:bookmarkEnd w:id="263"/>
    </w:p>
    <w:p w:rsidR="008A04F5" w:rsidRDefault="00B947F6" w:rsidP="00953DD5">
      <w:pPr>
        <w:spacing w:after="240"/>
        <w:rPr>
          <w:lang w:val="en-GB"/>
        </w:rPr>
      </w:pPr>
      <w:r>
        <w:rPr>
          <w:lang w:val="en-GB"/>
        </w:rPr>
        <w:tab/>
      </w:r>
      <w:r w:rsidR="0025465E">
        <w:rPr>
          <w:lang w:val="en-GB"/>
        </w:rPr>
        <w:t xml:space="preserve">In the </w:t>
      </w:r>
      <w:r w:rsidR="0025465E" w:rsidRPr="00ED052D">
        <w:rPr>
          <w:i/>
          <w:lang w:val="en-GB"/>
        </w:rPr>
        <w:t>Model</w:t>
      </w:r>
      <w:r w:rsidR="0025465E">
        <w:rPr>
          <w:lang w:val="en-GB"/>
        </w:rPr>
        <w:t xml:space="preserve"> component the proposed solution will hold all </w:t>
      </w:r>
      <w:r w:rsidR="00ED052D">
        <w:rPr>
          <w:lang w:val="en-GB"/>
        </w:rPr>
        <w:t xml:space="preserve">the </w:t>
      </w:r>
      <w:r w:rsidR="0025465E">
        <w:rPr>
          <w:lang w:val="en-GB"/>
        </w:rPr>
        <w:t xml:space="preserve">databases </w:t>
      </w:r>
      <w:r w:rsidR="00ED052D">
        <w:rPr>
          <w:lang w:val="en-GB"/>
        </w:rPr>
        <w:t xml:space="preserve">and repository </w:t>
      </w:r>
      <w:r w:rsidR="005C59D6">
        <w:rPr>
          <w:lang w:val="en-GB"/>
        </w:rPr>
        <w:t>storing</w:t>
      </w:r>
      <w:r w:rsidR="0025465E">
        <w:rPr>
          <w:lang w:val="en-GB"/>
        </w:rPr>
        <w:t xml:space="preserve"> all the data for the system. </w:t>
      </w:r>
      <w:r w:rsidR="00ED052D">
        <w:rPr>
          <w:lang w:val="en-GB"/>
        </w:rPr>
        <w:t xml:space="preserve">The </w:t>
      </w:r>
      <w:r w:rsidR="0025465E">
        <w:rPr>
          <w:lang w:val="en-GB"/>
        </w:rPr>
        <w:t xml:space="preserve">first one, Document Repository, is the initial repository </w:t>
      </w:r>
      <w:r w:rsidR="0025465E">
        <w:rPr>
          <w:lang w:val="en-GB"/>
        </w:rPr>
        <w:lastRenderedPageBreak/>
        <w:t>with all the initial unstructured data to be analysed. In the second database, namely Association Rules,</w:t>
      </w:r>
      <w:r w:rsidR="008A04F5">
        <w:rPr>
          <w:lang w:val="en-GB"/>
        </w:rPr>
        <w:t xml:space="preserve"> is </w:t>
      </w:r>
      <w:r w:rsidR="00ED052D">
        <w:rPr>
          <w:lang w:val="en-GB"/>
        </w:rPr>
        <w:t>the</w:t>
      </w:r>
      <w:r w:rsidR="008A04F5">
        <w:rPr>
          <w:lang w:val="en-GB"/>
        </w:rPr>
        <w:t xml:space="preserve"> database created to store the rules and all the analysed intermediate data like the concepts, and the metadata related with the</w:t>
      </w:r>
      <w:r w:rsidR="00ED052D">
        <w:rPr>
          <w:lang w:val="en-GB"/>
        </w:rPr>
        <w:t>se</w:t>
      </w:r>
      <w:r w:rsidR="008A04F5">
        <w:rPr>
          <w:lang w:val="en-GB"/>
        </w:rPr>
        <w:t xml:space="preserve"> associated rules, and all values related to the measures used to classify them.</w:t>
      </w:r>
      <w:r w:rsidR="007A3970">
        <w:rPr>
          <w:lang w:val="en-GB"/>
        </w:rPr>
        <w:t xml:space="preserve"> It follows the model of </w:t>
      </w:r>
      <w:r w:rsidR="006B58BD">
        <w:rPr>
          <w:lang w:val="en-GB"/>
        </w:rPr>
        <w:fldChar w:fldCharType="begin"/>
      </w:r>
      <w:r w:rsidR="001F2F8C">
        <w:rPr>
          <w:lang w:val="en-GB"/>
        </w:rPr>
        <w:instrText xml:space="preserve"> REF _Ref396430187 </w:instrText>
      </w:r>
      <w:r w:rsidR="006B58BD">
        <w:rPr>
          <w:lang w:val="en-GB"/>
        </w:rPr>
        <w:fldChar w:fldCharType="separate"/>
      </w:r>
      <w:r w:rsidR="001F2F8C" w:rsidRPr="00E452D9">
        <w:rPr>
          <w:sz w:val="20"/>
          <w:lang w:val="en-GB"/>
        </w:rPr>
        <w:t xml:space="preserve">Figure </w:t>
      </w:r>
      <w:r w:rsidR="001F2F8C">
        <w:rPr>
          <w:noProof/>
          <w:sz w:val="20"/>
          <w:lang w:val="en-GB"/>
        </w:rPr>
        <w:t>5</w:t>
      </w:r>
      <w:r w:rsidR="001F2F8C">
        <w:rPr>
          <w:sz w:val="20"/>
          <w:lang w:val="en-GB"/>
        </w:rPr>
        <w:t>.</w:t>
      </w:r>
      <w:r w:rsidR="001F2F8C">
        <w:rPr>
          <w:noProof/>
          <w:sz w:val="20"/>
          <w:lang w:val="en-GB"/>
        </w:rPr>
        <w:t>4</w:t>
      </w:r>
      <w:r w:rsidR="006B58BD">
        <w:rPr>
          <w:lang w:val="en-GB"/>
        </w:rPr>
        <w:fldChar w:fldCharType="end"/>
      </w:r>
      <w:r w:rsidR="001F2F8C">
        <w:rPr>
          <w:lang w:val="en-GB"/>
        </w:rPr>
        <w:t xml:space="preserve">, where it can be seen a database composed by four tables, namely </w:t>
      </w:r>
      <w:r w:rsidR="001F2F8C" w:rsidRPr="001F2F8C">
        <w:rPr>
          <w:i/>
          <w:lang w:val="en-GB"/>
        </w:rPr>
        <w:t>concepts</w:t>
      </w:r>
      <w:r w:rsidR="001F2F8C" w:rsidRPr="001F2F8C">
        <w:rPr>
          <w:lang w:val="en-GB"/>
        </w:rPr>
        <w:t xml:space="preserve"> </w:t>
      </w:r>
      <w:r w:rsidR="001F2F8C">
        <w:rPr>
          <w:lang w:val="en-GB"/>
        </w:rPr>
        <w:t xml:space="preserve">is where all chosen concepts are stored, </w:t>
      </w:r>
      <w:r w:rsidR="001F2F8C" w:rsidRPr="001F2F8C">
        <w:rPr>
          <w:i/>
          <w:lang w:val="en-GB"/>
        </w:rPr>
        <w:t>rules</w:t>
      </w:r>
      <w:r w:rsidR="001F2F8C">
        <w:rPr>
          <w:i/>
          <w:lang w:val="en-GB"/>
        </w:rPr>
        <w:t xml:space="preserve"> </w:t>
      </w:r>
      <w:r w:rsidR="001F2F8C" w:rsidRPr="001F2F8C">
        <w:rPr>
          <w:lang w:val="en-GB"/>
        </w:rPr>
        <w:t>this serves</w:t>
      </w:r>
      <w:r w:rsidR="001F2F8C">
        <w:rPr>
          <w:lang w:val="en-GB"/>
        </w:rPr>
        <w:t xml:space="preserve"> to store all rules information of the chosen rules by the user, </w:t>
      </w:r>
      <w:proofErr w:type="spellStart"/>
      <w:r w:rsidR="001F2F8C" w:rsidRPr="001F2F8C">
        <w:rPr>
          <w:i/>
          <w:lang w:val="en-GB"/>
        </w:rPr>
        <w:t>rules_stemmed</w:t>
      </w:r>
      <w:proofErr w:type="spellEnd"/>
      <w:r w:rsidR="001F2F8C">
        <w:rPr>
          <w:lang w:val="en-GB"/>
        </w:rPr>
        <w:t xml:space="preserve"> is the table that supports all the rule data that arrives from the </w:t>
      </w:r>
      <w:proofErr w:type="spellStart"/>
      <w:r w:rsidR="001F2F8C">
        <w:rPr>
          <w:lang w:val="en-GB"/>
        </w:rPr>
        <w:t>rapidminer</w:t>
      </w:r>
      <w:proofErr w:type="spellEnd"/>
      <w:r w:rsidR="001F2F8C">
        <w:rPr>
          <w:lang w:val="en-GB"/>
        </w:rPr>
        <w:t xml:space="preserve"> core and </w:t>
      </w:r>
      <w:proofErr w:type="spellStart"/>
      <w:r w:rsidR="001F2F8C" w:rsidRPr="003A6661">
        <w:rPr>
          <w:i/>
          <w:lang w:val="en-GB"/>
        </w:rPr>
        <w:t>stemmed_words</w:t>
      </w:r>
      <w:proofErr w:type="spellEnd"/>
      <w:r w:rsidR="001F2F8C">
        <w:rPr>
          <w:lang w:val="en-GB"/>
        </w:rPr>
        <w:t xml:space="preserve"> is responsible to store all unique stemmed frequent items to further map with the concepts of the ontology.</w:t>
      </w:r>
      <w:r w:rsidR="008A04F5">
        <w:rPr>
          <w:lang w:val="en-GB"/>
        </w:rPr>
        <w:t xml:space="preserve"> In the third one, </w:t>
      </w:r>
      <w:r w:rsidR="00ED052D">
        <w:rPr>
          <w:lang w:val="en-GB"/>
        </w:rPr>
        <w:t xml:space="preserve">called </w:t>
      </w:r>
      <w:r w:rsidR="008A04F5">
        <w:rPr>
          <w:lang w:val="en-GB"/>
        </w:rPr>
        <w:t>Ontology, is the main database to store the ontology itself. It will hold the concepts, and the relations to all of them.</w:t>
      </w:r>
    </w:p>
    <w:p w:rsidR="007A3970" w:rsidRPr="0024194D" w:rsidRDefault="007A3970" w:rsidP="007A3970">
      <w:pPr>
        <w:keepNext/>
        <w:jc w:val="center"/>
        <w:rPr>
          <w:lang w:val="en-GB"/>
        </w:rPr>
      </w:pPr>
      <w:r w:rsidRPr="0024194D">
        <w:rPr>
          <w:noProof/>
          <w:lang w:eastAsia="pt-PT"/>
        </w:rPr>
        <w:drawing>
          <wp:inline distT="0" distB="0" distL="0" distR="0">
            <wp:extent cx="5400040" cy="2852420"/>
            <wp:effectExtent l="19050" t="0" r="0" b="0"/>
            <wp:docPr id="9" name="Imagem 2" descr="Association Rules - DER -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ules - DER - v3.png"/>
                    <pic:cNvPicPr/>
                  </pic:nvPicPr>
                  <pic:blipFill>
                    <a:blip r:embed="rId73" cstate="print"/>
                    <a:stretch>
                      <a:fillRect/>
                    </a:stretch>
                  </pic:blipFill>
                  <pic:spPr>
                    <a:xfrm>
                      <a:off x="0" y="0"/>
                      <a:ext cx="5400040" cy="2852420"/>
                    </a:xfrm>
                    <a:prstGeom prst="rect">
                      <a:avLst/>
                    </a:prstGeom>
                  </pic:spPr>
                </pic:pic>
              </a:graphicData>
            </a:graphic>
          </wp:inline>
        </w:drawing>
      </w:r>
    </w:p>
    <w:p w:rsidR="007A3970" w:rsidRPr="00E452D9" w:rsidRDefault="007A3970" w:rsidP="001F2F8C">
      <w:pPr>
        <w:pStyle w:val="Caption"/>
        <w:spacing w:line="360" w:lineRule="auto"/>
        <w:rPr>
          <w:sz w:val="20"/>
          <w:lang w:val="en-GB"/>
        </w:rPr>
      </w:pPr>
      <w:bookmarkStart w:id="264" w:name="_Ref396430187"/>
      <w:bookmarkStart w:id="265" w:name="_Ref396430156"/>
      <w:bookmarkStart w:id="266" w:name="_Toc397995125"/>
      <w:proofErr w:type="gramStart"/>
      <w:r w:rsidRPr="00E452D9">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4</w:t>
      </w:r>
      <w:r w:rsidR="006222FB">
        <w:rPr>
          <w:sz w:val="20"/>
          <w:lang w:val="en-GB"/>
        </w:rPr>
        <w:fldChar w:fldCharType="end"/>
      </w:r>
      <w:bookmarkEnd w:id="264"/>
      <w:r w:rsidRPr="00E452D9">
        <w:rPr>
          <w:sz w:val="20"/>
          <w:lang w:val="en-GB"/>
        </w:rPr>
        <w:t xml:space="preserve"> </w:t>
      </w:r>
      <w:r>
        <w:rPr>
          <w:sz w:val="20"/>
          <w:lang w:val="en-GB"/>
        </w:rPr>
        <w:t>–</w:t>
      </w:r>
      <w:r w:rsidRPr="00E452D9">
        <w:rPr>
          <w:sz w:val="20"/>
          <w:lang w:val="en-GB"/>
        </w:rPr>
        <w:t xml:space="preserve"> Entity</w:t>
      </w:r>
      <w:r>
        <w:rPr>
          <w:sz w:val="20"/>
          <w:lang w:val="en-GB"/>
        </w:rPr>
        <w:t xml:space="preserve"> </w:t>
      </w:r>
      <w:r w:rsidRPr="00E452D9">
        <w:rPr>
          <w:sz w:val="20"/>
          <w:lang w:val="en-GB"/>
        </w:rPr>
        <w:t>Relation Model</w:t>
      </w:r>
      <w:bookmarkEnd w:id="265"/>
      <w:bookmarkEnd w:id="266"/>
    </w:p>
    <w:p w:rsidR="00322CE7" w:rsidRDefault="00B947F6" w:rsidP="003108D7">
      <w:pPr>
        <w:spacing w:after="240"/>
        <w:rPr>
          <w:lang w:val="en-GB"/>
        </w:rPr>
      </w:pPr>
      <w:r>
        <w:rPr>
          <w:i/>
          <w:lang w:val="en-GB"/>
        </w:rPr>
        <w:tab/>
      </w:r>
      <w:r w:rsidR="00322CE7" w:rsidRPr="00ED052D">
        <w:rPr>
          <w:i/>
          <w:lang w:val="en-GB"/>
        </w:rPr>
        <w:t>View</w:t>
      </w:r>
      <w:r w:rsidR="00322CE7">
        <w:rPr>
          <w:lang w:val="en-GB"/>
        </w:rPr>
        <w:t xml:space="preserve"> is the component that is responsible </w:t>
      </w:r>
      <w:r w:rsidR="001F2F8C">
        <w:rPr>
          <w:lang w:val="en-GB"/>
        </w:rPr>
        <w:t xml:space="preserve">for </w:t>
      </w:r>
      <w:r w:rsidR="00322CE7">
        <w:rPr>
          <w:lang w:val="en-GB"/>
        </w:rPr>
        <w:t xml:space="preserve">the front-end. It is the system connection to the world. All the users will access the data by this interface. </w:t>
      </w:r>
      <w:r w:rsidR="00ED052D">
        <w:rPr>
          <w:lang w:val="en-GB"/>
        </w:rPr>
        <w:t xml:space="preserve">It represents the Association Rule Visualizer, </w:t>
      </w:r>
      <w:r w:rsidR="001F2F8C">
        <w:rPr>
          <w:lang w:val="en-GB"/>
        </w:rPr>
        <w:t>the</w:t>
      </w:r>
      <w:r w:rsidR="00ED052D">
        <w:rPr>
          <w:lang w:val="en-GB"/>
        </w:rPr>
        <w:t xml:space="preserve"> web system that presents to the user the rules discovered in the main process. It is responsible to allow the interaction of the user with the system.</w:t>
      </w:r>
      <w:r w:rsidR="001F2F8C">
        <w:rPr>
          <w:lang w:val="en-GB"/>
        </w:rPr>
        <w:t xml:space="preserve"> It receives the requests from the user and delivers them to the controller. And delivers the knowledge discovered to the visualizer. </w:t>
      </w:r>
    </w:p>
    <w:p w:rsidR="00953DD5" w:rsidRDefault="00953DD5" w:rsidP="00953DD5">
      <w:pPr>
        <w:keepNext/>
        <w:jc w:val="center"/>
      </w:pPr>
      <w:r>
        <w:object w:dxaOrig="4099" w:dyaOrig="3419">
          <v:shape id="_x0000_i1026" type="#_x0000_t75" style="width:205.35pt;height:169.65pt" o:ole="">
            <v:imagedata r:id="rId74" o:title=""/>
          </v:shape>
          <o:OLEObject Type="Embed" ProgID="Visio.Drawing.11" ShapeID="_x0000_i1026" DrawAspect="Content" ObjectID="_1471771934" r:id="rId75"/>
        </w:object>
      </w:r>
    </w:p>
    <w:p w:rsidR="00953DD5" w:rsidRPr="00B947F6" w:rsidRDefault="00953DD5" w:rsidP="00953DD5">
      <w:pPr>
        <w:pStyle w:val="Caption"/>
        <w:spacing w:before="0"/>
        <w:rPr>
          <w:sz w:val="20"/>
          <w:lang w:val="en-GB"/>
        </w:rPr>
      </w:pPr>
      <w:bookmarkStart w:id="267" w:name="_Ref397881094"/>
      <w:bookmarkStart w:id="268" w:name="_Ref397881081"/>
      <w:bookmarkStart w:id="269" w:name="_Toc397995126"/>
      <w:proofErr w:type="gramStart"/>
      <w:r w:rsidRPr="00B947F6">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5</w:t>
      </w:r>
      <w:r w:rsidR="006222FB">
        <w:rPr>
          <w:sz w:val="20"/>
          <w:lang w:val="en-GB"/>
        </w:rPr>
        <w:fldChar w:fldCharType="end"/>
      </w:r>
      <w:bookmarkEnd w:id="267"/>
      <w:r w:rsidRPr="00B947F6">
        <w:rPr>
          <w:sz w:val="20"/>
          <w:lang w:val="en-GB"/>
        </w:rPr>
        <w:t xml:space="preserve"> – Knowledge layer architecture</w:t>
      </w:r>
      <w:bookmarkEnd w:id="268"/>
      <w:bookmarkEnd w:id="269"/>
    </w:p>
    <w:p w:rsidR="003108D7" w:rsidRDefault="00322CE7" w:rsidP="003A6661">
      <w:pPr>
        <w:spacing w:before="240"/>
        <w:rPr>
          <w:lang w:val="en-GB"/>
        </w:rPr>
      </w:pPr>
      <w:r>
        <w:rPr>
          <w:lang w:val="en-GB"/>
        </w:rPr>
        <w:tab/>
      </w:r>
      <w:r w:rsidRPr="00ED052D">
        <w:rPr>
          <w:i/>
          <w:lang w:val="en-GB"/>
        </w:rPr>
        <w:t>Controller</w:t>
      </w:r>
      <w:r>
        <w:rPr>
          <w:lang w:val="en-GB"/>
        </w:rPr>
        <w:t xml:space="preserve"> component is the core of the </w:t>
      </w:r>
      <w:r w:rsidR="007A3970">
        <w:rPr>
          <w:lang w:val="en-GB"/>
        </w:rPr>
        <w:t xml:space="preserve">whole </w:t>
      </w:r>
      <w:r>
        <w:rPr>
          <w:lang w:val="en-GB"/>
        </w:rPr>
        <w:t>system</w:t>
      </w:r>
      <w:r w:rsidR="007A3970">
        <w:rPr>
          <w:lang w:val="en-GB"/>
        </w:rPr>
        <w:t xml:space="preserve">. </w:t>
      </w:r>
      <w:r w:rsidR="00B947F6">
        <w:rPr>
          <w:lang w:val="en-GB"/>
        </w:rPr>
        <w:t>It is the a</w:t>
      </w:r>
      <w:r w:rsidR="007A3970">
        <w:rPr>
          <w:lang w:val="en-GB"/>
        </w:rPr>
        <w:t xml:space="preserve">rtificial intelligent component where all the thinking, analysis and process </w:t>
      </w:r>
      <w:proofErr w:type="gramStart"/>
      <w:r w:rsidR="007A3970">
        <w:rPr>
          <w:lang w:val="en-GB"/>
        </w:rPr>
        <w:t>is</w:t>
      </w:r>
      <w:proofErr w:type="gramEnd"/>
      <w:r w:rsidR="007A3970">
        <w:rPr>
          <w:lang w:val="en-GB"/>
        </w:rPr>
        <w:t xml:space="preserve"> performed</w:t>
      </w:r>
      <w:r>
        <w:rPr>
          <w:lang w:val="en-GB"/>
        </w:rPr>
        <w:t>.</w:t>
      </w:r>
      <w:r w:rsidR="007A3970">
        <w:rPr>
          <w:lang w:val="en-GB"/>
        </w:rPr>
        <w:t xml:space="preserve"> </w:t>
      </w:r>
      <w:r>
        <w:rPr>
          <w:lang w:val="en-GB"/>
        </w:rPr>
        <w:t>In the present system proposal</w:t>
      </w:r>
      <w:r w:rsidRPr="001F2F8C">
        <w:rPr>
          <w:lang w:val="en-GB"/>
        </w:rPr>
        <w:t xml:space="preserve">, </w:t>
      </w:r>
      <w:r w:rsidR="00ED052D" w:rsidRPr="001F2F8C">
        <w:rPr>
          <w:lang w:val="en-GB"/>
        </w:rPr>
        <w:t xml:space="preserve">it </w:t>
      </w:r>
      <w:r w:rsidRPr="001F2F8C">
        <w:rPr>
          <w:lang w:val="en-GB"/>
        </w:rPr>
        <w:t xml:space="preserve">can </w:t>
      </w:r>
      <w:r w:rsidR="00ED052D" w:rsidRPr="001F2F8C">
        <w:rPr>
          <w:lang w:val="en-GB"/>
        </w:rPr>
        <w:t xml:space="preserve">be </w:t>
      </w:r>
      <w:r w:rsidRPr="001F2F8C">
        <w:rPr>
          <w:lang w:val="en-GB"/>
        </w:rPr>
        <w:t>see</w:t>
      </w:r>
      <w:r w:rsidR="00ED052D" w:rsidRPr="001F2F8C">
        <w:rPr>
          <w:lang w:val="en-GB"/>
        </w:rPr>
        <w:t>n</w:t>
      </w:r>
      <w:r w:rsidRPr="001F2F8C">
        <w:rPr>
          <w:lang w:val="en-GB"/>
        </w:rPr>
        <w:t xml:space="preserve"> </w:t>
      </w:r>
      <w:r w:rsidR="00ED052D" w:rsidRPr="001F2F8C">
        <w:rPr>
          <w:lang w:val="en-GB"/>
        </w:rPr>
        <w:t xml:space="preserve">the controller with </w:t>
      </w:r>
      <w:r w:rsidRPr="001F2F8C">
        <w:rPr>
          <w:lang w:val="en-GB"/>
        </w:rPr>
        <w:t xml:space="preserve">two cores. </w:t>
      </w:r>
      <w:r w:rsidR="006967CA" w:rsidRPr="001F2F8C">
        <w:rPr>
          <w:lang w:val="en-GB"/>
        </w:rPr>
        <w:t>It holds the responsibility to receive the unstructured information, and through its processes deliver the knowledge discovered to update the ontology. In</w:t>
      </w:r>
      <w:r w:rsidR="00B84B3A" w:rsidRPr="001F2F8C">
        <w:rPr>
          <w:lang w:val="en-GB"/>
        </w:rPr>
        <w:t xml:space="preserve"> </w:t>
      </w:r>
      <w:r w:rsidR="00192BAD">
        <w:fldChar w:fldCharType="begin"/>
      </w:r>
      <w:r w:rsidR="00192BAD" w:rsidRPr="00192BAD">
        <w:rPr>
          <w:lang w:val="en-US"/>
          <w:rPrChange w:id="270" w:author="Ruben" w:date="2014-09-09T11:37:00Z">
            <w:rPr/>
          </w:rPrChange>
        </w:rPr>
        <w:instrText xml:space="preserve"> REF _Ref397881094  \* MERGEFORMAT </w:instrText>
      </w:r>
      <w:r w:rsidR="00192BAD">
        <w:fldChar w:fldCharType="separate"/>
      </w:r>
      <w:r w:rsidR="00B84B3A" w:rsidRPr="001F2F8C">
        <w:rPr>
          <w:lang w:val="en-GB"/>
        </w:rPr>
        <w:t xml:space="preserve">Figure </w:t>
      </w:r>
      <w:r w:rsidR="00B84B3A" w:rsidRPr="001F2F8C">
        <w:rPr>
          <w:noProof/>
          <w:lang w:val="en-GB"/>
        </w:rPr>
        <w:t>5</w:t>
      </w:r>
      <w:r w:rsidR="00B84B3A" w:rsidRPr="001F2F8C">
        <w:rPr>
          <w:lang w:val="en-GB"/>
        </w:rPr>
        <w:t>.</w:t>
      </w:r>
      <w:r w:rsidR="00B84B3A" w:rsidRPr="001F2F8C">
        <w:rPr>
          <w:noProof/>
          <w:lang w:val="en-GB"/>
        </w:rPr>
        <w:t>5</w:t>
      </w:r>
      <w:r w:rsidR="00192BAD">
        <w:rPr>
          <w:noProof/>
          <w:lang w:val="en-GB"/>
        </w:rPr>
        <w:fldChar w:fldCharType="end"/>
      </w:r>
      <w:r w:rsidR="006967CA" w:rsidRPr="001F2F8C">
        <w:rPr>
          <w:lang w:val="en-GB"/>
        </w:rPr>
        <w:t xml:space="preserve"> the reader may see a layered architecture of the various steps that the information is transformed to be able to extract knowledge to the ontology. </w:t>
      </w:r>
      <w:r w:rsidRPr="001F2F8C">
        <w:rPr>
          <w:lang w:val="en-GB"/>
        </w:rPr>
        <w:t xml:space="preserve">The first core is the </w:t>
      </w:r>
      <w:proofErr w:type="spellStart"/>
      <w:r w:rsidRPr="001F2F8C">
        <w:rPr>
          <w:lang w:val="en-GB"/>
        </w:rPr>
        <w:t>Rapidminer</w:t>
      </w:r>
      <w:proofErr w:type="spellEnd"/>
      <w:r w:rsidRPr="001F2F8C">
        <w:rPr>
          <w:lang w:val="en-GB"/>
        </w:rPr>
        <w:t xml:space="preserve"> Core, is responsible to make all the steps from the unstructured data until the association rules</w:t>
      </w:r>
      <w:r>
        <w:rPr>
          <w:lang w:val="en-GB"/>
        </w:rPr>
        <w:t xml:space="preserve"> discovery process</w:t>
      </w:r>
      <w:r w:rsidR="00B947F6">
        <w:rPr>
          <w:lang w:val="en-GB"/>
        </w:rPr>
        <w:t xml:space="preserve">. This element is connected to the server core by means of an API provided by </w:t>
      </w:r>
      <w:proofErr w:type="spellStart"/>
      <w:r w:rsidR="00B947F6">
        <w:rPr>
          <w:lang w:val="en-GB"/>
        </w:rPr>
        <w:t>Rapidminer</w:t>
      </w:r>
      <w:proofErr w:type="spellEnd"/>
      <w:r>
        <w:rPr>
          <w:lang w:val="en-GB"/>
        </w:rPr>
        <w:t xml:space="preserve">. The second is the Server </w:t>
      </w:r>
      <w:r w:rsidR="00B947F6">
        <w:rPr>
          <w:lang w:val="en-GB"/>
        </w:rPr>
        <w:t xml:space="preserve">Core </w:t>
      </w:r>
      <w:r>
        <w:rPr>
          <w:lang w:val="en-GB"/>
        </w:rPr>
        <w:t xml:space="preserve">where all the logic is developed. It is where all computation to deliver the requests from the users </w:t>
      </w:r>
      <w:r w:rsidR="00B947F6">
        <w:rPr>
          <w:lang w:val="en-GB"/>
        </w:rPr>
        <w:t>is</w:t>
      </w:r>
      <w:r>
        <w:rPr>
          <w:lang w:val="en-GB"/>
        </w:rPr>
        <w:t xml:space="preserve"> made, </w:t>
      </w:r>
      <w:r w:rsidR="00B947F6">
        <w:rPr>
          <w:lang w:val="en-GB"/>
        </w:rPr>
        <w:t xml:space="preserve">providing </w:t>
      </w:r>
      <w:r>
        <w:rPr>
          <w:lang w:val="en-GB"/>
        </w:rPr>
        <w:t xml:space="preserve">all the information from the database </w:t>
      </w:r>
      <w:r w:rsidR="00B947F6">
        <w:rPr>
          <w:lang w:val="en-GB"/>
        </w:rPr>
        <w:t>to the users</w:t>
      </w:r>
      <w:r>
        <w:rPr>
          <w:lang w:val="en-GB"/>
        </w:rPr>
        <w:t xml:space="preserve">. </w:t>
      </w:r>
    </w:p>
    <w:p w:rsidR="00322CE7" w:rsidRDefault="003108D7" w:rsidP="003108D7">
      <w:pPr>
        <w:spacing w:after="240"/>
        <w:rPr>
          <w:lang w:val="en-GB"/>
        </w:rPr>
      </w:pPr>
      <w:r>
        <w:rPr>
          <w:lang w:val="en-GB"/>
        </w:rPr>
        <w:tab/>
        <w:t>T</w:t>
      </w:r>
      <w:r w:rsidR="00953DD5">
        <w:rPr>
          <w:lang w:val="en-GB"/>
        </w:rPr>
        <w:t xml:space="preserve">he global operation of this controller tries to follow the conceptual architecture in </w:t>
      </w:r>
      <w:r w:rsidR="00192BAD">
        <w:fldChar w:fldCharType="begin"/>
      </w:r>
      <w:r w:rsidR="00192BAD" w:rsidRPr="00192BAD">
        <w:rPr>
          <w:lang w:val="en-US"/>
        </w:rPr>
        <w:instrText xml:space="preserve"> REF _Ref397881556  \* MERGEFORMAT </w:instrText>
      </w:r>
      <w:r w:rsidR="00192BAD">
        <w:fldChar w:fldCharType="separate"/>
      </w:r>
      <w:r w:rsidR="00953DD5" w:rsidRPr="00953DD5">
        <w:rPr>
          <w:lang w:val="en-GB"/>
        </w:rPr>
        <w:t xml:space="preserve">Figure </w:t>
      </w:r>
      <w:r w:rsidR="00953DD5" w:rsidRPr="00953DD5">
        <w:rPr>
          <w:noProof/>
          <w:lang w:val="en-GB"/>
        </w:rPr>
        <w:t>5</w:t>
      </w:r>
      <w:r w:rsidR="00953DD5" w:rsidRPr="00953DD5">
        <w:rPr>
          <w:lang w:val="en-GB"/>
        </w:rPr>
        <w:t>.</w:t>
      </w:r>
      <w:r w:rsidR="00953DD5" w:rsidRPr="00953DD5">
        <w:rPr>
          <w:noProof/>
          <w:lang w:val="en-GB"/>
        </w:rPr>
        <w:t>6</w:t>
      </w:r>
      <w:r w:rsidR="00192BAD">
        <w:rPr>
          <w:noProof/>
          <w:lang w:val="en-GB"/>
        </w:rPr>
        <w:fldChar w:fldCharType="end"/>
      </w:r>
      <w:r w:rsidR="00953DD5" w:rsidRPr="00953DD5">
        <w:rPr>
          <w:lang w:val="en-GB"/>
        </w:rPr>
        <w:t>. As it can</w:t>
      </w:r>
      <w:r w:rsidR="00953DD5">
        <w:rPr>
          <w:lang w:val="en-GB"/>
        </w:rPr>
        <w:t xml:space="preserve"> be seen this steps are as follows: </w:t>
      </w:r>
      <w:r w:rsidR="00953DD5" w:rsidRPr="007B6335">
        <w:rPr>
          <w:i/>
          <w:lang w:val="en-GB"/>
        </w:rPr>
        <w:t>Document Analysis</w:t>
      </w:r>
      <w:r w:rsidR="00953DD5">
        <w:rPr>
          <w:lang w:val="en-GB"/>
        </w:rPr>
        <w:t xml:space="preserve"> block represent the pre-process of the unstructured document</w:t>
      </w:r>
      <w:r w:rsidR="007B6335">
        <w:rPr>
          <w:lang w:val="en-GB"/>
        </w:rPr>
        <w:t>s and transforms it in processed information</w:t>
      </w:r>
      <w:r w:rsidR="00322CE7">
        <w:rPr>
          <w:lang w:val="en-GB"/>
        </w:rPr>
        <w:t>.</w:t>
      </w:r>
      <w:r w:rsidR="007B6335">
        <w:rPr>
          <w:lang w:val="en-GB"/>
        </w:rPr>
        <w:t xml:space="preserve"> This processed information is received by the </w:t>
      </w:r>
      <w:r w:rsidR="007B6335" w:rsidRPr="007B6335">
        <w:rPr>
          <w:i/>
          <w:lang w:val="en-GB"/>
        </w:rPr>
        <w:t>Frequent Patterns</w:t>
      </w:r>
      <w:r w:rsidR="007B6335">
        <w:rPr>
          <w:lang w:val="en-GB"/>
        </w:rPr>
        <w:t xml:space="preserve"> Block</w:t>
      </w:r>
      <w:r>
        <w:rPr>
          <w:lang w:val="en-GB"/>
        </w:rPr>
        <w:t xml:space="preserve">, and in this processor from the processed information, frequent patterns are extracted and delivered to the next block. The following block responsible to receive the frequent patterns is the </w:t>
      </w:r>
      <w:r w:rsidRPr="003108D7">
        <w:rPr>
          <w:i/>
          <w:lang w:val="en-GB"/>
        </w:rPr>
        <w:t>Association Rules</w:t>
      </w:r>
      <w:r>
        <w:rPr>
          <w:lang w:val="en-GB"/>
        </w:rPr>
        <w:t xml:space="preserve"> Block that receives </w:t>
      </w:r>
      <w:r w:rsidR="0062795D">
        <w:rPr>
          <w:lang w:val="en-GB"/>
        </w:rPr>
        <w:t>these patterns</w:t>
      </w:r>
      <w:r>
        <w:rPr>
          <w:lang w:val="en-GB"/>
        </w:rPr>
        <w:t xml:space="preserve"> and from it, discovers rules of association. Also in this step, one more block uses this processed information, namely the </w:t>
      </w:r>
      <w:r w:rsidRPr="003108D7">
        <w:rPr>
          <w:i/>
          <w:lang w:val="en-GB"/>
        </w:rPr>
        <w:t xml:space="preserve">Frequent </w:t>
      </w:r>
      <w:proofErr w:type="spellStart"/>
      <w:r w:rsidRPr="003108D7">
        <w:rPr>
          <w:i/>
          <w:lang w:val="en-GB"/>
        </w:rPr>
        <w:t>Itemset</w:t>
      </w:r>
      <w:proofErr w:type="spellEnd"/>
      <w:r w:rsidRPr="003108D7">
        <w:rPr>
          <w:i/>
          <w:lang w:val="en-GB"/>
        </w:rPr>
        <w:t xml:space="preserve"> Mapping</w:t>
      </w:r>
      <w:r>
        <w:rPr>
          <w:lang w:val="en-GB"/>
        </w:rPr>
        <w:t xml:space="preserve"> Block. This is responsible to find correspondence of the FI and the Concepts in the ontology. These last two blocks are the ones responsible to support the View component with the knowledge to the ontology expert user </w:t>
      </w:r>
      <w:proofErr w:type="gramStart"/>
      <w:r>
        <w:rPr>
          <w:lang w:val="en-GB"/>
        </w:rPr>
        <w:t>be</w:t>
      </w:r>
      <w:proofErr w:type="gramEnd"/>
      <w:r>
        <w:rPr>
          <w:lang w:val="en-GB"/>
        </w:rPr>
        <w:t xml:space="preserve"> </w:t>
      </w:r>
      <w:r w:rsidR="000E2D12">
        <w:rPr>
          <w:lang w:val="en-GB"/>
        </w:rPr>
        <w:t>capable</w:t>
      </w:r>
      <w:r>
        <w:rPr>
          <w:lang w:val="en-GB"/>
        </w:rPr>
        <w:t xml:space="preserve"> to enrich the ontology with new knowledge. </w:t>
      </w:r>
    </w:p>
    <w:p w:rsidR="00953DD5" w:rsidRDefault="000179A0" w:rsidP="00953DD5">
      <w:pPr>
        <w:pStyle w:val="ListParagraph"/>
        <w:ind w:left="0"/>
        <w:jc w:val="center"/>
        <w:rPr>
          <w:lang w:val="en-GB"/>
        </w:rPr>
      </w:pPr>
      <w:r>
        <w:rPr>
          <w:noProof/>
          <w:lang w:eastAsia="pt-PT"/>
        </w:rPr>
        <w:lastRenderedPageBreak/>
        <mc:AlternateContent>
          <mc:Choice Requires="wps">
            <w:drawing>
              <wp:anchor distT="0" distB="0" distL="114300" distR="114300" simplePos="0" relativeHeight="251658240" behindDoc="1" locked="0" layoutInCell="1" allowOverlap="1">
                <wp:simplePos x="0" y="0"/>
                <wp:positionH relativeFrom="column">
                  <wp:posOffset>1352550</wp:posOffset>
                </wp:positionH>
                <wp:positionV relativeFrom="paragraph">
                  <wp:posOffset>2169160</wp:posOffset>
                </wp:positionV>
                <wp:extent cx="2690495" cy="298450"/>
                <wp:effectExtent l="0" t="0" r="0" b="0"/>
                <wp:wrapTight wrapText="bothSides">
                  <wp:wrapPolygon edited="0">
                    <wp:start x="-71" y="0"/>
                    <wp:lineTo x="-71" y="20911"/>
                    <wp:lineTo x="21600" y="20911"/>
                    <wp:lineTo x="21600" y="0"/>
                    <wp:lineTo x="-71" y="0"/>
                  </wp:wrapPolygon>
                </wp:wrapTight>
                <wp:docPr id="216" name="Text Box 1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0495"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015C0B" w:rsidRDefault="00192BAD" w:rsidP="00953DD5">
                            <w:pPr>
                              <w:pStyle w:val="Caption"/>
                              <w:rPr>
                                <w:sz w:val="18"/>
                                <w:lang w:val="en-GB"/>
                              </w:rPr>
                            </w:pPr>
                            <w:bookmarkStart w:id="271" w:name="_Ref397881556"/>
                            <w:bookmarkStart w:id="272" w:name="_Toc397995128"/>
                            <w:proofErr w:type="gramStart"/>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271"/>
                            <w:r w:rsidRPr="00015C0B">
                              <w:rPr>
                                <w:sz w:val="20"/>
                                <w:lang w:val="en-GB"/>
                              </w:rPr>
                              <w:t xml:space="preserve"> – Core Conceptual Architecture</w:t>
                            </w:r>
                            <w:bookmarkEnd w:id="2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73" o:spid="_x0000_s1395" type="#_x0000_t202" style="position:absolute;left:0;text-align:left;margin-left:106.5pt;margin-top:170.8pt;width:211.85pt;height:2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" stroked="f">
                <v:textbox style="mso-fit-shape-to-text:t" inset="0,0,0,0">
                  <w:txbxContent>
                    <w:p w:rsidR="00192BAD" w:rsidRPr="00015C0B" w:rsidRDefault="00192BAD" w:rsidP="00953DD5">
                      <w:pPr>
                        <w:pStyle w:val="Caption"/>
                        <w:rPr>
                          <w:sz w:val="18"/>
                          <w:lang w:val="en-GB"/>
                        </w:rPr>
                      </w:pPr>
                      <w:bookmarkStart w:id="273" w:name="_Ref397881556"/>
                      <w:bookmarkStart w:id="274" w:name="_Toc397995128"/>
                      <w:proofErr w:type="gramStart"/>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273"/>
                      <w:r w:rsidRPr="00015C0B">
                        <w:rPr>
                          <w:sz w:val="20"/>
                          <w:lang w:val="en-GB"/>
                        </w:rPr>
                        <w:t xml:space="preserve"> – Core Conceptual Architecture</w:t>
                      </w:r>
                      <w:bookmarkEnd w:id="274"/>
                    </w:p>
                  </w:txbxContent>
                </v:textbox>
                <w10:wrap type="tight"/>
              </v:shape>
            </w:pict>
          </mc:Fallback>
        </mc:AlternateContent>
      </w:r>
      <w:r>
        <w:rPr>
          <w:noProof/>
          <w:lang w:eastAsia="pt-PT"/>
        </w:rPr>
        <mc:AlternateContent>
          <mc:Choice Requires="wpc">
            <w:drawing>
              <wp:inline distT="0" distB="0" distL="0" distR="0">
                <wp:extent cx="2851150" cy="2112010"/>
                <wp:effectExtent l="0" t="0" r="0" b="2540"/>
                <wp:docPr id="1452" name="Canvas 1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97" name="Group 22"/>
                        <wpg:cNvGrpSpPr>
                          <a:grpSpLocks/>
                        </wpg:cNvGrpSpPr>
                        <wpg:grpSpPr bwMode="auto">
                          <a:xfrm>
                            <a:off x="69760" y="76500"/>
                            <a:ext cx="2705630" cy="1974759"/>
                            <a:chOff x="0" y="0"/>
                            <a:chExt cx="2880" cy="2275"/>
                          </a:xfrm>
                        </wpg:grpSpPr>
                        <wps:wsp>
                          <wps:cNvPr id="198" name="AutoShape 40"/>
                          <wps:cNvSpPr>
                            <a:spLocks noChangeArrowheads="1"/>
                          </wps:cNvSpPr>
                          <wps:spPr bwMode="auto">
                            <a:xfrm>
                              <a:off x="13" y="1011"/>
                              <a:ext cx="1260" cy="458"/>
                            </a:xfrm>
                            <a:prstGeom prst="roundRect">
                              <a:avLst>
                                <a:gd name="adj" fmla="val 16667"/>
                              </a:avLst>
                            </a:prstGeom>
                            <a:solidFill>
                              <a:srgbClr val="FFFFFF"/>
                            </a:solidFill>
                            <a:ln w="9525">
                              <a:solidFill>
                                <a:srgbClr val="000000"/>
                              </a:solidFill>
                              <a:round/>
                              <a:headEnd/>
                              <a:tailEnd/>
                            </a:ln>
                          </wps:spPr>
                          <wps:txbx>
                            <w:txbxContent>
                              <w:p w:rsidR="00192BAD" w:rsidRDefault="00192BAD"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rsidR="00192BAD" w:rsidRDefault="00192BAD"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wps:txbx>
                          <wps:bodyPr rot="0" vert="horz" wrap="square" lIns="54000" tIns="0" rIns="54000" bIns="0" anchor="ctr" anchorCtr="0" upright="1">
                            <a:noAutofit/>
                          </wps:bodyPr>
                        </wps:wsp>
                        <wps:wsp>
                          <wps:cNvPr id="199" name="AutoShape 39"/>
                          <wps:cNvSpPr>
                            <a:spLocks noChangeArrowheads="1"/>
                          </wps:cNvSpPr>
                          <wps:spPr bwMode="auto">
                            <a:xfrm>
                              <a:off x="1436" y="1005"/>
                              <a:ext cx="1432" cy="464"/>
                            </a:xfrm>
                            <a:prstGeom prst="roundRect">
                              <a:avLst>
                                <a:gd name="adj" fmla="val 16667"/>
                              </a:avLst>
                            </a:prstGeom>
                            <a:solidFill>
                              <a:srgbClr val="FFFFFF"/>
                            </a:solidFill>
                            <a:ln w="9525">
                              <a:solidFill>
                                <a:srgbClr val="000000"/>
                              </a:solidFill>
                              <a:round/>
                              <a:headEnd/>
                              <a:tailEnd/>
                            </a:ln>
                          </wps:spPr>
                          <wps:txbx>
                            <w:txbxContent>
                              <w:p w:rsidR="00192BAD" w:rsidRDefault="00192BAD"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wps:txbx>
                          <wps:bodyPr rot="0" vert="horz" wrap="square" lIns="54000" tIns="0" rIns="54000" bIns="0" anchor="ctr" anchorCtr="0" upright="1">
                            <a:noAutofit/>
                          </wps:bodyPr>
                        </wps:wsp>
                        <wps:wsp>
                          <wps:cNvPr id="200" name="AutoShape 38"/>
                          <wps:cNvSpPr>
                            <a:spLocks noChangeArrowheads="1"/>
                          </wps:cNvSpPr>
                          <wps:spPr bwMode="auto">
                            <a:xfrm rot="5400000">
                              <a:off x="575" y="840"/>
                              <a:ext cx="167" cy="143"/>
                            </a:xfrm>
                            <a:prstGeom prst="rightArrow">
                              <a:avLst>
                                <a:gd name="adj1" fmla="val 50000"/>
                                <a:gd name="adj2" fmla="val 29196"/>
                              </a:avLst>
                            </a:prstGeom>
                            <a:solidFill>
                              <a:srgbClr val="548DD4"/>
                            </a:solidFill>
                            <a:ln w="9525">
                              <a:solidFill>
                                <a:srgbClr val="000000"/>
                              </a:solidFill>
                              <a:miter lim="800000"/>
                              <a:headEnd/>
                              <a:tailEnd/>
                            </a:ln>
                          </wps:spPr>
                          <wps:txbx>
                            <w:txbxContent>
                              <w:p w:rsidR="00192BAD" w:rsidRDefault="00192BAD" w:rsidP="00953DD5">
                                <w:pPr>
                                  <w:rPr>
                                    <w:rFonts w:eastAsia="Times New Roman"/>
                                  </w:rPr>
                                </w:pPr>
                              </w:p>
                            </w:txbxContent>
                          </wps:txbx>
                          <wps:bodyPr rot="0" vert="horz" wrap="square" lIns="91440" tIns="45720" rIns="91440" bIns="45720" anchor="t" anchorCtr="0" upright="1">
                            <a:noAutofit/>
                          </wps:bodyPr>
                        </wps:wsp>
                        <wps:wsp>
                          <wps:cNvPr id="201" name="AutoShape 37"/>
                          <wps:cNvSpPr>
                            <a:spLocks noChangeArrowheads="1"/>
                          </wps:cNvSpPr>
                          <wps:spPr bwMode="auto">
                            <a:xfrm rot="5400000">
                              <a:off x="429" y="1627"/>
                              <a:ext cx="459" cy="143"/>
                            </a:xfrm>
                            <a:prstGeom prst="rightArrow">
                              <a:avLst>
                                <a:gd name="adj1" fmla="val 50000"/>
                                <a:gd name="adj2" fmla="val 80245"/>
                              </a:avLst>
                            </a:prstGeom>
                            <a:solidFill>
                              <a:srgbClr val="548DD4"/>
                            </a:solidFill>
                            <a:ln w="9525">
                              <a:solidFill>
                                <a:srgbClr val="000000"/>
                              </a:solidFill>
                              <a:miter lim="800000"/>
                              <a:headEnd/>
                              <a:tailEnd/>
                            </a:ln>
                          </wps:spPr>
                          <wps:txbx>
                            <w:txbxContent>
                              <w:p w:rsidR="00192BAD" w:rsidRDefault="00192BAD" w:rsidP="00953DD5">
                                <w:pPr>
                                  <w:rPr>
                                    <w:rFonts w:eastAsia="Times New Roman"/>
                                  </w:rPr>
                                </w:pPr>
                              </w:p>
                            </w:txbxContent>
                          </wps:txbx>
                          <wps:bodyPr rot="0" vert="horz" wrap="square" lIns="91440" tIns="45720" rIns="91440" bIns="45720" anchor="t" anchorCtr="0" upright="1">
                            <a:noAutofit/>
                          </wps:bodyPr>
                        </wps:wsp>
                        <wps:wsp>
                          <wps:cNvPr id="202" name="AutoShape 36"/>
                          <wps:cNvSpPr>
                            <a:spLocks noChangeArrowheads="1"/>
                          </wps:cNvSpPr>
                          <wps:spPr bwMode="auto">
                            <a:xfrm rot="5400000">
                              <a:off x="1743" y="1455"/>
                              <a:ext cx="115" cy="143"/>
                            </a:xfrm>
                            <a:prstGeom prst="rightArrow">
                              <a:avLst>
                                <a:gd name="adj1" fmla="val 50000"/>
                                <a:gd name="adj2" fmla="val 25000"/>
                              </a:avLst>
                            </a:prstGeom>
                            <a:solidFill>
                              <a:srgbClr val="548DD4"/>
                            </a:solidFill>
                            <a:ln w="9525">
                              <a:solidFill>
                                <a:srgbClr val="000000"/>
                              </a:solidFill>
                              <a:miter lim="800000"/>
                              <a:headEnd/>
                              <a:tailEnd/>
                            </a:ln>
                          </wps:spPr>
                          <wps:txbx>
                            <w:txbxContent>
                              <w:p w:rsidR="00192BAD" w:rsidRDefault="00192BAD" w:rsidP="00953DD5">
                                <w:pPr>
                                  <w:rPr>
                                    <w:rFonts w:eastAsia="Times New Roman"/>
                                  </w:rPr>
                                </w:pPr>
                              </w:p>
                            </w:txbxContent>
                          </wps:txbx>
                          <wps:bodyPr rot="0" vert="horz" wrap="square" lIns="91440" tIns="45720" rIns="91440" bIns="45720" anchor="t" anchorCtr="0" upright="1">
                            <a:noAutofit/>
                          </wps:bodyPr>
                        </wps:wsp>
                        <wpg:grpSp>
                          <wpg:cNvPr id="203" name="Group 7"/>
                          <wpg:cNvGrpSpPr>
                            <a:grpSpLocks/>
                          </wpg:cNvGrpSpPr>
                          <wpg:grpSpPr bwMode="auto">
                            <a:xfrm>
                              <a:off x="1445" y="1584"/>
                              <a:ext cx="1435" cy="313"/>
                              <a:chOff x="1445" y="1584"/>
                              <a:chExt cx="961" cy="313"/>
                            </a:xfrm>
                          </wpg:grpSpPr>
                          <wps:wsp>
                            <wps:cNvPr id="204" name="AutoShape 35"/>
                            <wps:cNvSpPr>
                              <a:spLocks noChangeArrowheads="1"/>
                            </wps:cNvSpPr>
                            <wps:spPr bwMode="auto">
                              <a:xfrm>
                                <a:off x="1445" y="1585"/>
                                <a:ext cx="941" cy="312"/>
                              </a:xfrm>
                              <a:prstGeom prst="can">
                                <a:avLst>
                                  <a:gd name="adj" fmla="val 25000"/>
                                </a:avLst>
                              </a:prstGeom>
                              <a:solidFill>
                                <a:srgbClr val="4F81BD"/>
                              </a:solidFill>
                              <a:ln w="12700">
                                <a:solidFill>
                                  <a:srgbClr val="000000"/>
                                </a:solidFill>
                                <a:round/>
                                <a:headEnd/>
                                <a:tailEnd/>
                              </a:ln>
                              <a:effectLst>
                                <a:outerShdw dist="28398" dir="3806097" algn="ctr" rotWithShape="0">
                                  <a:srgbClr val="243F60">
                                    <a:alpha val="50000"/>
                                  </a:srgbClr>
                                </a:outerShdw>
                              </a:effectLst>
                            </wps:spPr>
                            <wps:txbx>
                              <w:txbxContent>
                                <w:p w:rsidR="00192BAD" w:rsidRDefault="00192BAD" w:rsidP="00953DD5">
                                  <w:pPr>
                                    <w:rPr>
                                      <w:rFonts w:eastAsia="Times New Roman"/>
                                    </w:rPr>
                                  </w:pPr>
                                </w:p>
                              </w:txbxContent>
                            </wps:txbx>
                            <wps:bodyPr rot="0" vert="horz" wrap="square" lIns="91440" tIns="45720" rIns="91440" bIns="45720" anchor="t" anchorCtr="0" upright="1">
                              <a:noAutofit/>
                            </wps:bodyPr>
                          </wps:wsp>
                          <wps:wsp>
                            <wps:cNvPr id="205" name="Text Box 34"/>
                            <wps:cNvSpPr txBox="1">
                              <a:spLocks noChangeArrowheads="1"/>
                            </wps:cNvSpPr>
                            <wps:spPr bwMode="auto">
                              <a:xfrm>
                                <a:off x="1466" y="1584"/>
                                <a:ext cx="940" cy="3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Default="00192BAD"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wps:txbx>
                            <wps:bodyPr rot="0" vert="horz" wrap="square" lIns="91440" tIns="45720" rIns="91440" bIns="45720" anchor="b" anchorCtr="0" upright="1">
                              <a:noAutofit/>
                            </wps:bodyPr>
                          </wps:wsp>
                        </wpg:grpSp>
                        <wpg:grpSp>
                          <wpg:cNvPr id="206" name="Group 8"/>
                          <wpg:cNvGrpSpPr>
                            <a:grpSpLocks/>
                          </wpg:cNvGrpSpPr>
                          <wpg:grpSpPr bwMode="auto">
                            <a:xfrm>
                              <a:off x="0" y="1962"/>
                              <a:ext cx="2874" cy="313"/>
                              <a:chOff x="0" y="1962"/>
                              <a:chExt cx="2874" cy="313"/>
                            </a:xfrm>
                          </wpg:grpSpPr>
                          <wps:wsp>
                            <wps:cNvPr id="207" name="AutoShape 32"/>
                            <wps:cNvSpPr>
                              <a:spLocks noChangeArrowheads="1"/>
                            </wps:cNvSpPr>
                            <wps:spPr bwMode="auto">
                              <a:xfrm>
                                <a:off x="0" y="1962"/>
                                <a:ext cx="2866" cy="313"/>
                              </a:xfrm>
                              <a:prstGeom prst="can">
                                <a:avLst>
                                  <a:gd name="adj" fmla="val 25000"/>
                                </a:avLst>
                              </a:prstGeom>
                              <a:solidFill>
                                <a:srgbClr val="4F81BD"/>
                              </a:solidFill>
                              <a:ln w="12700">
                                <a:solidFill>
                                  <a:srgbClr val="000000"/>
                                </a:solidFill>
                                <a:round/>
                                <a:headEnd/>
                                <a:tailEnd/>
                              </a:ln>
                              <a:effectLst>
                                <a:outerShdw dist="28398" dir="3806097" algn="ctr" rotWithShape="0">
                                  <a:srgbClr val="243F60">
                                    <a:alpha val="50000"/>
                                  </a:srgbClr>
                                </a:outerShdw>
                              </a:effectLst>
                            </wps:spPr>
                            <wps:txbx>
                              <w:txbxContent>
                                <w:p w:rsidR="00192BAD" w:rsidRDefault="00192BAD" w:rsidP="00953DD5">
                                  <w:pPr>
                                    <w:rPr>
                                      <w:rFonts w:eastAsia="Times New Roman"/>
                                    </w:rPr>
                                  </w:pPr>
                                </w:p>
                              </w:txbxContent>
                            </wps:txbx>
                            <wps:bodyPr rot="0" vert="horz" wrap="square" lIns="91440" tIns="45720" rIns="91440" bIns="45720" anchor="t" anchorCtr="0" upright="1">
                              <a:noAutofit/>
                            </wps:bodyPr>
                          </wps:wsp>
                          <wps:wsp>
                            <wps:cNvPr id="208" name="Text Box 31"/>
                            <wps:cNvSpPr txBox="1">
                              <a:spLocks noChangeArrowheads="1"/>
                            </wps:cNvSpPr>
                            <wps:spPr bwMode="auto">
                              <a:xfrm>
                                <a:off x="21" y="1962"/>
                                <a:ext cx="2853" cy="3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Default="00192BAD"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wps:txbx>
                            <wps:bodyPr rot="0" vert="horz" wrap="square" lIns="91440" tIns="45720" rIns="91440" bIns="45720" anchor="b" anchorCtr="0" upright="1">
                              <a:noAutofit/>
                            </wps:bodyPr>
                          </wps:wsp>
                        </wpg:grpSp>
                        <wps:wsp>
                          <wps:cNvPr id="209" name="AutoShape 29"/>
                          <wps:cNvSpPr>
                            <a:spLocks noChangeArrowheads="1"/>
                          </wps:cNvSpPr>
                          <wps:spPr bwMode="auto">
                            <a:xfrm rot="10800000">
                              <a:off x="1276" y="1280"/>
                              <a:ext cx="160" cy="143"/>
                            </a:xfrm>
                            <a:prstGeom prst="rightArrow">
                              <a:avLst>
                                <a:gd name="adj1" fmla="val 50000"/>
                                <a:gd name="adj2" fmla="val 27972"/>
                              </a:avLst>
                            </a:prstGeom>
                            <a:solidFill>
                              <a:srgbClr val="548DD4"/>
                            </a:solidFill>
                            <a:ln w="9525">
                              <a:solidFill>
                                <a:srgbClr val="000000"/>
                              </a:solidFill>
                              <a:miter lim="800000"/>
                              <a:headEnd/>
                              <a:tailEnd/>
                            </a:ln>
                          </wps:spPr>
                          <wps:txbx>
                            <w:txbxContent>
                              <w:p w:rsidR="00192BAD" w:rsidRDefault="00192BAD" w:rsidP="00953DD5">
                                <w:pPr>
                                  <w:rPr>
                                    <w:rFonts w:eastAsia="Times New Roman"/>
                                  </w:rPr>
                                </w:pPr>
                              </w:p>
                            </w:txbxContent>
                          </wps:txbx>
                          <wps:bodyPr rot="0" vert="horz" wrap="square" lIns="91440" tIns="45720" rIns="91440" bIns="45720" anchor="t" anchorCtr="0" upright="1">
                            <a:noAutofit/>
                          </wps:bodyPr>
                        </wps:wsp>
                        <wps:wsp>
                          <wps:cNvPr id="210" name="AutoShape 28"/>
                          <wps:cNvSpPr>
                            <a:spLocks noChangeArrowheads="1"/>
                          </wps:cNvSpPr>
                          <wps:spPr bwMode="auto">
                            <a:xfrm>
                              <a:off x="1273" y="1038"/>
                              <a:ext cx="160" cy="143"/>
                            </a:xfrm>
                            <a:prstGeom prst="rightArrow">
                              <a:avLst>
                                <a:gd name="adj1" fmla="val 50000"/>
                                <a:gd name="adj2" fmla="val 27972"/>
                              </a:avLst>
                            </a:prstGeom>
                            <a:solidFill>
                              <a:srgbClr val="548DD4"/>
                            </a:solidFill>
                            <a:ln w="9525">
                              <a:solidFill>
                                <a:srgbClr val="000000"/>
                              </a:solidFill>
                              <a:miter lim="800000"/>
                              <a:headEnd/>
                              <a:tailEnd/>
                            </a:ln>
                          </wps:spPr>
                          <wps:txbx>
                            <w:txbxContent>
                              <w:p w:rsidR="00192BAD" w:rsidRDefault="00192BAD" w:rsidP="00953DD5">
                                <w:pPr>
                                  <w:rPr>
                                    <w:rFonts w:eastAsia="Times New Roman"/>
                                  </w:rPr>
                                </w:pPr>
                              </w:p>
                            </w:txbxContent>
                          </wps:txbx>
                          <wps:bodyPr rot="0" vert="horz" wrap="square" lIns="91440" tIns="45720" rIns="91440" bIns="45720" anchor="t" anchorCtr="0" upright="1">
                            <a:noAutofit/>
                          </wps:bodyPr>
                        </wps:wsp>
                        <wps:wsp>
                          <wps:cNvPr id="211" name="AutoShape 27"/>
                          <wps:cNvSpPr>
                            <a:spLocks noChangeArrowheads="1"/>
                          </wps:cNvSpPr>
                          <wps:spPr bwMode="auto">
                            <a:xfrm rot="-5400000">
                              <a:off x="2376" y="1455"/>
                              <a:ext cx="115" cy="143"/>
                            </a:xfrm>
                            <a:prstGeom prst="rightArrow">
                              <a:avLst>
                                <a:gd name="adj1" fmla="val 50000"/>
                                <a:gd name="adj2" fmla="val 25000"/>
                              </a:avLst>
                            </a:prstGeom>
                            <a:solidFill>
                              <a:srgbClr val="548DD4"/>
                            </a:solidFill>
                            <a:ln w="9525">
                              <a:solidFill>
                                <a:srgbClr val="000000"/>
                              </a:solidFill>
                              <a:miter lim="800000"/>
                              <a:headEnd/>
                              <a:tailEnd/>
                            </a:ln>
                          </wps:spPr>
                          <wps:txbx>
                            <w:txbxContent>
                              <w:p w:rsidR="00192BAD" w:rsidRDefault="00192BAD" w:rsidP="00953DD5">
                                <w:pPr>
                                  <w:rPr>
                                    <w:rFonts w:eastAsia="Times New Roman"/>
                                  </w:rPr>
                                </w:pPr>
                              </w:p>
                            </w:txbxContent>
                          </wps:txbx>
                          <wps:bodyPr rot="0" vert="horz" wrap="square" lIns="91440" tIns="45720" rIns="91440" bIns="45720" anchor="t" anchorCtr="0" upright="1">
                            <a:noAutofit/>
                          </wps:bodyPr>
                        </wps:wsp>
                        <wps:wsp>
                          <wps:cNvPr id="212" name="AutoShape 26"/>
                          <wps:cNvSpPr>
                            <a:spLocks noChangeArrowheads="1"/>
                          </wps:cNvSpPr>
                          <wps:spPr bwMode="auto">
                            <a:xfrm>
                              <a:off x="10" y="0"/>
                              <a:ext cx="2870" cy="343"/>
                            </a:xfrm>
                            <a:prstGeom prst="roundRect">
                              <a:avLst>
                                <a:gd name="adj" fmla="val 16667"/>
                              </a:avLst>
                            </a:prstGeom>
                            <a:solidFill>
                              <a:srgbClr val="FFFFFF"/>
                            </a:solidFill>
                            <a:ln w="9525">
                              <a:solidFill>
                                <a:srgbClr val="000000"/>
                              </a:solidFill>
                              <a:round/>
                              <a:headEnd/>
                              <a:tailEnd/>
                            </a:ln>
                          </wps:spPr>
                          <wps:txbx>
                            <w:txbxContent>
                              <w:p w:rsidR="00192BAD" w:rsidRDefault="00192BAD"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wps:txbx>
                          <wps:bodyPr rot="0" vert="horz" wrap="square" lIns="91440" tIns="45720" rIns="91440" bIns="45720" anchor="t" anchorCtr="0" upright="1">
                            <a:noAutofit/>
                          </wps:bodyPr>
                        </wps:wsp>
                        <wps:wsp>
                          <wps:cNvPr id="213" name="AutoShape 25"/>
                          <wps:cNvSpPr>
                            <a:spLocks noChangeArrowheads="1"/>
                          </wps:cNvSpPr>
                          <wps:spPr bwMode="auto">
                            <a:xfrm>
                              <a:off x="1" y="495"/>
                              <a:ext cx="2873" cy="333"/>
                            </a:xfrm>
                            <a:prstGeom prst="roundRect">
                              <a:avLst>
                                <a:gd name="adj" fmla="val 16667"/>
                              </a:avLst>
                            </a:prstGeom>
                            <a:solidFill>
                              <a:srgbClr val="FFFFFF"/>
                            </a:solidFill>
                            <a:ln w="9525">
                              <a:solidFill>
                                <a:srgbClr val="000000"/>
                              </a:solidFill>
                              <a:round/>
                              <a:headEnd/>
                              <a:tailEnd/>
                            </a:ln>
                          </wps:spPr>
                          <wps:txbx>
                            <w:txbxContent>
                              <w:p w:rsidR="00192BAD" w:rsidRDefault="00192BAD"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wps:txbx>
                          <wps:bodyPr rot="0" vert="horz" wrap="square" lIns="91440" tIns="45720" rIns="91440" bIns="45720" anchor="t" anchorCtr="0" upright="1">
                            <a:noAutofit/>
                          </wps:bodyPr>
                        </wps:wsp>
                        <wps:wsp>
                          <wps:cNvPr id="214" name="AutoShape 24"/>
                          <wps:cNvSpPr>
                            <a:spLocks noChangeArrowheads="1"/>
                          </wps:cNvSpPr>
                          <wps:spPr bwMode="auto">
                            <a:xfrm rot="5400000">
                              <a:off x="370" y="342"/>
                              <a:ext cx="141" cy="143"/>
                            </a:xfrm>
                            <a:prstGeom prst="rightArrow">
                              <a:avLst>
                                <a:gd name="adj1" fmla="val 50000"/>
                                <a:gd name="adj2" fmla="val 25000"/>
                              </a:avLst>
                            </a:prstGeom>
                            <a:solidFill>
                              <a:srgbClr val="548DD4"/>
                            </a:solidFill>
                            <a:ln w="9525">
                              <a:solidFill>
                                <a:srgbClr val="000000"/>
                              </a:solidFill>
                              <a:miter lim="800000"/>
                              <a:headEnd/>
                              <a:tailEnd/>
                            </a:ln>
                          </wps:spPr>
                          <wps:txbx>
                            <w:txbxContent>
                              <w:p w:rsidR="00192BAD" w:rsidRDefault="00192BAD" w:rsidP="00953DD5">
                                <w:pPr>
                                  <w:rPr>
                                    <w:rFonts w:eastAsia="Times New Roman"/>
                                  </w:rPr>
                                </w:pPr>
                              </w:p>
                            </w:txbxContent>
                          </wps:txbx>
                          <wps:bodyPr rot="0" vert="horz" wrap="square" lIns="91440" tIns="45720" rIns="91440" bIns="45720" anchor="t" anchorCtr="0" upright="1">
                            <a:noAutofit/>
                          </wps:bodyPr>
                        </wps:wsp>
                        <wps:wsp>
                          <wps:cNvPr id="215" name="AutoShape 23"/>
                          <wps:cNvSpPr>
                            <a:spLocks noChangeArrowheads="1"/>
                          </wps:cNvSpPr>
                          <wps:spPr bwMode="auto">
                            <a:xfrm rot="5400000">
                              <a:off x="2462" y="342"/>
                              <a:ext cx="141" cy="143"/>
                            </a:xfrm>
                            <a:prstGeom prst="rightArrow">
                              <a:avLst>
                                <a:gd name="adj1" fmla="val 50000"/>
                                <a:gd name="adj2" fmla="val 25000"/>
                              </a:avLst>
                            </a:prstGeom>
                            <a:solidFill>
                              <a:srgbClr val="548DD4"/>
                            </a:solidFill>
                            <a:ln w="9525">
                              <a:solidFill>
                                <a:srgbClr val="000000"/>
                              </a:solidFill>
                              <a:miter lim="800000"/>
                              <a:headEnd/>
                              <a:tailEnd/>
                            </a:ln>
                          </wps:spPr>
                          <wps:txbx>
                            <w:txbxContent>
                              <w:p w:rsidR="00192BAD" w:rsidRDefault="00192BAD" w:rsidP="00953DD5">
                                <w:pPr>
                                  <w:rPr>
                                    <w:rFonts w:eastAsia="Times New Roman"/>
                                  </w:rPr>
                                </w:pPr>
                              </w:p>
                            </w:txbxContent>
                          </wps:txbx>
                          <wps:bodyPr rot="0" vert="horz" wrap="square" lIns="91440" tIns="45720" rIns="91440" bIns="45720" anchor="t" anchorCtr="0" upright="1">
                            <a:noAutofit/>
                          </wps:bodyPr>
                        </wps:wsp>
                      </wpg:wgp>
                    </wpc:wpc>
                  </a:graphicData>
                </a:graphic>
              </wp:inline>
            </w:drawing>
          </mc:Choice>
          <mc:Fallback>
            <w:pict>
              <v:group id="Canvas 1452" o:spid="_x0000_s1396" editas="canvas" style="width:224.5pt;height:166.3pt;mso-position-horizontal-relative:char;mso-position-vertical-relative:line" coordsize="28511,2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">
                <v:shape id="_x0000_s1397" type="#_x0000_t75" style="position:absolute;width:28511;height:21120;visibility:visible;mso-wrap-style:square">
                  <v:fill o:detectmouseclick="t"/>
                  <v:path o:connecttype="none"/>
                </v:shape>
                <v:group id="Group 22" o:spid="_x0000_s1398" style="position:absolute;left:697;top:765;width:27056;height:19747" coordsize="2880,2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roundrect id="AutoShape 40" o:spid="_x0000_s1399" style="position:absolute;left:13;top:1011;width:1260;height:4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5ngcIA&#10;AADcAAAADwAAAGRycy9kb3ducmV2LnhtbESPQWvCQBCF7wX/wzKCl6KTCi02uooULb2q/QFDdkxC&#10;srMhu2r01zuHQm8zvDfvfbPaDL41V+5jHcTC2ywDw1IEV0tp4fe0ny7AxETiqA3CFu4cYbMevawo&#10;d+EmB74eU2k0RGJOFqqUuhwxFhV7irPQsah2Dr2npGtfouvppuG+xXmWfaCnWrShoo6/Ki6a48Vb&#10;2OPraUvdNxYNUZ3eH7vFARtrJ+NhuwSTeEj/5r/rH6f4n0qrz+gEuH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bmeBwgAAANwAAAAPAAAAAAAAAAAAAAAAAJgCAABkcnMvZG93&#10;bnJldi54bWxQSwUGAAAAAAQABAD1AAAAhwMAAAAA&#10;">
                    <v:textbox inset="1.5mm,0,1.5mm,0">
                      <w:txbxContent>
                        <w:p w:rsidR="00192BAD" w:rsidRDefault="00192BAD"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rsidR="00192BAD" w:rsidRDefault="00192BAD"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v:textbox>
                  </v:roundrect>
                  <v:roundrect id="AutoShape 39" o:spid="_x0000_s1400" style="position:absolute;left:1436;top:1005;width:1432;height:4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CGsAA&#10;AADcAAAADwAAAGRycy9kb3ducmV2LnhtbERPzUrDQBC+F/oOyxS8lHaioCSx21LESq9J+gBDdkxC&#10;srMhu7bRp3cLgrf5+H5nd5jtoK48+c6JhsdtAoqldqaTRsOlOm1SUD6QGBqcsIZv9nDYLxc7yo27&#10;ScHXMjQqhojPSUMbwpgj+rplS37rRpbIfbrJUohwatBMdIvhdsCnJHlBS53EhpZGfmu57ssvq+GE&#10;6+pI4wfWPVEXnn/e0wJ7rR9W8/EVVOA5/Iv/3GcT52cZ3J+JF+D+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LCGsAAAADcAAAADwAAAAAAAAAAAAAAAACYAgAAZHJzL2Rvd25y&#10;ZXYueG1sUEsFBgAAAAAEAAQA9QAAAIUDAAAAAA==&#10;">
                    <v:textbox inset="1.5mm,0,1.5mm,0">
                      <w:txbxContent>
                        <w:p w:rsidR="00192BAD" w:rsidRDefault="00192BAD"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8" o:spid="_x0000_s1401" type="#_x0000_t13" style="position:absolute;left:575;top:840;width:167;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9cUA&#10;AADcAAAADwAAAGRycy9kb3ducmV2LnhtbESPQWvCQBSE74L/YXkFL6KbirSSuooIiuCliUV7fGRf&#10;k2D2bbq7xvTfdwsFj8PMfMMs171pREfO15YVPE8TEMSF1TWXCj5Ou8kChA/IGhvLpOCHPKxXw8ES&#10;U23vnFGXh1JECPsUFVQhtKmUvqjIoJ/aljh6X9YZDFG6UmqH9wg3jZwlyYs0WHNcqLClbUXFNb8Z&#10;BeObPc9fL3nWfX9et1ndu/38/ajU6KnfvIEI1IdH+L990AoiEf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3n1xQAAANwAAAAPAAAAAAAAAAAAAAAAAJgCAABkcnMv&#10;ZG93bnJldi54bWxQSwUGAAAAAAQABAD1AAAAigMAAAAA&#10;" fillcolor="#548dd4">
                    <v:textbox>
                      <w:txbxContent>
                        <w:p w:rsidR="00192BAD" w:rsidRDefault="00192BAD" w:rsidP="00953DD5">
                          <w:pPr>
                            <w:rPr>
                              <w:rFonts w:eastAsia="Times New Roman"/>
                            </w:rPr>
                          </w:pPr>
                        </w:p>
                      </w:txbxContent>
                    </v:textbox>
                  </v:shape>
                  <v:shape id="AutoShape 37" o:spid="_x0000_s1402" type="#_x0000_t13" style="position:absolute;left:429;top:1627;width:459;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cbsYA&#10;AADcAAAADwAAAGRycy9kb3ducmV2LnhtbESPQWvCQBSE7wX/w/IKvRSzUURL6ioiWAq9NKnUHh/Z&#10;1ySYfRt31xj/vVsQehxm5htmuR5MK3pyvrGsYJKkIIhLqxuuFOy/duMXED4ga2wtk4IreVivRg9L&#10;zLS9cE59ESoRIewzVFCH0GVS+rImgz6xHXH0fq0zGKJ0ldQOLxFuWjlN07k02HBcqLGjbU3lsTgb&#10;Bc9n+z1bHIq8P/0ct3kzuLfZ54dST4/D5hVEoCH8h+/td61gmk7g70w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cbsYAAADcAAAADwAAAAAAAAAAAAAAAACYAgAAZHJz&#10;L2Rvd25yZXYueG1sUEsFBgAAAAAEAAQA9QAAAIsDAAAAAA==&#10;" fillcolor="#548dd4">
                    <v:textbox>
                      <w:txbxContent>
                        <w:p w:rsidR="00192BAD" w:rsidRDefault="00192BAD" w:rsidP="00953DD5">
                          <w:pPr>
                            <w:rPr>
                              <w:rFonts w:eastAsia="Times New Roman"/>
                            </w:rPr>
                          </w:pPr>
                        </w:p>
                      </w:txbxContent>
                    </v:textbox>
                  </v:shape>
                  <v:shape id="AutoShape 36" o:spid="_x0000_s1403" type="#_x0000_t13" style="position:absolute;left:1743;top:1455;width:115;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CGcYA&#10;AADcAAAADwAAAGRycy9kb3ducmV2LnhtbESPQWvCQBSE7wX/w/KEXopuDNJKdBURWgq9mLS0PT6y&#10;zySYfZvurjH+e1coeBxm5htmtRlMK3pyvrGsYDZNQBCXVjdcKfj6fJ0sQPiArLG1TAou5GGzHj2s&#10;MNP2zDn1RahEhLDPUEEdQpdJ6cuaDPqp7Yijd7DOYIjSVVI7PEe4aWWaJM/SYMNxocaOdjWVx+Jk&#10;FDyd7Pf85afI+7/f4y5vBvc2338o9TgetksQgYZwD/+337WCNEnhdiYe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1CGcYAAADcAAAADwAAAAAAAAAAAAAAAACYAgAAZHJz&#10;L2Rvd25yZXYueG1sUEsFBgAAAAAEAAQA9QAAAIsDAAAAAA==&#10;" fillcolor="#548dd4">
                    <v:textbox>
                      <w:txbxContent>
                        <w:p w:rsidR="00192BAD" w:rsidRDefault="00192BAD" w:rsidP="00953DD5">
                          <w:pPr>
                            <w:rPr>
                              <w:rFonts w:eastAsia="Times New Roman"/>
                            </w:rPr>
                          </w:pPr>
                        </w:p>
                      </w:txbxContent>
                    </v:textbox>
                  </v:shape>
                  <v:group id="Group 7" o:spid="_x0000_s1404" style="position:absolute;left:1445;top:1584;width:1435;height:313" coordorigin="1445,1584" coordsize="961,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5" o:spid="_x0000_s1405" type="#_x0000_t22" style="position:absolute;left:1445;top:1585;width:94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LycIA&#10;AADcAAAADwAAAGRycy9kb3ducmV2LnhtbESP0YrCMBRE3wX/IVxh3zRVFpVqLFVQ9tFVP+CS3G27&#10;NjelibX69RthwcdhZs4w66y3teio9ZVjBdNJAoJYO1NxoeBy3o+XIHxANlg7JgUP8pBthoM1psbd&#10;+Zu6UyhEhLBPUUEZQpNK6XVJFv3ENcTR+3GtxRBlW0jT4j3CbS1nSTKXFiuOCyU2tCtJX083q0Bq&#10;faiOz22zmP4+Os3n3OPzqNTHqM9XIAL14R3+b38ZBbPkE15n4h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1svJwgAAANwAAAAPAAAAAAAAAAAAAAAAAJgCAABkcnMvZG93&#10;bnJldi54bWxQSwUGAAAAAAQABAD1AAAAhwMAAAAA&#10;" fillcolor="#4f81bd" strokeweight="1pt">
                      <v:shadow on="t" color="#243f60" opacity=".5" offset="1pt"/>
                      <v:textbox>
                        <w:txbxContent>
                          <w:p w:rsidR="00192BAD" w:rsidRDefault="00192BAD" w:rsidP="00953DD5">
                            <w:pPr>
                              <w:rPr>
                                <w:rFonts w:eastAsia="Times New Roman"/>
                              </w:rPr>
                            </w:pPr>
                          </w:p>
                        </w:txbxContent>
                      </v:textbox>
                    </v:shape>
                    <v:shape id="Text Box 34" o:spid="_x0000_s1406" type="#_x0000_t202" style="position:absolute;left:1466;top:1584;width:940;height:30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A+yMQA&#10;AADcAAAADwAAAGRycy9kb3ducmV2LnhtbESPQWsCMRSE7wX/Q3iCl6KJQotsjSKCWFAstfX+2Lxu&#10;VjcvyybV2F9vCoUeh5n5hpktkmvEhbpQe9YwHikQxKU3NVcaPj/WwymIEJENNp5Jw40CLOa9hxkW&#10;xl/5nS6HWIkM4VCgBhtjW0gZSksOw8i3xNn78p3DmGVXSdPhNcNdIydKPUuHNecFiy2tLJXnw7fT&#10;sF2eT3tjyrRKst68/Rx36tFOtR700/IFRKQU/8N/7VejYaKe4PdMPg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gPsjEAAAA3AAAAA8AAAAAAAAAAAAAAAAAmAIAAGRycy9k&#10;b3ducmV2LnhtbFBLBQYAAAAABAAEAPUAAACJAwAAAAA=&#10;" stroked="f">
                      <v:fill opacity="0"/>
                      <v:textbox>
                        <w:txbxContent>
                          <w:p w:rsidR="00192BAD" w:rsidRDefault="00192BAD"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v:textbox>
                    </v:shape>
                  </v:group>
                  <v:group id="Group 8" o:spid="_x0000_s1407" style="position:absolute;top:1962;width:2874;height:313" coordorigin=",1962" coordsize="2874,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AutoShape 32" o:spid="_x0000_s1408" type="#_x0000_t22" style="position:absolute;top:1962;width:2866;height: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VvsMA&#10;AADcAAAADwAAAGRycy9kb3ducmV2LnhtbESPwWrDMBBE74X8g9hAb43sHJrgWjZOoKXHNMkHLNLW&#10;dmutjKU6jr8+ChRyHGbmDZOXk+3ESINvHStIVwkIYu1My7WC8+n9ZQvCB2SDnWNScCUPZbF4yjEz&#10;7sJfNB5DLSKEfYYKmhD6TEqvG7LoV64njt63GyyGKIdamgEvEW47uU6SV2mx5bjQYE/7hvTv8c8q&#10;kFp/tId512/Sn+uo+VR5nA9KPS+n6g1EoCk8wv/tT6NgnWzgfiYeAV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RVvsMAAADcAAAADwAAAAAAAAAAAAAAAACYAgAAZHJzL2Rv&#10;d25yZXYueG1sUEsFBgAAAAAEAAQA9QAAAIgDAAAAAA==&#10;" fillcolor="#4f81bd" strokeweight="1pt">
                      <v:shadow on="t" color="#243f60" opacity=".5" offset="1pt"/>
                      <v:textbox>
                        <w:txbxContent>
                          <w:p w:rsidR="00192BAD" w:rsidRDefault="00192BAD" w:rsidP="00953DD5">
                            <w:pPr>
                              <w:rPr>
                                <w:rFonts w:eastAsia="Times New Roman"/>
                              </w:rPr>
                            </w:pPr>
                          </w:p>
                        </w:txbxContent>
                      </v:textbox>
                    </v:shape>
                    <v:shape id="Text Box 31" o:spid="_x0000_s1409" type="#_x0000_t202" style="position:absolute;left:21;top:1962;width:2853;height:30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GRVsEA&#10;AADcAAAADwAAAGRycy9kb3ducmV2LnhtbERPTWsCMRC9F/wPYQQvRRM9FFmNIoIoWCq19T5sxs3q&#10;ZrJsoqb99c1B6PHxvufL5Bpxpy7UnjWMRwoEcelNzZWG76/NcAoiRGSDjWfS8EMBloveyxwL4x/8&#10;SfdjrEQO4VCgBhtjW0gZSksOw8i3xJk7+85hzLCrpOnwkcNdIydKvUmHNecGiy2tLZXX481p2K+u&#10;lw9jyrROst4efk/v6tVOtR7002oGIlKK/+Kne2c0TFRem8/kIy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hkVbBAAAA3AAAAA8AAAAAAAAAAAAAAAAAmAIAAGRycy9kb3du&#10;cmV2LnhtbFBLBQYAAAAABAAEAPUAAACGAwAAAAA=&#10;" stroked="f">
                      <v:fill opacity="0"/>
                      <v:textbox>
                        <w:txbxContent>
                          <w:p w:rsidR="00192BAD" w:rsidRDefault="00192BAD"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v:textbox>
                    </v:shape>
                  </v:group>
                  <v:shape id="AutoShape 29" o:spid="_x0000_s1410" type="#_x0000_t13" style="position:absolute;left:1276;top:1280;width:160;height:14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DsQA&#10;AADcAAAADwAAAGRycy9kb3ducmV2LnhtbESPQWvCQBSE74L/YXlCb7pbRbGpq4go2qOJpfT2yL4m&#10;odm3IbuN8d+7BcHjMDPfMKtNb2vRUesrxxpeJwoEce5MxYWGS3YYL0H4gGywdkwabuRhsx4OVpgY&#10;d+UzdWkoRISwT1BDGUKTSOnzkiz6iWuIo/fjWoshyraQpsVrhNtaTpVaSIsVx4USG9qVlP+mf1bD&#10;qfs8zEOm1Md3uuDZV3Pcb/OZ1i+jfvsOIlAfnuFH+2Q0TNUb/J+JR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zPQ7EAAAA3AAAAA8AAAAAAAAAAAAAAAAAmAIAAGRycy9k&#10;b3ducmV2LnhtbFBLBQYAAAAABAAEAPUAAACJAwAAAAA=&#10;" fillcolor="#548dd4">
                    <v:textbox>
                      <w:txbxContent>
                        <w:p w:rsidR="00192BAD" w:rsidRDefault="00192BAD" w:rsidP="00953DD5">
                          <w:pPr>
                            <w:rPr>
                              <w:rFonts w:eastAsia="Times New Roman"/>
                            </w:rPr>
                          </w:pPr>
                        </w:p>
                      </w:txbxContent>
                    </v:textbox>
                  </v:shape>
                  <v:shape id="AutoShape 28" o:spid="_x0000_s1411" type="#_x0000_t13" style="position:absolute;left:1273;top:1038;width:16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n2cEA&#10;AADcAAAADwAAAGRycy9kb3ducmV2LnhtbERPTYvCMBC9C/sfwizsTVMLinSNorsuihfR9eJtbMa2&#10;mExKE2v99+YgeHy87+m8s0a01PjKsYLhIAFBnDtdcaHg+P/Xn4DwAVmjcUwKHuRhPvvoTTHT7s57&#10;ag+hEDGEfYYKyhDqTEqfl2TRD1xNHLmLayyGCJtC6gbvMdwamSbJWFqsODaUWNNPSfn1cLMKtjtz&#10;Wh3dpH2cR8tRahbX37VJlPr67BbfIAJ14S1+uTdaQTqM8+OZeAT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6Z9nBAAAA3AAAAA8AAAAAAAAAAAAAAAAAmAIAAGRycy9kb3du&#10;cmV2LnhtbFBLBQYAAAAABAAEAPUAAACGAwAAAAA=&#10;" fillcolor="#548dd4">
                    <v:textbox>
                      <w:txbxContent>
                        <w:p w:rsidR="00192BAD" w:rsidRDefault="00192BAD" w:rsidP="00953DD5">
                          <w:pPr>
                            <w:rPr>
                              <w:rFonts w:eastAsia="Times New Roman"/>
                            </w:rPr>
                          </w:pPr>
                        </w:p>
                      </w:txbxContent>
                    </v:textbox>
                  </v:shape>
                  <v:shape id="AutoShape 27" o:spid="_x0000_s1412" type="#_x0000_t13" style="position:absolute;left:2376;top:1455;width:115;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MkMQA&#10;AADcAAAADwAAAGRycy9kb3ducmV2LnhtbESP0WoCMRRE3wX/IVyhb5pdKSJboyxKiy/FavsB183t&#10;Zu3mZk2ibv/eFIQ+DjNzhlmsetuKK/nQOFaQTzIQxJXTDdcKvj5fx3MQISJrbB2Tgl8KsFoOBwss&#10;tLvxnq6HWIsE4VCgAhNjV0gZKkMWw8R1xMn7dt5iTNLXUnu8Jbht5TTLZtJiw2nBYEdrQ9XP4WIV&#10;lJvj+rQzb+37qTRHNz/P/MczKvU06ssXEJH6+B9+tLdawTTP4e9MO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7jJDEAAAA3AAAAA8AAAAAAAAAAAAAAAAAmAIAAGRycy9k&#10;b3ducmV2LnhtbFBLBQYAAAAABAAEAPUAAACJAwAAAAA=&#10;" fillcolor="#548dd4">
                    <v:textbox>
                      <w:txbxContent>
                        <w:p w:rsidR="00192BAD" w:rsidRDefault="00192BAD" w:rsidP="00953DD5">
                          <w:pPr>
                            <w:rPr>
                              <w:rFonts w:eastAsia="Times New Roman"/>
                            </w:rPr>
                          </w:pPr>
                        </w:p>
                      </w:txbxContent>
                    </v:textbox>
                  </v:shape>
                  <v:roundrect id="AutoShape 26" o:spid="_x0000_s1413" style="position:absolute;left:10;width:2870;height:3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L4QMQA&#10;AADcAAAADwAAAGRycy9kb3ducmV2LnhtbESPQWvCQBSE7wX/w/KE3uquAaWmriJCizdp6sHja/Y1&#10;Cc2+jbubmPrru0Khx2FmvmHW29G2YiAfGsca5jMFgrh0puFKw+nj9ekZRIjIBlvHpOGHAmw3k4c1&#10;5sZd+Z2GIlYiQTjkqKGOsculDGVNFsPMdcTJ+3LeYkzSV9J4vCa4bWWm1FJabDgt1NjRvqbyu+it&#10;htKoXvnzcFx9LmJxG/oLy7eL1o/TcfcCItIY/8N/7YPRkM0zuJ9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S+EDEAAAA3AAAAA8AAAAAAAAAAAAAAAAAmAIAAGRycy9k&#10;b3ducmV2LnhtbFBLBQYAAAAABAAEAPUAAACJAwAAAAA=&#10;">
                    <v:textbox>
                      <w:txbxContent>
                        <w:p w:rsidR="00192BAD" w:rsidRDefault="00192BAD"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v:textbox>
                  </v:roundrect>
                  <v:roundrect id="AutoShape 25" o:spid="_x0000_s1414" style="position:absolute;left:1;top:495;width:2873;height:3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d28QA&#10;AADcAAAADwAAAGRycy9kb3ducmV2LnhtbESPQWsCMRSE7wX/Q3hCbzVRadHVKFKo9Fa6evD43Dx3&#10;Fzcva5Jdt/31TaHQ4zAz3zDr7WAb0ZMPtWMN04kCQVw4U3Op4Xh4e1qACBHZYOOYNHxRgO1m9LDG&#10;zLg7f1Kfx1IkCIcMNVQxtpmUoajIYpi4ljh5F+ctxiR9KY3He4LbRs6UepEWa04LFbb0WlFxzTur&#10;oTCqU/7UfyzPzzH/7rsby/1N68fxsFuBiDTE//Bf+91omE3n8HsmH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eXdvEAAAA3AAAAA8AAAAAAAAAAAAAAAAAmAIAAGRycy9k&#10;b3ducmV2LnhtbFBLBQYAAAAABAAEAPUAAACJAwAAAAA=&#10;">
                    <v:textbox>
                      <w:txbxContent>
                        <w:p w:rsidR="00192BAD" w:rsidRDefault="00192BAD"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v:textbox>
                  </v:roundrect>
                  <v:shape id="AutoShape 24" o:spid="_x0000_s1415" type="#_x0000_t13" style="position:absolute;left:370;top:342;width:141;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pK8YA&#10;AADcAAAADwAAAGRycy9kb3ducmV2LnhtbESPQWvCQBSE70L/w/KEXqRulKAldZUiWAq9NFHaHh/Z&#10;ZxLMvo27a0z/fbcgeBxm5htmtRlMK3pyvrGsYDZNQBCXVjdcKTjsd0/PIHxA1thaJgW/5GGzfhit&#10;MNP2yjn1RahEhLDPUEEdQpdJ6cuaDPqp7Yijd7TOYIjSVVI7vEa4aeU8SRbSYMNxocaOtjWVp+Ji&#10;FEwu9itdfhd5f/45bfNmcG/p54dSj+Ph9QVEoCHcw7f2u1Ywn6Xwfy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HpK8YAAADcAAAADwAAAAAAAAAAAAAAAACYAgAAZHJz&#10;L2Rvd25yZXYueG1sUEsFBgAAAAAEAAQA9QAAAIsDAAAAAA==&#10;" fillcolor="#548dd4">
                    <v:textbox>
                      <w:txbxContent>
                        <w:p w:rsidR="00192BAD" w:rsidRDefault="00192BAD" w:rsidP="00953DD5">
                          <w:pPr>
                            <w:rPr>
                              <w:rFonts w:eastAsia="Times New Roman"/>
                            </w:rPr>
                          </w:pPr>
                        </w:p>
                      </w:txbxContent>
                    </v:textbox>
                  </v:shape>
                  <v:shape id="AutoShape 23" o:spid="_x0000_s1416" type="#_x0000_t13" style="position:absolute;left:2462;top:342;width:141;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1MsMYA&#10;AADcAAAADwAAAGRycy9kb3ducmV2LnhtbESPQWvCQBSE7wX/w/KEXkrdKNaW6CoitBR6aaJoj4/s&#10;Mwlm38bdNab/vlsQPA4z8w2zWPWmER05X1tWMB4lIIgLq2suFey2789vIHxA1thYJgW/5GG1HDws&#10;MNX2yhl1eShFhLBPUUEVQptK6YuKDPqRbYmjd7TOYIjSlVI7vEa4aeQkSWbSYM1xocKWNhUVp/xi&#10;FDxd7H76esiz7vxz2mR17z6m319KPQ779RxEoD7cw7f2p1YwGb/A/5l4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1MsMYAAADcAAAADwAAAAAAAAAAAAAAAACYAgAAZHJz&#10;L2Rvd25yZXYueG1sUEsFBgAAAAAEAAQA9QAAAIsDAAAAAA==&#10;" fillcolor="#548dd4">
                    <v:textbox>
                      <w:txbxContent>
                        <w:p w:rsidR="00192BAD" w:rsidRDefault="00192BAD" w:rsidP="00953DD5">
                          <w:pPr>
                            <w:rPr>
                              <w:rFonts w:eastAsia="Times New Roman"/>
                            </w:rPr>
                          </w:pPr>
                        </w:p>
                      </w:txbxContent>
                    </v:textbox>
                  </v:shape>
                </v:group>
                <w10:anchorlock/>
              </v:group>
            </w:pict>
          </mc:Fallback>
        </mc:AlternateContent>
      </w:r>
    </w:p>
    <w:p w:rsidR="00953DD5" w:rsidRDefault="00953DD5" w:rsidP="00953DD5">
      <w:pPr>
        <w:pStyle w:val="ListParagraph"/>
        <w:ind w:left="0"/>
        <w:jc w:val="center"/>
        <w:rPr>
          <w:lang w:val="en-GB"/>
        </w:rPr>
      </w:pPr>
    </w:p>
    <w:p w:rsidR="0025465E" w:rsidRDefault="00E55903" w:rsidP="007913AE">
      <w:pPr>
        <w:pStyle w:val="Heading2"/>
        <w:rPr>
          <w:lang w:val="en-GB"/>
        </w:rPr>
      </w:pPr>
      <w:bookmarkStart w:id="275" w:name="_Toc397995096"/>
      <w:r>
        <w:rPr>
          <w:lang w:val="en-GB"/>
        </w:rPr>
        <w:t>Implementation and Development</w:t>
      </w:r>
      <w:bookmarkEnd w:id="275"/>
    </w:p>
    <w:p w:rsidR="00B947F6" w:rsidRDefault="0062795D" w:rsidP="00911F0E">
      <w:pPr>
        <w:rPr>
          <w:lang w:val="en-GB"/>
        </w:rPr>
      </w:pPr>
      <w:r>
        <w:rPr>
          <w:lang w:val="en-GB"/>
        </w:rPr>
        <w:t xml:space="preserve">This </w:t>
      </w:r>
      <w:r w:rsidRPr="00015C0B">
        <w:rPr>
          <w:lang w:val="en-GB"/>
        </w:rPr>
        <w:t xml:space="preserve">chapter will describe all steps of the implementation and development proposed. This can be seen in </w:t>
      </w:r>
      <w:r w:rsidR="00192BAD">
        <w:fldChar w:fldCharType="begin"/>
      </w:r>
      <w:r w:rsidR="00192BAD" w:rsidRPr="00192BAD">
        <w:rPr>
          <w:lang w:val="en-US"/>
          <w:rPrChange w:id="276" w:author="Ruben" w:date="2014-09-09T11:37:00Z">
            <w:rPr/>
          </w:rPrChange>
        </w:rPr>
        <w:instrText xml:space="preserve"> REF _Ref362391448  \* MERGEFORMAT </w:instrText>
      </w:r>
      <w:r w:rsidR="00192BAD">
        <w:fldChar w:fldCharType="separate"/>
      </w:r>
      <w:r w:rsidRPr="00015C0B">
        <w:rPr>
          <w:lang w:val="en-GB"/>
        </w:rPr>
        <w:t xml:space="preserve">Figure </w:t>
      </w:r>
      <w:r w:rsidRPr="00015C0B">
        <w:rPr>
          <w:noProof/>
          <w:lang w:val="en-GB"/>
        </w:rPr>
        <w:t>5</w:t>
      </w:r>
      <w:r w:rsidRPr="00015C0B">
        <w:rPr>
          <w:lang w:val="en-GB"/>
        </w:rPr>
        <w:t>.</w:t>
      </w:r>
      <w:r w:rsidRPr="00015C0B">
        <w:rPr>
          <w:noProof/>
          <w:lang w:val="en-GB"/>
        </w:rPr>
        <w:t>7</w:t>
      </w:r>
      <w:r w:rsidR="00192BAD">
        <w:rPr>
          <w:noProof/>
          <w:lang w:val="en-GB"/>
        </w:rPr>
        <w:fldChar w:fldCharType="end"/>
      </w:r>
      <w:r w:rsidRPr="00015C0B">
        <w:rPr>
          <w:lang w:val="en-GB"/>
        </w:rPr>
        <w:t>, a screenshot</w:t>
      </w:r>
      <w:r>
        <w:rPr>
          <w:lang w:val="en-GB"/>
        </w:rPr>
        <w:t xml:space="preserve"> of the process of association rule generation. Although this process is delivered by the </w:t>
      </w:r>
      <w:proofErr w:type="spellStart"/>
      <w:r>
        <w:rPr>
          <w:lang w:val="en-GB"/>
        </w:rPr>
        <w:t>Rapidminer</w:t>
      </w:r>
      <w:proofErr w:type="spellEnd"/>
      <w:r>
        <w:rPr>
          <w:lang w:val="en-GB"/>
        </w:rPr>
        <w:t xml:space="preserve"> API, with its graphical tool was easier to see and build the main process.</w:t>
      </w:r>
      <w:r w:rsidR="00015C0B">
        <w:rPr>
          <w:lang w:val="en-GB"/>
        </w:rPr>
        <w:t xml:space="preserve"> </w:t>
      </w:r>
      <w:r>
        <w:rPr>
          <w:lang w:val="en-GB"/>
        </w:rPr>
        <w:t>The boxes show</w:t>
      </w:r>
      <w:r w:rsidR="00911F0E">
        <w:rPr>
          <w:lang w:val="en-GB"/>
        </w:rPr>
        <w:t>n</w:t>
      </w:r>
      <w:r>
        <w:rPr>
          <w:lang w:val="en-GB"/>
        </w:rPr>
        <w:t xml:space="preserve"> here </w:t>
      </w:r>
      <w:r w:rsidR="00911F0E">
        <w:rPr>
          <w:lang w:val="en-GB"/>
        </w:rPr>
        <w:t>represent the process until the discovery of Association Rule. In the following lines this main process will be explained in more detail.</w:t>
      </w:r>
      <w:r w:rsidR="00B947F6">
        <w:rPr>
          <w:lang w:val="en-GB"/>
        </w:rPr>
        <w:t xml:space="preserve"> </w:t>
      </w:r>
    </w:p>
    <w:p w:rsidR="005C59D6" w:rsidRPr="0024194D" w:rsidRDefault="005C59D6" w:rsidP="005C59D6">
      <w:pPr>
        <w:pStyle w:val="Caption"/>
        <w:rPr>
          <w:lang w:val="en-GB"/>
        </w:rPr>
      </w:pPr>
      <w:r w:rsidRPr="0024194D">
        <w:rPr>
          <w:noProof/>
          <w:lang w:eastAsia="pt-PT"/>
        </w:rPr>
        <w:drawing>
          <wp:inline distT="0" distB="0" distL="0" distR="0">
            <wp:extent cx="4791075" cy="2209800"/>
            <wp:effectExtent l="19050" t="0" r="9525" b="0"/>
            <wp:docPr id="6" name="Imagem 0" descr="Rapidminer-Mai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MainProcess.JPG"/>
                    <pic:cNvPicPr/>
                  </pic:nvPicPr>
                  <pic:blipFill>
                    <a:blip r:embed="rId76" cstate="print"/>
                    <a:stretch>
                      <a:fillRect/>
                    </a:stretch>
                  </pic:blipFill>
                  <pic:spPr>
                    <a:xfrm>
                      <a:off x="0" y="0"/>
                      <a:ext cx="4791075" cy="2209800"/>
                    </a:xfrm>
                    <a:prstGeom prst="rect">
                      <a:avLst/>
                    </a:prstGeom>
                  </pic:spPr>
                </pic:pic>
              </a:graphicData>
            </a:graphic>
          </wp:inline>
        </w:drawing>
      </w:r>
    </w:p>
    <w:p w:rsidR="005C59D6" w:rsidRPr="00E452D9" w:rsidRDefault="005C59D6" w:rsidP="005C59D6">
      <w:pPr>
        <w:pStyle w:val="Caption"/>
        <w:rPr>
          <w:sz w:val="20"/>
          <w:lang w:val="en-GB"/>
        </w:rPr>
      </w:pPr>
      <w:bookmarkStart w:id="277" w:name="_Ref362391448"/>
      <w:bookmarkStart w:id="278" w:name="_Toc397995127"/>
      <w:proofErr w:type="gramStart"/>
      <w:r w:rsidRPr="00E452D9">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7</w:t>
      </w:r>
      <w:r w:rsidR="006222FB">
        <w:rPr>
          <w:sz w:val="20"/>
          <w:lang w:val="en-GB"/>
        </w:rPr>
        <w:fldChar w:fldCharType="end"/>
      </w:r>
      <w:bookmarkEnd w:id="277"/>
      <w:r w:rsidRPr="00E452D9">
        <w:rPr>
          <w:sz w:val="20"/>
          <w:lang w:val="en-GB"/>
        </w:rPr>
        <w:t xml:space="preserve"> </w:t>
      </w:r>
      <w:r>
        <w:rPr>
          <w:sz w:val="20"/>
          <w:lang w:val="en-GB"/>
        </w:rPr>
        <w:t>–</w:t>
      </w:r>
      <w:r w:rsidRPr="00E452D9">
        <w:rPr>
          <w:sz w:val="20"/>
          <w:lang w:val="en-GB"/>
        </w:rPr>
        <w:t xml:space="preserve"> </w:t>
      </w:r>
      <w:proofErr w:type="spellStart"/>
      <w:r w:rsidRPr="00E452D9">
        <w:rPr>
          <w:sz w:val="20"/>
          <w:lang w:val="en-GB"/>
        </w:rPr>
        <w:t>Rapidminer</w:t>
      </w:r>
      <w:proofErr w:type="spellEnd"/>
      <w:r>
        <w:rPr>
          <w:sz w:val="20"/>
          <w:lang w:val="en-GB"/>
        </w:rPr>
        <w:t xml:space="preserve"> </w:t>
      </w:r>
      <w:r w:rsidRPr="00E452D9">
        <w:rPr>
          <w:sz w:val="20"/>
          <w:lang w:val="en-GB"/>
        </w:rPr>
        <w:t>Main Process</w:t>
      </w:r>
      <w:r w:rsidR="007B6335">
        <w:rPr>
          <w:sz w:val="20"/>
          <w:lang w:val="en-GB"/>
        </w:rPr>
        <w:t xml:space="preserve"> screenshot</w:t>
      </w:r>
      <w:bookmarkEnd w:id="278"/>
    </w:p>
    <w:p w:rsidR="002A1E86" w:rsidRPr="0024194D" w:rsidRDefault="002A1E86" w:rsidP="00C30260">
      <w:pPr>
        <w:pStyle w:val="Heading3"/>
        <w:rPr>
          <w:lang w:val="en-GB"/>
        </w:rPr>
      </w:pPr>
      <w:bookmarkStart w:id="279" w:name="_Toc397995097"/>
      <w:r w:rsidRPr="0024194D">
        <w:rPr>
          <w:lang w:val="en-GB"/>
        </w:rPr>
        <w:t>Document Analysis</w:t>
      </w:r>
      <w:bookmarkEnd w:id="279"/>
    </w:p>
    <w:p w:rsidR="0096269A" w:rsidRDefault="0096269A" w:rsidP="0096269A">
      <w:pPr>
        <w:rPr>
          <w:lang w:val="en-GB"/>
        </w:rPr>
      </w:pPr>
      <w:r w:rsidRPr="0024194D">
        <w:rPr>
          <w:lang w:val="en-GB"/>
        </w:rPr>
        <w:t xml:space="preserve">Before one can discover the earlier </w:t>
      </w:r>
      <w:proofErr w:type="spellStart"/>
      <w:r w:rsidRPr="0024194D">
        <w:rPr>
          <w:lang w:val="en-GB"/>
        </w:rPr>
        <w:t>ontologic</w:t>
      </w:r>
      <w:proofErr w:type="spellEnd"/>
      <w:r w:rsidRPr="0024194D">
        <w:rPr>
          <w:lang w:val="en-GB"/>
        </w:rPr>
        <w:t xml:space="preserve"> relations, the source </w:t>
      </w:r>
      <w:r w:rsidR="0008517C" w:rsidRPr="0024194D">
        <w:rPr>
          <w:lang w:val="en-GB"/>
        </w:rPr>
        <w:t>text documents</w:t>
      </w:r>
      <w:r w:rsidRPr="0024194D">
        <w:rPr>
          <w:lang w:val="en-GB"/>
        </w:rPr>
        <w:t xml:space="preserve"> </w:t>
      </w:r>
      <w:r w:rsidR="005313BD">
        <w:rPr>
          <w:lang w:val="en-GB"/>
        </w:rPr>
        <w:t xml:space="preserve">with the unstructured information </w:t>
      </w:r>
      <w:r w:rsidRPr="0024194D">
        <w:rPr>
          <w:lang w:val="en-GB"/>
        </w:rPr>
        <w:t xml:space="preserve">must be prepared in such way, so that can be understandable by </w:t>
      </w:r>
      <w:r w:rsidR="009834CC" w:rsidRPr="0024194D">
        <w:rPr>
          <w:lang w:val="en-GB"/>
        </w:rPr>
        <w:t xml:space="preserve">this </w:t>
      </w:r>
      <w:r w:rsidR="0008517C" w:rsidRPr="0024194D">
        <w:rPr>
          <w:lang w:val="en-GB"/>
        </w:rPr>
        <w:t>ar</w:t>
      </w:r>
      <w:r w:rsidR="008B72B3" w:rsidRPr="0024194D">
        <w:rPr>
          <w:lang w:val="en-GB"/>
        </w:rPr>
        <w:t>ch</w:t>
      </w:r>
      <w:r w:rsidR="0008517C" w:rsidRPr="0024194D">
        <w:rPr>
          <w:lang w:val="en-GB"/>
        </w:rPr>
        <w:t>itecture</w:t>
      </w:r>
      <w:r w:rsidR="009834CC" w:rsidRPr="0024194D">
        <w:rPr>
          <w:lang w:val="en-GB"/>
        </w:rPr>
        <w:t>. S</w:t>
      </w:r>
      <w:r w:rsidRPr="0024194D">
        <w:rPr>
          <w:lang w:val="en-GB"/>
        </w:rPr>
        <w:t xml:space="preserve">ome organization </w:t>
      </w:r>
      <w:r w:rsidR="009834CC" w:rsidRPr="0024194D">
        <w:rPr>
          <w:lang w:val="en-GB"/>
        </w:rPr>
        <w:t xml:space="preserve">is necessary, along with some processing </w:t>
      </w:r>
      <w:r w:rsidRPr="0024194D">
        <w:rPr>
          <w:lang w:val="en-GB"/>
        </w:rPr>
        <w:t xml:space="preserve">as </w:t>
      </w:r>
      <w:r w:rsidR="0008517C" w:rsidRPr="0024194D">
        <w:rPr>
          <w:lang w:val="en-GB"/>
        </w:rPr>
        <w:t>the text is</w:t>
      </w:r>
      <w:r w:rsidRPr="0024194D">
        <w:rPr>
          <w:lang w:val="en-GB"/>
        </w:rPr>
        <w:t xml:space="preserve"> </w:t>
      </w:r>
      <w:r w:rsidR="00911F0E">
        <w:rPr>
          <w:lang w:val="en-GB"/>
        </w:rPr>
        <w:t xml:space="preserve">received </w:t>
      </w:r>
      <w:r w:rsidRPr="0024194D">
        <w:rPr>
          <w:lang w:val="en-GB"/>
        </w:rPr>
        <w:t xml:space="preserve">in </w:t>
      </w:r>
      <w:r w:rsidR="0008517C" w:rsidRPr="0024194D">
        <w:rPr>
          <w:lang w:val="en-GB"/>
        </w:rPr>
        <w:t xml:space="preserve">a </w:t>
      </w:r>
      <w:r w:rsidRPr="0024194D">
        <w:rPr>
          <w:lang w:val="en-GB"/>
        </w:rPr>
        <w:t xml:space="preserve">raw </w:t>
      </w:r>
      <w:r w:rsidR="0008517C" w:rsidRPr="0024194D">
        <w:rPr>
          <w:lang w:val="en-GB"/>
        </w:rPr>
        <w:t>state</w:t>
      </w:r>
      <w:r w:rsidRPr="0024194D">
        <w:rPr>
          <w:lang w:val="en-GB"/>
        </w:rPr>
        <w:t xml:space="preserve">. </w:t>
      </w:r>
      <w:r w:rsidR="005313BD">
        <w:rPr>
          <w:lang w:val="en-GB"/>
        </w:rPr>
        <w:t xml:space="preserve">To achieve </w:t>
      </w:r>
      <w:r w:rsidR="00911F0E">
        <w:rPr>
          <w:lang w:val="en-GB"/>
        </w:rPr>
        <w:t xml:space="preserve">to </w:t>
      </w:r>
      <w:proofErr w:type="gramStart"/>
      <w:r w:rsidR="00911F0E">
        <w:rPr>
          <w:lang w:val="en-GB"/>
        </w:rPr>
        <w:t xml:space="preserve">a </w:t>
      </w:r>
      <w:r w:rsidR="005313BD">
        <w:rPr>
          <w:lang w:val="en-GB"/>
        </w:rPr>
        <w:t>processed</w:t>
      </w:r>
      <w:proofErr w:type="gramEnd"/>
      <w:r w:rsidR="005313BD">
        <w:rPr>
          <w:lang w:val="en-GB"/>
        </w:rPr>
        <w:t xml:space="preserve"> information</w:t>
      </w:r>
      <w:r w:rsidRPr="0024194D">
        <w:rPr>
          <w:lang w:val="en-GB"/>
        </w:rPr>
        <w:t xml:space="preserve">, </w:t>
      </w:r>
      <w:r w:rsidR="00801D57" w:rsidRPr="0024194D">
        <w:rPr>
          <w:lang w:val="en-GB"/>
        </w:rPr>
        <w:t>th</w:t>
      </w:r>
      <w:r w:rsidR="004814A5" w:rsidRPr="0024194D">
        <w:rPr>
          <w:lang w:val="en-GB"/>
        </w:rPr>
        <w:t>e</w:t>
      </w:r>
      <w:r w:rsidR="0008517C" w:rsidRPr="0024194D">
        <w:rPr>
          <w:lang w:val="en-GB"/>
        </w:rPr>
        <w:t xml:space="preserve"> </w:t>
      </w:r>
      <w:r w:rsidR="008B72B3" w:rsidRPr="0024194D">
        <w:rPr>
          <w:lang w:val="en-GB"/>
        </w:rPr>
        <w:t xml:space="preserve">documents </w:t>
      </w:r>
      <w:r w:rsidR="005313BD">
        <w:rPr>
          <w:lang w:val="en-GB"/>
        </w:rPr>
        <w:t xml:space="preserve">go through </w:t>
      </w:r>
      <w:r w:rsidR="00911F0E">
        <w:rPr>
          <w:lang w:val="en-GB"/>
        </w:rPr>
        <w:t xml:space="preserve">a procedure pipeline to </w:t>
      </w:r>
      <w:r w:rsidR="003E59B8" w:rsidRPr="0024194D">
        <w:rPr>
          <w:lang w:val="en-GB"/>
        </w:rPr>
        <w:t>pre-</w:t>
      </w:r>
      <w:r w:rsidR="004814A5" w:rsidRPr="0024194D">
        <w:rPr>
          <w:lang w:val="en-GB"/>
        </w:rPr>
        <w:t>process</w:t>
      </w:r>
      <w:r w:rsidR="00911F0E">
        <w:rPr>
          <w:lang w:val="en-GB"/>
        </w:rPr>
        <w:t xml:space="preserve"> them thro</w:t>
      </w:r>
      <w:r w:rsidR="00911F0E" w:rsidRPr="00911F0E">
        <w:rPr>
          <w:lang w:val="en-GB"/>
        </w:rPr>
        <w:t>ugh</w:t>
      </w:r>
      <w:r w:rsidR="00801D57" w:rsidRPr="00911F0E">
        <w:rPr>
          <w:lang w:val="en-GB"/>
        </w:rPr>
        <w:t xml:space="preserve"> </w:t>
      </w:r>
      <w:proofErr w:type="spellStart"/>
      <w:r w:rsidR="00801D57" w:rsidRPr="00911F0E">
        <w:rPr>
          <w:lang w:val="en-GB"/>
        </w:rPr>
        <w:t>rapi</w:t>
      </w:r>
      <w:r w:rsidR="00E767EB" w:rsidRPr="00911F0E">
        <w:rPr>
          <w:lang w:val="en-GB"/>
        </w:rPr>
        <w:t>d</w:t>
      </w:r>
      <w:r w:rsidR="00801D57" w:rsidRPr="00911F0E">
        <w:rPr>
          <w:lang w:val="en-GB"/>
        </w:rPr>
        <w:t>miner</w:t>
      </w:r>
      <w:proofErr w:type="spellEnd"/>
      <w:r w:rsidR="00801D57" w:rsidRPr="00911F0E">
        <w:rPr>
          <w:lang w:val="en-GB"/>
        </w:rPr>
        <w:t xml:space="preserve"> </w:t>
      </w:r>
      <w:r w:rsidR="00911F0E" w:rsidRPr="00911F0E">
        <w:rPr>
          <w:lang w:val="en-GB"/>
        </w:rPr>
        <w:t xml:space="preserve">API </w:t>
      </w:r>
      <w:r w:rsidR="00801D57" w:rsidRPr="00911F0E">
        <w:rPr>
          <w:lang w:val="en-GB"/>
        </w:rPr>
        <w:t xml:space="preserve">(see </w:t>
      </w:r>
      <w:r w:rsidR="00192BAD">
        <w:fldChar w:fldCharType="begin"/>
      </w:r>
      <w:r w:rsidR="00192BAD" w:rsidRPr="00192BAD">
        <w:rPr>
          <w:lang w:val="en-US"/>
        </w:rPr>
        <w:instrText xml:space="preserve"> REF _Ref397895675  \* MERGEFORMAT </w:instrText>
      </w:r>
      <w:r w:rsidR="00192BAD">
        <w:fldChar w:fldCharType="separate"/>
      </w:r>
      <w:r w:rsidR="00911F0E" w:rsidRPr="00911F0E">
        <w:rPr>
          <w:lang w:val="en-GB"/>
        </w:rPr>
        <w:t xml:space="preserve">Figure </w:t>
      </w:r>
      <w:r w:rsidR="00911F0E" w:rsidRPr="00911F0E">
        <w:rPr>
          <w:noProof/>
          <w:lang w:val="en-GB"/>
        </w:rPr>
        <w:t>5</w:t>
      </w:r>
      <w:r w:rsidR="00911F0E" w:rsidRPr="00911F0E">
        <w:rPr>
          <w:lang w:val="en-GB"/>
        </w:rPr>
        <w:t>.</w:t>
      </w:r>
      <w:r w:rsidR="00911F0E" w:rsidRPr="00911F0E">
        <w:rPr>
          <w:noProof/>
          <w:lang w:val="en-GB"/>
        </w:rPr>
        <w:t>8</w:t>
      </w:r>
      <w:r w:rsidR="00192BAD">
        <w:rPr>
          <w:noProof/>
          <w:lang w:val="en-GB"/>
        </w:rPr>
        <w:fldChar w:fldCharType="end"/>
      </w:r>
      <w:r w:rsidR="00801D57" w:rsidRPr="005313BD">
        <w:rPr>
          <w:lang w:val="en-GB"/>
        </w:rPr>
        <w:t>)</w:t>
      </w:r>
      <w:r w:rsidR="004814A5" w:rsidRPr="005313BD">
        <w:rPr>
          <w:lang w:val="en-GB"/>
        </w:rPr>
        <w:t xml:space="preserve">. </w:t>
      </w:r>
      <w:r w:rsidR="00911F0E">
        <w:rPr>
          <w:lang w:val="en-GB"/>
        </w:rPr>
        <w:t xml:space="preserve">This set of procedures is the Document Analysis Block. </w:t>
      </w:r>
      <w:proofErr w:type="gramStart"/>
      <w:r w:rsidR="00911F0E">
        <w:rPr>
          <w:lang w:val="en-GB"/>
        </w:rPr>
        <w:t>And is composed by 6 blocks following a specific order.</w:t>
      </w:r>
      <w:proofErr w:type="gramEnd"/>
    </w:p>
    <w:p w:rsidR="00816AA8" w:rsidRDefault="000179A0" w:rsidP="00816AA8">
      <w:pPr>
        <w:pStyle w:val="Caption"/>
        <w:rPr>
          <w:lang w:val="en-GB"/>
        </w:rPr>
      </w:pPr>
      <w:r>
        <w:rPr>
          <w:noProof/>
          <w:lang w:eastAsia="pt-PT"/>
        </w:rPr>
        <w:lastRenderedPageBreak/>
        <mc:AlternateContent>
          <mc:Choice Requires="wps">
            <w:drawing>
              <wp:anchor distT="0" distB="0" distL="114300" distR="114300" simplePos="0" relativeHeight="251692032" behindDoc="0" locked="0" layoutInCell="1" allowOverlap="1">
                <wp:simplePos x="0" y="0"/>
                <wp:positionH relativeFrom="column">
                  <wp:posOffset>719455</wp:posOffset>
                </wp:positionH>
                <wp:positionV relativeFrom="paragraph">
                  <wp:posOffset>1871345</wp:posOffset>
                </wp:positionV>
                <wp:extent cx="3961130" cy="298450"/>
                <wp:effectExtent l="0" t="4445" r="0" b="4445"/>
                <wp:wrapTopAndBottom/>
                <wp:docPr id="196" name="Text Box 1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113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0E2D12" w:rsidRDefault="00192BAD" w:rsidP="000E2D12">
                            <w:pPr>
                              <w:pStyle w:val="Caption"/>
                              <w:rPr>
                                <w:sz w:val="18"/>
                                <w:lang w:val="en-GB"/>
                              </w:rPr>
                            </w:pPr>
                            <w:bookmarkStart w:id="280" w:name="_Ref397895675"/>
                            <w:bookmarkStart w:id="281" w:name="_Toc397995130"/>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280"/>
                            <w:r w:rsidRPr="000E2D12">
                              <w:rPr>
                                <w:sz w:val="20"/>
                              </w:rPr>
                              <w:t xml:space="preserve"> - Document Analysis Pipeline Block</w:t>
                            </w:r>
                            <w:bookmarkEnd w:id="28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74" o:spid="_x0000_s1417" type="#_x0000_t202" style="position:absolute;left:0;text-align:left;margin-left:56.65pt;margin-top:147.35pt;width:311.9pt;height:2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" stroked="f">
                <v:textbox style="mso-fit-shape-to-text:t" inset="0,0,0,0">
                  <w:txbxContent>
                    <w:p w:rsidR="00192BAD" w:rsidRPr="000E2D12" w:rsidRDefault="00192BAD" w:rsidP="000E2D12">
                      <w:pPr>
                        <w:pStyle w:val="Caption"/>
                        <w:rPr>
                          <w:sz w:val="18"/>
                          <w:lang w:val="en-GB"/>
                        </w:rPr>
                      </w:pPr>
                      <w:bookmarkStart w:id="282" w:name="_Ref397895675"/>
                      <w:bookmarkStart w:id="283" w:name="_Toc397995130"/>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282"/>
                      <w:r w:rsidRPr="000E2D12">
                        <w:rPr>
                          <w:sz w:val="20"/>
                        </w:rPr>
                        <w:t xml:space="preserve"> - Document Analysis Pipeline Block</w:t>
                      </w:r>
                      <w:bookmarkEnd w:id="283"/>
                    </w:p>
                  </w:txbxContent>
                </v:textbox>
                <w10:wrap type="topAndBottom"/>
              </v:shape>
            </w:pict>
          </mc:Fallback>
        </mc:AlternateContent>
      </w:r>
      <w:r>
        <w:rPr>
          <w:noProof/>
          <w:lang w:eastAsia="pt-PT"/>
        </w:rPr>
        <mc:AlternateContent>
          <mc:Choice Requires="wpg">
            <w:drawing>
              <wp:anchor distT="0" distB="0" distL="114300" distR="114300" simplePos="0" relativeHeight="251691008" behindDoc="0" locked="0" layoutInCell="1" allowOverlap="1">
                <wp:simplePos x="0" y="0"/>
                <wp:positionH relativeFrom="column">
                  <wp:posOffset>719455</wp:posOffset>
                </wp:positionH>
                <wp:positionV relativeFrom="paragraph">
                  <wp:posOffset>304165</wp:posOffset>
                </wp:positionV>
                <wp:extent cx="3961130" cy="1561465"/>
                <wp:effectExtent l="5080" t="8890" r="5715" b="10795"/>
                <wp:wrapTopAndBottom/>
                <wp:docPr id="23" name="Group 1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1130" cy="1561465"/>
                          <a:chOff x="5465" y="2828"/>
                          <a:chExt cx="2838" cy="1357"/>
                        </a:xfrm>
                      </wpg:grpSpPr>
                      <wps:wsp>
                        <wps:cNvPr id="24" name="AutoShape 1382"/>
                        <wps:cNvSpPr>
                          <a:spLocks noChangeArrowheads="1"/>
                        </wps:cNvSpPr>
                        <wps:spPr bwMode="auto">
                          <a:xfrm>
                            <a:off x="5465" y="2828"/>
                            <a:ext cx="2838" cy="1357"/>
                          </a:xfrm>
                          <a:prstGeom prst="roundRect">
                            <a:avLst>
                              <a:gd name="adj" fmla="val 16667"/>
                            </a:avLst>
                          </a:prstGeom>
                          <a:solidFill>
                            <a:srgbClr val="FFFFFF"/>
                          </a:solidFill>
                          <a:ln w="9525">
                            <a:solidFill>
                              <a:srgbClr val="000000"/>
                            </a:solidFill>
                            <a:round/>
                            <a:headEnd/>
                            <a:tailEnd/>
                          </a:ln>
                        </wps:spPr>
                        <wps:txbx>
                          <w:txbxContent>
                            <w:p w:rsidR="00192BAD" w:rsidRPr="000F39A7" w:rsidRDefault="00192BAD" w:rsidP="00816AA8">
                              <w:pPr>
                                <w:jc w:val="center"/>
                                <w:rPr>
                                  <w:rFonts w:asciiTheme="minorHAnsi" w:hAnsiTheme="minorHAnsi"/>
                                  <w:sz w:val="24"/>
                                  <w:szCs w:val="24"/>
                                </w:rPr>
                              </w:pPr>
                              <w:r w:rsidRPr="000F39A7">
                                <w:rPr>
                                  <w:rFonts w:asciiTheme="minorHAnsi" w:hAnsiTheme="minorHAnsi"/>
                                  <w:sz w:val="24"/>
                                  <w:szCs w:val="24"/>
                                </w:rPr>
                                <w:t xml:space="preserve">DOCUMENT </w:t>
                              </w:r>
                              <w:r w:rsidRPr="000F39A7">
                                <w:rPr>
                                  <w:rFonts w:asciiTheme="minorHAnsi" w:hAnsiTheme="minorHAnsi"/>
                                  <w:sz w:val="24"/>
                                  <w:szCs w:val="24"/>
                                </w:rPr>
                                <w:t>ANALYSIS</w:t>
                              </w:r>
                            </w:p>
                          </w:txbxContent>
                        </wps:txbx>
                        <wps:bodyPr rot="0" vert="horz" wrap="square" lIns="0" tIns="0" rIns="0" bIns="0" anchor="t" anchorCtr="0" upright="1">
                          <a:noAutofit/>
                        </wps:bodyPr>
                      </wps:wsp>
                      <wps:wsp>
                        <wps:cNvPr id="25" name="Text Box 1383"/>
                        <wps:cNvSpPr txBox="1">
                          <a:spLocks noChangeArrowheads="1"/>
                        </wps:cNvSpPr>
                        <wps:spPr bwMode="auto">
                          <a:xfrm>
                            <a:off x="5635" y="3119"/>
                            <a:ext cx="574" cy="376"/>
                          </a:xfrm>
                          <a:prstGeom prst="rect">
                            <a:avLst/>
                          </a:prstGeom>
                          <a:solidFill>
                            <a:srgbClr val="FFFFFF"/>
                          </a:solidFill>
                          <a:ln w="9525">
                            <a:solidFill>
                              <a:srgbClr val="000000"/>
                            </a:solidFill>
                            <a:miter lim="800000"/>
                            <a:headEnd/>
                            <a:tailEnd/>
                          </a:ln>
                        </wps:spPr>
                        <wps:txbx>
                          <w:txbxContent>
                            <w:p w:rsidR="00192BAD" w:rsidRPr="000F39A7" w:rsidRDefault="00192BAD" w:rsidP="00816AA8">
                              <w:pPr>
                                <w:jc w:val="center"/>
                                <w:rPr>
                                  <w:rFonts w:asciiTheme="minorHAnsi" w:hAnsiTheme="minorHAnsi"/>
                                  <w:sz w:val="20"/>
                                  <w:szCs w:val="12"/>
                                </w:rPr>
                              </w:pPr>
                              <w:r w:rsidRPr="000F39A7">
                                <w:rPr>
                                  <w:rFonts w:asciiTheme="minorHAnsi" w:hAnsiTheme="minorHAnsi"/>
                                  <w:sz w:val="20"/>
                                  <w:szCs w:val="12"/>
                                </w:rPr>
                                <w:t>Tokenize</w:t>
                              </w:r>
                            </w:p>
                          </w:txbxContent>
                        </wps:txbx>
                        <wps:bodyPr rot="0" vert="horz" wrap="square" lIns="0" tIns="54000" rIns="0" bIns="0" anchor="ctr" anchorCtr="0" upright="1">
                          <a:noAutofit/>
                        </wps:bodyPr>
                      </wps:wsp>
                      <wps:wsp>
                        <wps:cNvPr id="26" name="Text Box 1384"/>
                        <wps:cNvSpPr txBox="1">
                          <a:spLocks noChangeArrowheads="1"/>
                        </wps:cNvSpPr>
                        <wps:spPr bwMode="auto">
                          <a:xfrm>
                            <a:off x="6351" y="3119"/>
                            <a:ext cx="957" cy="376"/>
                          </a:xfrm>
                          <a:prstGeom prst="rect">
                            <a:avLst/>
                          </a:prstGeom>
                          <a:solidFill>
                            <a:srgbClr val="FFFFFF"/>
                          </a:solidFill>
                          <a:ln w="9525">
                            <a:solidFill>
                              <a:srgbClr val="000000"/>
                            </a:solidFill>
                            <a:miter lim="800000"/>
                            <a:headEnd/>
                            <a:tailEnd/>
                          </a:ln>
                        </wps:spPr>
                        <wps:txbx>
                          <w:txbxContent>
                            <w:p w:rsidR="00192BAD" w:rsidRPr="000F39A7" w:rsidRDefault="00192BAD" w:rsidP="00816AA8">
                              <w:pPr>
                                <w:spacing w:line="240" w:lineRule="auto"/>
                                <w:jc w:val="center"/>
                                <w:rPr>
                                  <w:rFonts w:asciiTheme="minorHAnsi" w:hAnsiTheme="minorHAnsi"/>
                                  <w:sz w:val="20"/>
                                  <w:szCs w:val="28"/>
                                </w:rPr>
                              </w:pPr>
                              <w:r w:rsidRPr="000F39A7">
                                <w:rPr>
                                  <w:rFonts w:asciiTheme="minorHAnsi" w:hAnsiTheme="minorHAnsi"/>
                                  <w:sz w:val="20"/>
                                  <w:szCs w:val="28"/>
                                </w:rPr>
                                <w:t>Transform Cases</w:t>
                              </w:r>
                            </w:p>
                            <w:p w:rsidR="00192BAD" w:rsidRPr="000F39A7" w:rsidRDefault="00192BAD" w:rsidP="00816AA8">
                              <w:pPr>
                                <w:spacing w:line="240" w:lineRule="auto"/>
                                <w:jc w:val="center"/>
                                <w:rPr>
                                  <w:rFonts w:asciiTheme="minorHAnsi" w:hAnsiTheme="minorHAnsi"/>
                                  <w:sz w:val="20"/>
                                  <w:szCs w:val="28"/>
                                </w:rPr>
                              </w:pPr>
                              <w:r w:rsidRPr="000F39A7">
                                <w:rPr>
                                  <w:rFonts w:asciiTheme="minorHAnsi" w:hAnsiTheme="minorHAnsi"/>
                                  <w:sz w:val="20"/>
                                  <w:szCs w:val="28"/>
                                </w:rPr>
                                <w:t>(lower cases)</w:t>
                              </w:r>
                            </w:p>
                          </w:txbxContent>
                        </wps:txbx>
                        <wps:bodyPr rot="0" vert="horz" wrap="square" lIns="0" tIns="0" rIns="0" bIns="0" anchor="t" anchorCtr="0" upright="1">
                          <a:noAutofit/>
                        </wps:bodyPr>
                      </wps:wsp>
                      <wps:wsp>
                        <wps:cNvPr id="27" name="Text Box 1385"/>
                        <wps:cNvSpPr txBox="1">
                          <a:spLocks noChangeArrowheads="1"/>
                        </wps:cNvSpPr>
                        <wps:spPr bwMode="auto">
                          <a:xfrm>
                            <a:off x="7462" y="3119"/>
                            <a:ext cx="691" cy="376"/>
                          </a:xfrm>
                          <a:prstGeom prst="rect">
                            <a:avLst/>
                          </a:prstGeom>
                          <a:solidFill>
                            <a:srgbClr val="FFFFFF"/>
                          </a:solidFill>
                          <a:ln w="9525">
                            <a:solidFill>
                              <a:srgbClr val="000000"/>
                            </a:solidFill>
                            <a:miter lim="800000"/>
                            <a:headEnd/>
                            <a:tailEnd/>
                          </a:ln>
                        </wps:spPr>
                        <wps:txbx>
                          <w:txbxContent>
                            <w:p w:rsidR="00192BAD" w:rsidRPr="000F39A7" w:rsidRDefault="00192BAD" w:rsidP="00816AA8">
                              <w:pPr>
                                <w:spacing w:line="240" w:lineRule="auto"/>
                                <w:jc w:val="center"/>
                                <w:rPr>
                                  <w:rFonts w:asciiTheme="minorHAnsi" w:hAnsiTheme="minorHAnsi"/>
                                  <w:sz w:val="20"/>
                                  <w:szCs w:val="24"/>
                                </w:rPr>
                              </w:pPr>
                              <w:r w:rsidRPr="000F39A7">
                                <w:rPr>
                                  <w:rFonts w:asciiTheme="minorHAnsi" w:hAnsiTheme="minorHAnsi"/>
                                  <w:sz w:val="20"/>
                                  <w:szCs w:val="24"/>
                                </w:rPr>
                                <w:t>Filter</w:t>
                              </w:r>
                            </w:p>
                            <w:p w:rsidR="00192BAD" w:rsidRPr="000F39A7" w:rsidRDefault="00192BAD" w:rsidP="00816AA8">
                              <w:pPr>
                                <w:spacing w:line="240" w:lineRule="auto"/>
                                <w:jc w:val="center"/>
                                <w:rPr>
                                  <w:rFonts w:asciiTheme="minorHAnsi" w:hAnsiTheme="minorHAnsi"/>
                                  <w:sz w:val="20"/>
                                  <w:szCs w:val="24"/>
                                </w:rPr>
                              </w:pPr>
                              <w:r w:rsidRPr="000F39A7">
                                <w:rPr>
                                  <w:rFonts w:asciiTheme="minorHAnsi" w:hAnsiTheme="minorHAnsi"/>
                                  <w:sz w:val="20"/>
                                  <w:szCs w:val="24"/>
                                </w:rPr>
                                <w:t>Stopwords</w:t>
                              </w:r>
                            </w:p>
                          </w:txbxContent>
                        </wps:txbx>
                        <wps:bodyPr rot="0" vert="horz" wrap="square" lIns="0" tIns="0" rIns="0" bIns="0" anchor="t" anchorCtr="0" upright="1">
                          <a:noAutofit/>
                        </wps:bodyPr>
                      </wps:wsp>
                      <wps:wsp>
                        <wps:cNvPr id="28" name="Text Box 1386"/>
                        <wps:cNvSpPr txBox="1">
                          <a:spLocks noChangeArrowheads="1"/>
                        </wps:cNvSpPr>
                        <wps:spPr bwMode="auto">
                          <a:xfrm>
                            <a:off x="7462" y="3659"/>
                            <a:ext cx="687" cy="361"/>
                          </a:xfrm>
                          <a:prstGeom prst="rect">
                            <a:avLst/>
                          </a:prstGeom>
                          <a:solidFill>
                            <a:srgbClr val="FFFFFF"/>
                          </a:solidFill>
                          <a:ln w="9525">
                            <a:solidFill>
                              <a:srgbClr val="000000"/>
                            </a:solidFill>
                            <a:miter lim="800000"/>
                            <a:headEnd/>
                            <a:tailEnd/>
                          </a:ln>
                        </wps:spPr>
                        <wps:txbx>
                          <w:txbxContent>
                            <w:p w:rsidR="00192BAD" w:rsidRPr="000F39A7" w:rsidRDefault="00192BAD" w:rsidP="00816AA8">
                              <w:pPr>
                                <w:spacing w:line="240" w:lineRule="auto"/>
                                <w:jc w:val="center"/>
                                <w:rPr>
                                  <w:sz w:val="20"/>
                                  <w:szCs w:val="24"/>
                                </w:rPr>
                              </w:pPr>
                              <w:r w:rsidRPr="000F39A7">
                                <w:rPr>
                                  <w:sz w:val="20"/>
                                  <w:szCs w:val="24"/>
                                </w:rPr>
                                <w:t>Stemming</w:t>
                              </w:r>
                            </w:p>
                            <w:p w:rsidR="00192BAD" w:rsidRPr="000F39A7" w:rsidRDefault="00192BAD" w:rsidP="00816AA8">
                              <w:pPr>
                                <w:spacing w:line="240" w:lineRule="auto"/>
                                <w:jc w:val="center"/>
                                <w:rPr>
                                  <w:sz w:val="20"/>
                                  <w:szCs w:val="24"/>
                                </w:rPr>
                              </w:pPr>
                              <w:r w:rsidRPr="000F39A7">
                                <w:rPr>
                                  <w:sz w:val="20"/>
                                  <w:szCs w:val="24"/>
                                </w:rPr>
                                <w:t>(Snowball)</w:t>
                              </w:r>
                            </w:p>
                          </w:txbxContent>
                        </wps:txbx>
                        <wps:bodyPr rot="0" vert="horz" wrap="square" lIns="0" tIns="0" rIns="0" bIns="0" anchor="t" anchorCtr="0" upright="1">
                          <a:noAutofit/>
                        </wps:bodyPr>
                      </wps:wsp>
                      <wps:wsp>
                        <wps:cNvPr id="29" name="Text Box 1387"/>
                        <wps:cNvSpPr txBox="1">
                          <a:spLocks noChangeArrowheads="1"/>
                        </wps:cNvSpPr>
                        <wps:spPr bwMode="auto">
                          <a:xfrm>
                            <a:off x="6514" y="3659"/>
                            <a:ext cx="790" cy="361"/>
                          </a:xfrm>
                          <a:prstGeom prst="rect">
                            <a:avLst/>
                          </a:prstGeom>
                          <a:solidFill>
                            <a:srgbClr val="FFFFFF"/>
                          </a:solidFill>
                          <a:ln w="9525">
                            <a:solidFill>
                              <a:srgbClr val="000000"/>
                            </a:solidFill>
                            <a:miter lim="800000"/>
                            <a:headEnd/>
                            <a:tailEnd/>
                          </a:ln>
                        </wps:spPr>
                        <wps:txbx>
                          <w:txbxContent>
                            <w:p w:rsidR="00192BAD" w:rsidRPr="000F39A7" w:rsidRDefault="00192BAD" w:rsidP="00816AA8">
                              <w:pPr>
                                <w:spacing w:line="240" w:lineRule="auto"/>
                                <w:jc w:val="center"/>
                                <w:rPr>
                                  <w:rFonts w:asciiTheme="minorHAnsi" w:hAnsiTheme="minorHAnsi"/>
                                  <w:sz w:val="20"/>
                                  <w:szCs w:val="24"/>
                                </w:rPr>
                              </w:pPr>
                              <w:r w:rsidRPr="000F39A7">
                                <w:rPr>
                                  <w:rFonts w:asciiTheme="minorHAnsi" w:hAnsiTheme="minorHAnsi"/>
                                  <w:sz w:val="20"/>
                                  <w:szCs w:val="24"/>
                                </w:rPr>
                                <w:t xml:space="preserve">Filter </w:t>
                              </w:r>
                              <w:r w:rsidRPr="000F39A7">
                                <w:rPr>
                                  <w:rFonts w:asciiTheme="minorHAnsi" w:hAnsiTheme="minorHAnsi"/>
                                  <w:sz w:val="20"/>
                                  <w:szCs w:val="24"/>
                                </w:rPr>
                                <w:t>Tokens</w:t>
                              </w:r>
                            </w:p>
                            <w:p w:rsidR="00192BAD" w:rsidRPr="000F39A7" w:rsidRDefault="00192BAD"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wps:txbx>
                        <wps:bodyPr rot="0" vert="horz" wrap="square" lIns="0" tIns="0" rIns="0" bIns="0" anchor="t" anchorCtr="0" upright="1">
                          <a:noAutofit/>
                        </wps:bodyPr>
                      </wps:wsp>
                      <wps:wsp>
                        <wps:cNvPr id="30" name="Text Box 1388"/>
                        <wps:cNvSpPr txBox="1">
                          <a:spLocks noChangeArrowheads="1"/>
                        </wps:cNvSpPr>
                        <wps:spPr bwMode="auto">
                          <a:xfrm>
                            <a:off x="5631" y="3659"/>
                            <a:ext cx="716" cy="361"/>
                          </a:xfrm>
                          <a:prstGeom prst="rect">
                            <a:avLst/>
                          </a:prstGeom>
                          <a:solidFill>
                            <a:srgbClr val="FFFFFF"/>
                          </a:solidFill>
                          <a:ln w="9525">
                            <a:solidFill>
                              <a:srgbClr val="000000"/>
                            </a:solidFill>
                            <a:miter lim="800000"/>
                            <a:headEnd/>
                            <a:tailEnd/>
                          </a:ln>
                        </wps:spPr>
                        <wps:txbx>
                          <w:txbxContent>
                            <w:p w:rsidR="00192BAD" w:rsidRPr="000F39A7" w:rsidRDefault="00192BAD" w:rsidP="00816AA8">
                              <w:pPr>
                                <w:spacing w:line="240" w:lineRule="auto"/>
                                <w:jc w:val="center"/>
                                <w:rPr>
                                  <w:rFonts w:asciiTheme="minorHAnsi" w:hAnsiTheme="minorHAnsi"/>
                                  <w:sz w:val="20"/>
                                  <w:szCs w:val="24"/>
                                </w:rPr>
                              </w:pPr>
                              <w:r w:rsidRPr="000F39A7">
                                <w:rPr>
                                  <w:rFonts w:asciiTheme="minorHAnsi" w:hAnsiTheme="minorHAnsi"/>
                                  <w:sz w:val="20"/>
                                  <w:szCs w:val="24"/>
                                </w:rPr>
                                <w:t>Generate</w:t>
                              </w:r>
                            </w:p>
                            <w:p w:rsidR="00192BAD" w:rsidRPr="000F39A7" w:rsidRDefault="00192BAD" w:rsidP="00816AA8">
                              <w:pPr>
                                <w:spacing w:line="240" w:lineRule="auto"/>
                                <w:jc w:val="center"/>
                                <w:rPr>
                                  <w:rFonts w:asciiTheme="minorHAnsi" w:hAnsiTheme="minorHAnsi"/>
                                  <w:sz w:val="20"/>
                                  <w:szCs w:val="24"/>
                                </w:rPr>
                              </w:pPr>
                              <w:r w:rsidRPr="000F39A7">
                                <w:rPr>
                                  <w:rFonts w:asciiTheme="minorHAnsi" w:hAnsiTheme="minorHAnsi"/>
                                  <w:sz w:val="20"/>
                                  <w:szCs w:val="24"/>
                                </w:rPr>
                                <w:t>n-grams (n≤3)</w:t>
                              </w:r>
                            </w:p>
                          </w:txbxContent>
                        </wps:txbx>
                        <wps:bodyPr rot="0" vert="horz" wrap="square" lIns="0" tIns="0" rIns="0" bIns="0" anchor="t" anchorCtr="0" upright="1">
                          <a:noAutofit/>
                        </wps:bodyPr>
                      </wps:wsp>
                      <wps:wsp>
                        <wps:cNvPr id="31" name="AutoShape 1389"/>
                        <wps:cNvCnPr>
                          <a:cxnSpLocks noChangeShapeType="1"/>
                        </wps:cNvCnPr>
                        <wps:spPr bwMode="auto">
                          <a:xfrm>
                            <a:off x="6209" y="3314"/>
                            <a:ext cx="142" cy="1"/>
                          </a:xfrm>
                          <a:prstGeom prst="straightConnector1">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92" name="AutoShape 1390"/>
                        <wps:cNvCnPr>
                          <a:cxnSpLocks noChangeShapeType="1"/>
                        </wps:cNvCnPr>
                        <wps:spPr bwMode="auto">
                          <a:xfrm>
                            <a:off x="7324" y="3313"/>
                            <a:ext cx="142" cy="1"/>
                          </a:xfrm>
                          <a:prstGeom prst="straightConnector1">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93" name="AutoShape 1391"/>
                        <wps:cNvCnPr>
                          <a:cxnSpLocks noChangeShapeType="1"/>
                        </wps:cNvCnPr>
                        <wps:spPr bwMode="auto">
                          <a:xfrm flipV="1">
                            <a:off x="6347" y="3851"/>
                            <a:ext cx="167" cy="2"/>
                          </a:xfrm>
                          <a:prstGeom prst="straightConnector1">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wps:wsp>
                        <wps:cNvPr id="194" name="AutoShape 1392"/>
                        <wps:cNvCnPr>
                          <a:cxnSpLocks noChangeShapeType="1"/>
                        </wps:cNvCnPr>
                        <wps:spPr bwMode="auto">
                          <a:xfrm>
                            <a:off x="7800" y="3496"/>
                            <a:ext cx="0" cy="163"/>
                          </a:xfrm>
                          <a:prstGeom prst="straightConnector1">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95" name="AutoShape 1393"/>
                        <wps:cNvCnPr>
                          <a:cxnSpLocks noChangeShapeType="1"/>
                        </wps:cNvCnPr>
                        <wps:spPr bwMode="auto">
                          <a:xfrm flipV="1">
                            <a:off x="7304" y="3849"/>
                            <a:ext cx="167" cy="2"/>
                          </a:xfrm>
                          <a:prstGeom prst="straightConnector1">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381" o:spid="_x0000_s1418" style="position:absolute;left:0;text-align:left;margin-left:56.65pt;margin-top:23.95pt;width:311.9pt;height:122.95pt;z-index:251691008;mso-position-horizontal-relative:text;mso-position-vertical-relative:text" coordorigin="5465,2828" coordsize="2838,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">
                <v:roundrect id="AutoShape 1382" o:spid="_x0000_s1419" style="position:absolute;left:5465;top:2828;width:2838;height:135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wEccA&#10;AADbAAAADwAAAGRycy9kb3ducmV2LnhtbESPT2sCMRTE70K/Q3iFXqRmlSJ2axRrkZYWD9p/eHts&#10;npu1m5clie722zcFweMwM79hpvPO1uJEPlSOFQwHGQjiwumKSwUf76vbCYgQkTXWjknBLwWYz656&#10;U8y1a3lDp20sRYJwyFGBibHJpQyFIYth4Bri5O2dtxiT9KXUHtsEt7UcZdlYWqw4LRhsaGmo+Nke&#10;rYLd69Nn//C8emy/15vs/mh8mHy9KXVz3S0eQETq4iV8br9oBaM7+P+Sf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ZcBHHAAAA2wAAAA8AAAAAAAAAAAAAAAAAmAIAAGRy&#10;cy9kb3ducmV2LnhtbFBLBQYAAAAABAAEAPUAAACMAwAAAAA=&#10;">
                  <v:textbox inset="0,0,0,0">
                    <w:txbxContent>
                      <w:p w:rsidR="00192BAD" w:rsidRPr="000F39A7" w:rsidRDefault="00192BAD" w:rsidP="00816AA8">
                        <w:pPr>
                          <w:jc w:val="center"/>
                          <w:rPr>
                            <w:rFonts w:asciiTheme="minorHAnsi" w:hAnsiTheme="minorHAnsi"/>
                            <w:sz w:val="24"/>
                            <w:szCs w:val="24"/>
                          </w:rPr>
                        </w:pPr>
                        <w:r w:rsidRPr="000F39A7">
                          <w:rPr>
                            <w:rFonts w:asciiTheme="minorHAnsi" w:hAnsiTheme="minorHAnsi"/>
                            <w:sz w:val="24"/>
                            <w:szCs w:val="24"/>
                          </w:rPr>
                          <w:t xml:space="preserve">DOCUMENT </w:t>
                        </w:r>
                        <w:r w:rsidRPr="000F39A7">
                          <w:rPr>
                            <w:rFonts w:asciiTheme="minorHAnsi" w:hAnsiTheme="minorHAnsi"/>
                            <w:sz w:val="24"/>
                            <w:szCs w:val="24"/>
                          </w:rPr>
                          <w:t>ANALYSIS</w:t>
                        </w:r>
                      </w:p>
                    </w:txbxContent>
                  </v:textbox>
                </v:roundrect>
                <v:shape id="Text Box 1383" o:spid="_x0000_s1420" type="#_x0000_t202" style="position:absolute;left:5635;top:3119;width:574;height: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AsUcMA&#10;AADbAAAADwAAAGRycy9kb3ducmV2LnhtbESPQWsCMRSE7wX/Q3iCt5pVsJStUVQQFL3U7qHH5+Z1&#10;d3XzsiZR479vCgWPw8x8w0zn0bTiRs43lhWMhhkI4tLqhisFxdf69R2ED8gaW8uk4EEe5rPeyxRz&#10;be/8SbdDqESCsM9RQR1Cl0vpy5oM+qHtiJP3Y53BkKSrpHZ4T3DTynGWvUmDDaeFGjta1VSeD1ej&#10;4KiNWxdHLi7f29UId6e4vy6jUoN+XHyACBTDM/zf3mgF4wn8fUk/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AsUcMAAADbAAAADwAAAAAAAAAAAAAAAACYAgAAZHJzL2Rv&#10;d25yZXYueG1sUEsFBgAAAAAEAAQA9QAAAIgDAAAAAA==&#10;">
                  <v:textbox inset="0,1.5mm,0,0">
                    <w:txbxContent>
                      <w:p w:rsidR="00192BAD" w:rsidRPr="000F39A7" w:rsidRDefault="00192BAD" w:rsidP="00816AA8">
                        <w:pPr>
                          <w:jc w:val="center"/>
                          <w:rPr>
                            <w:rFonts w:asciiTheme="minorHAnsi" w:hAnsiTheme="minorHAnsi"/>
                            <w:sz w:val="20"/>
                            <w:szCs w:val="12"/>
                          </w:rPr>
                        </w:pPr>
                        <w:r w:rsidRPr="000F39A7">
                          <w:rPr>
                            <w:rFonts w:asciiTheme="minorHAnsi" w:hAnsiTheme="minorHAnsi"/>
                            <w:sz w:val="20"/>
                            <w:szCs w:val="12"/>
                          </w:rPr>
                          <w:t>Tokenize</w:t>
                        </w:r>
                      </w:p>
                    </w:txbxContent>
                  </v:textbox>
                </v:shape>
                <v:shape id="Text Box 1384" o:spid="_x0000_s1421" type="#_x0000_t202" style="position:absolute;left:6351;top:3119;width:957;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kXp8MA&#10;AADbAAAADwAAAGRycy9kb3ducmV2LnhtbESPzWrDMBCE74W8g9hAbrVcH0LrRglJIJCSS22Xnhdr&#10;/dNaKyOpjvP2UaHQ4zAz3zCb3WwGMZHzvWUFT0kKgri2uudWwUd1enwG4QOyxsEyKbiRh9128bDB&#10;XNsrFzSVoRURwj5HBV0IYy6lrzsy6BM7Ekevsc5giNK1Uju8RrgZZJama2mw57jQ4UjHjurv8sco&#10;qKaDPxdf4UW/NQeZXZr37NPtlVot5/0riEBz+A//tc9aQbaG3y/xB8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kXp8MAAADbAAAADwAAAAAAAAAAAAAAAACYAgAAZHJzL2Rv&#10;d25yZXYueG1sUEsFBgAAAAAEAAQA9QAAAIgDAAAAAA==&#10;">
                  <v:textbox inset="0,0,0,0">
                    <w:txbxContent>
                      <w:p w:rsidR="00192BAD" w:rsidRPr="000F39A7" w:rsidRDefault="00192BAD" w:rsidP="00816AA8">
                        <w:pPr>
                          <w:spacing w:line="240" w:lineRule="auto"/>
                          <w:jc w:val="center"/>
                          <w:rPr>
                            <w:rFonts w:asciiTheme="minorHAnsi" w:hAnsiTheme="minorHAnsi"/>
                            <w:sz w:val="20"/>
                            <w:szCs w:val="28"/>
                          </w:rPr>
                        </w:pPr>
                        <w:r w:rsidRPr="000F39A7">
                          <w:rPr>
                            <w:rFonts w:asciiTheme="minorHAnsi" w:hAnsiTheme="minorHAnsi"/>
                            <w:sz w:val="20"/>
                            <w:szCs w:val="28"/>
                          </w:rPr>
                          <w:t>Transform Cases</w:t>
                        </w:r>
                      </w:p>
                      <w:p w:rsidR="00192BAD" w:rsidRPr="000F39A7" w:rsidRDefault="00192BAD" w:rsidP="00816AA8">
                        <w:pPr>
                          <w:spacing w:line="240" w:lineRule="auto"/>
                          <w:jc w:val="center"/>
                          <w:rPr>
                            <w:rFonts w:asciiTheme="minorHAnsi" w:hAnsiTheme="minorHAnsi"/>
                            <w:sz w:val="20"/>
                            <w:szCs w:val="28"/>
                          </w:rPr>
                        </w:pPr>
                        <w:r w:rsidRPr="000F39A7">
                          <w:rPr>
                            <w:rFonts w:asciiTheme="minorHAnsi" w:hAnsiTheme="minorHAnsi"/>
                            <w:sz w:val="20"/>
                            <w:szCs w:val="28"/>
                          </w:rPr>
                          <w:t>(lower cases)</w:t>
                        </w:r>
                      </w:p>
                    </w:txbxContent>
                  </v:textbox>
                </v:shape>
                <v:shape id="Text Box 1385" o:spid="_x0000_s1422" type="#_x0000_t202" style="position:absolute;left:7462;top:3119;width:691;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yPMQA&#10;AADbAAAADwAAAGRycy9kb3ducmV2LnhtbESPzWrDMBCE74W8g9hAbo0cH9LGjWKcQCGhl8YJPS/W&#10;+qe1VkZSHeftq0Khx2FmvmG2+WR6MZLznWUFq2UCgriyuuNGwfXy+vgMwgdkjb1lUnAnD/lu9rDF&#10;TNsbn2ksQyMihH2GCtoQhkxKX7Vk0C/tQBy92jqDIUrXSO3wFuGml2mSrKXBjuNCiwMdWqq+ym+j&#10;4DLu/fH8GTb6VO9l+la/px+uUGoxn4oXEIGm8B/+ax+1gvQJfr/EH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1sjzEAAAA2wAAAA8AAAAAAAAAAAAAAAAAmAIAAGRycy9k&#10;b3ducmV2LnhtbFBLBQYAAAAABAAEAPUAAACJAwAAAAA=&#10;">
                  <v:textbox inset="0,0,0,0">
                    <w:txbxContent>
                      <w:p w:rsidR="00192BAD" w:rsidRPr="000F39A7" w:rsidRDefault="00192BAD" w:rsidP="00816AA8">
                        <w:pPr>
                          <w:spacing w:line="240" w:lineRule="auto"/>
                          <w:jc w:val="center"/>
                          <w:rPr>
                            <w:rFonts w:asciiTheme="minorHAnsi" w:hAnsiTheme="minorHAnsi"/>
                            <w:sz w:val="20"/>
                            <w:szCs w:val="24"/>
                          </w:rPr>
                        </w:pPr>
                        <w:r w:rsidRPr="000F39A7">
                          <w:rPr>
                            <w:rFonts w:asciiTheme="minorHAnsi" w:hAnsiTheme="minorHAnsi"/>
                            <w:sz w:val="20"/>
                            <w:szCs w:val="24"/>
                          </w:rPr>
                          <w:t>Filter</w:t>
                        </w:r>
                      </w:p>
                      <w:p w:rsidR="00192BAD" w:rsidRPr="000F39A7" w:rsidRDefault="00192BAD" w:rsidP="00816AA8">
                        <w:pPr>
                          <w:spacing w:line="240" w:lineRule="auto"/>
                          <w:jc w:val="center"/>
                          <w:rPr>
                            <w:rFonts w:asciiTheme="minorHAnsi" w:hAnsiTheme="minorHAnsi"/>
                            <w:sz w:val="20"/>
                            <w:szCs w:val="24"/>
                          </w:rPr>
                        </w:pPr>
                        <w:r w:rsidRPr="000F39A7">
                          <w:rPr>
                            <w:rFonts w:asciiTheme="minorHAnsi" w:hAnsiTheme="minorHAnsi"/>
                            <w:sz w:val="20"/>
                            <w:szCs w:val="24"/>
                          </w:rPr>
                          <w:t>Stopwords</w:t>
                        </w:r>
                      </w:p>
                    </w:txbxContent>
                  </v:textbox>
                </v:shape>
                <v:shape id="Text Box 1386" o:spid="_x0000_s1423" type="#_x0000_t202" style="position:absolute;left:7462;top:3659;width:687;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mTsAA&#10;AADbAAAADwAAAGRycy9kb3ducmV2LnhtbERPu2rDMBTdA/0HcQvdYjkeSutaCUmh4NIliUPmi3X9&#10;aKwrI6m2+/fRUOh4OO9it5hBTOR8b1nBJklBENdW99wquFQf6xcQPiBrHCyTgl/ysNs+rArMtZ35&#10;RNM5tCKGsM9RQRfCmEvp644M+sSOxJFrrDMYInSt1A7nGG4GmaXpszTYc2zocKT3jurb+ccoqKaD&#10;L0/f4VV/NgeZfTXH7Or2Sj09Lvs3EIGW8C/+c5daQRbHxi/xB8jt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GomTsAAAADbAAAADwAAAAAAAAAAAAAAAACYAgAAZHJzL2Rvd25y&#10;ZXYueG1sUEsFBgAAAAAEAAQA9QAAAIUDAAAAAA==&#10;">
                  <v:textbox inset="0,0,0,0">
                    <w:txbxContent>
                      <w:p w:rsidR="00192BAD" w:rsidRPr="000F39A7" w:rsidRDefault="00192BAD" w:rsidP="00816AA8">
                        <w:pPr>
                          <w:spacing w:line="240" w:lineRule="auto"/>
                          <w:jc w:val="center"/>
                          <w:rPr>
                            <w:sz w:val="20"/>
                            <w:szCs w:val="24"/>
                          </w:rPr>
                        </w:pPr>
                        <w:r w:rsidRPr="000F39A7">
                          <w:rPr>
                            <w:sz w:val="20"/>
                            <w:szCs w:val="24"/>
                          </w:rPr>
                          <w:t>Stemming</w:t>
                        </w:r>
                      </w:p>
                      <w:p w:rsidR="00192BAD" w:rsidRPr="000F39A7" w:rsidRDefault="00192BAD" w:rsidP="00816AA8">
                        <w:pPr>
                          <w:spacing w:line="240" w:lineRule="auto"/>
                          <w:jc w:val="center"/>
                          <w:rPr>
                            <w:sz w:val="20"/>
                            <w:szCs w:val="24"/>
                          </w:rPr>
                        </w:pPr>
                        <w:r w:rsidRPr="000F39A7">
                          <w:rPr>
                            <w:sz w:val="20"/>
                            <w:szCs w:val="24"/>
                          </w:rPr>
                          <w:t>(Snowball)</w:t>
                        </w:r>
                      </w:p>
                    </w:txbxContent>
                  </v:textbox>
                </v:shape>
                <v:shape id="Text Box 1387" o:spid="_x0000_s1424" type="#_x0000_t202" style="position:absolute;left:6514;top:3659;width:790;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aD1cMA&#10;AADbAAAADwAAAGRycy9kb3ducmV2LnhtbESPzWrDMBCE74W8g9hAbo1cH0LjRglxIOCSS52Unhdr&#10;/dNaKyOptvP2VaHQ4zAz3zC7w2x6MZLznWUFT+sEBHFldceNgvfb+fEZhA/IGnvLpOBOHg77xcMO&#10;M20nLmm8hkZECPsMFbQhDJmUvmrJoF/bgTh6tXUGQ5SukdrhFOGml2mSbKTBjuNCiwOdWqq+rt9G&#10;wW3MfVF+hq1+rXOZXuq39MMdlVot5+MLiEBz+A//tQutIN3C75f4A+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aD1cMAAADbAAAADwAAAAAAAAAAAAAAAACYAgAAZHJzL2Rv&#10;d25yZXYueG1sUEsFBgAAAAAEAAQA9QAAAIgDAAAAAA==&#10;">
                  <v:textbox inset="0,0,0,0">
                    <w:txbxContent>
                      <w:p w:rsidR="00192BAD" w:rsidRPr="000F39A7" w:rsidRDefault="00192BAD" w:rsidP="00816AA8">
                        <w:pPr>
                          <w:spacing w:line="240" w:lineRule="auto"/>
                          <w:jc w:val="center"/>
                          <w:rPr>
                            <w:rFonts w:asciiTheme="minorHAnsi" w:hAnsiTheme="minorHAnsi"/>
                            <w:sz w:val="20"/>
                            <w:szCs w:val="24"/>
                          </w:rPr>
                        </w:pPr>
                        <w:r w:rsidRPr="000F39A7">
                          <w:rPr>
                            <w:rFonts w:asciiTheme="minorHAnsi" w:hAnsiTheme="minorHAnsi"/>
                            <w:sz w:val="20"/>
                            <w:szCs w:val="24"/>
                          </w:rPr>
                          <w:t xml:space="preserve">Filter </w:t>
                        </w:r>
                        <w:r w:rsidRPr="000F39A7">
                          <w:rPr>
                            <w:rFonts w:asciiTheme="minorHAnsi" w:hAnsiTheme="minorHAnsi"/>
                            <w:sz w:val="20"/>
                            <w:szCs w:val="24"/>
                          </w:rPr>
                          <w:t>Tokens</w:t>
                        </w:r>
                      </w:p>
                      <w:p w:rsidR="00192BAD" w:rsidRPr="000F39A7" w:rsidRDefault="00192BAD"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v:textbox>
                </v:shape>
                <v:shape id="Text Box 1388" o:spid="_x0000_s1425" type="#_x0000_t202" style="position:absolute;left:5631;top:3659;width:716;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W8lb8A&#10;AADbAAAADwAAAGRycy9kb3ducmV2LnhtbERPy4rCMBTdC/5DuMLsNLWCjNUoOjDg4MYXri/N7UOb&#10;m5LE2vn7yUKY5eG8V5veNKIj52vLCqaTBARxbnXNpYLr5Xv8CcIHZI2NZVLwSx426+FghZm2Lz5R&#10;dw6liCHsM1RQhdBmUvq8IoN+YlviyBXWGQwRulJqh68YbhqZJslcGqw5NlTY0ldF+eP8NAou3c7v&#10;T/ew0D/FTqaH4pje3Fapj1G/XYII1Id/8du91wpmcX38En+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xbyVvwAAANsAAAAPAAAAAAAAAAAAAAAAAJgCAABkcnMvZG93bnJl&#10;di54bWxQSwUGAAAAAAQABAD1AAAAhAMAAAAA&#10;">
                  <v:textbox inset="0,0,0,0">
                    <w:txbxContent>
                      <w:p w:rsidR="00192BAD" w:rsidRPr="000F39A7" w:rsidRDefault="00192BAD" w:rsidP="00816AA8">
                        <w:pPr>
                          <w:spacing w:line="240" w:lineRule="auto"/>
                          <w:jc w:val="center"/>
                          <w:rPr>
                            <w:rFonts w:asciiTheme="minorHAnsi" w:hAnsiTheme="minorHAnsi"/>
                            <w:sz w:val="20"/>
                            <w:szCs w:val="24"/>
                          </w:rPr>
                        </w:pPr>
                        <w:r w:rsidRPr="000F39A7">
                          <w:rPr>
                            <w:rFonts w:asciiTheme="minorHAnsi" w:hAnsiTheme="minorHAnsi"/>
                            <w:sz w:val="20"/>
                            <w:szCs w:val="24"/>
                          </w:rPr>
                          <w:t>Generate</w:t>
                        </w:r>
                      </w:p>
                      <w:p w:rsidR="00192BAD" w:rsidRPr="000F39A7" w:rsidRDefault="00192BAD" w:rsidP="00816AA8">
                        <w:pPr>
                          <w:spacing w:line="240" w:lineRule="auto"/>
                          <w:jc w:val="center"/>
                          <w:rPr>
                            <w:rFonts w:asciiTheme="minorHAnsi" w:hAnsiTheme="minorHAnsi"/>
                            <w:sz w:val="20"/>
                            <w:szCs w:val="24"/>
                          </w:rPr>
                        </w:pPr>
                        <w:r w:rsidRPr="000F39A7">
                          <w:rPr>
                            <w:rFonts w:asciiTheme="minorHAnsi" w:hAnsiTheme="minorHAnsi"/>
                            <w:sz w:val="20"/>
                            <w:szCs w:val="24"/>
                          </w:rPr>
                          <w:t>n-grams (n≤3)</w:t>
                        </w:r>
                      </w:p>
                    </w:txbxContent>
                  </v:textbox>
                </v:shape>
                <v:shape id="AutoShape 1389" o:spid="_x0000_s1426" type="#_x0000_t32" style="position:absolute;left:6209;top:3314;width:14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ZvG8QAAADbAAAADwAAAGRycy9kb3ducmV2LnhtbESPQWsCMRSE70L/Q3gFL1KzWiqyNYpY&#10;Cq3oQS09Pzavm9DNy7qJu9t/bwqCx2FmvmEWq95VoqUmWM8KJuMMBHHhteVSwdfp/WkOIkRkjZVn&#10;UvBHAVbLh8ECc+07PlB7jKVIEA45KjAx1rmUoTDkMIx9TZy8H984jEk2pdQNdgnuKjnNspl0aDkt&#10;GKxpY6j4PV6cggsfvu3ebO1bfTIv59HnetfuOqWGj/36FUSkPt7Dt/aHVvA8gf8v6Qf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Fm8bxAAAANsAAAAPAAAAAAAAAAAA&#10;AAAAAKECAABkcnMvZG93bnJldi54bWxQSwUGAAAAAAQABAD5AAAAkgMAAAAA&#10;">
                  <v:stroke endarrow="block" endarrowwidth="narrow" endarrowlength="short"/>
                </v:shape>
                <v:shape id="AutoShape 1390" o:spid="_x0000_s1427" type="#_x0000_t32" style="position:absolute;left:7324;top:3313;width:14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117MMAAADcAAAADwAAAGRycy9kb3ducmV2LnhtbERPTWsCMRC9C/6HMEIvpWYVlHZrFLEU&#10;WtGDWnoeNtNN6Gay3cTd9d8boeBtHu9zFqveVaKlJljPCibjDARx4bXlUsHX6f3pGUSIyBorz6Tg&#10;QgFWy+Fggbn2HR+oPcZSpBAOOSowMda5lKEw5DCMfU2cuB/fOIwJNqXUDXYp3FVymmVz6dByajBY&#10;08ZQ8Xs8OwVnPnzbvdnat/pkZn+Pn+tdu+uUehj161cQkfp4F/+7P3Sa/zKF2zPpArm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NdezDAAAA3AAAAA8AAAAAAAAAAAAA&#10;AAAAoQIAAGRycy9kb3ducmV2LnhtbFBLBQYAAAAABAAEAPkAAACRAwAAAAA=&#10;">
                  <v:stroke endarrow="block" endarrowwidth="narrow" endarrowlength="short"/>
                </v:shape>
                <v:shape id="AutoShape 1391" o:spid="_x0000_s1428" type="#_x0000_t32" style="position:absolute;left:6347;top:3851;width:167;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qRZ8MAAADcAAAADwAAAGRycy9kb3ducmV2LnhtbERP32vCMBB+F/wfwgl701QnxXVGEUHY&#10;wA3WTfDxaG5NsbmUJtrqX28GA9/u4/t5y3Vva3Gh1leOFUwnCQjiwumKSwU/37vxAoQPyBprx6Tg&#10;Sh7Wq+FgiZl2HX/RJQ+liCHsM1RgQmgyKX1hyKKfuIY4cr+utRgibEupW+xiuK3lLElSabHi2GCw&#10;oa2h4pSfrYKP+ZHydM+fXXOb7k31vlts04NST6N+8woiUB8e4n/3m47zX57h75l4gV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akWfDAAAA3AAAAA8AAAAAAAAAAAAA&#10;AAAAoQIAAGRycy9kb3ducmV2LnhtbFBLBQYAAAAABAAEAPkAAACRAwAAAAA=&#10;">
                  <v:stroke startarrow="block" startarrowwidth="narrow" startarrowlength="short" endarrowwidth="narrow" endarrowlength="short"/>
                </v:shape>
                <v:shape id="AutoShape 1392" o:spid="_x0000_s1429" type="#_x0000_t32" style="position:absolute;left:7800;top:3496;width:0;height: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IA8QAAADcAAAADwAAAGRycy9kb3ducmV2LnhtbERPTWsCMRC9C/6HMIKXUrOVVtqtUaSl&#10;UEUPaul52Ew3oZvJdhN3t//eCIK3ebzPmS97V4mWmmA9K3iYZCCIC68tlwq+jh/3zyBCRNZYeSYF&#10;/xRguRgO5phr3/Ge2kMsRQrhkKMCE2OdSxkKQw7DxNfEifvxjcOYYFNK3WCXwl0lp1k2kw4tpwaD&#10;Nb0ZKn4PJ6fgxPtvuzMb+14fzdPf3Xq1bbedUuNRv3oFEamPN/HV/anT/JdHuDyTLpCL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aEgDxAAAANwAAAAPAAAAAAAAAAAA&#10;AAAAAKECAABkcnMvZG93bnJldi54bWxQSwUGAAAAAAQABAD5AAAAkgMAAAAA&#10;">
                  <v:stroke endarrow="block" endarrowwidth="narrow" endarrowlength="short"/>
                </v:shape>
                <v:shape id="AutoShape 1393" o:spid="_x0000_s1430" type="#_x0000_t32" style="position:absolute;left:7304;top:3849;width:167;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siMMAAADcAAAADwAAAGRycy9kb3ducmV2LnhtbERP32vCMBB+F/wfwgl701SZxXVGEUHY&#10;wA3WTfDxaG5NsbmUJtrqX28GA9/u4/t5y3Vva3Gh1leOFUwnCQjiwumKSwU/37vxAoQPyBprx6Tg&#10;Sh7Wq+FgiZl2HX/RJQ+liCHsM1RgQmgyKX1hyKKfuIY4cr+utRgibEupW+xiuK3lLElSabHi2GCw&#10;oa2h4pSfrYKP5yPl6Z4/u+Y23ZvqfbfYpgelnkb95hVEoD48xP/uNx3nv8zh75l4gV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rIjDAAAA3AAAAA8AAAAAAAAAAAAA&#10;AAAAoQIAAGRycy9kb3ducmV2LnhtbFBLBQYAAAAABAAEAPkAAACRAwAAAAA=&#10;">
                  <v:stroke startarrow="block" startarrowwidth="narrow" startarrowlength="short" endarrowwidth="narrow" endarrowlength="short"/>
                </v:shape>
                <w10:wrap type="topAndBottom"/>
              </v:group>
            </w:pict>
          </mc:Fallback>
        </mc:AlternateContent>
      </w:r>
    </w:p>
    <w:p w:rsidR="00911F0E" w:rsidRPr="0024194D" w:rsidRDefault="00911F0E" w:rsidP="00911F0E">
      <w:pPr>
        <w:spacing w:before="240"/>
        <w:rPr>
          <w:lang w:val="en-GB"/>
        </w:rPr>
      </w:pPr>
      <w:r>
        <w:rPr>
          <w:lang w:val="en-GB"/>
        </w:rPr>
        <w:tab/>
      </w:r>
      <w:r w:rsidRPr="0024194D">
        <w:rPr>
          <w:lang w:val="en-GB"/>
        </w:rPr>
        <w:t xml:space="preserve">The first step of the preparation of the </w:t>
      </w:r>
      <w:r>
        <w:rPr>
          <w:lang w:val="en-GB"/>
        </w:rPr>
        <w:t>unstructured information</w:t>
      </w:r>
      <w:r w:rsidRPr="0024194D">
        <w:rPr>
          <w:lang w:val="en-GB"/>
        </w:rPr>
        <w:t xml:space="preserve"> is </w:t>
      </w:r>
      <w:r w:rsidRPr="005313BD">
        <w:rPr>
          <w:i/>
          <w:lang w:val="en-GB"/>
        </w:rPr>
        <w:t>Tokeniz</w:t>
      </w:r>
      <w:r>
        <w:rPr>
          <w:i/>
          <w:lang w:val="en-GB"/>
        </w:rPr>
        <w:t>e</w:t>
      </w:r>
      <w:r>
        <w:rPr>
          <w:lang w:val="en-GB"/>
        </w:rPr>
        <w:t xml:space="preserve"> process</w:t>
      </w:r>
      <w:r w:rsidRPr="0024194D">
        <w:rPr>
          <w:lang w:val="en-GB"/>
        </w:rPr>
        <w:t xml:space="preserve">. The </w:t>
      </w:r>
      <w:r>
        <w:rPr>
          <w:lang w:val="en-GB"/>
        </w:rPr>
        <w:t>t</w:t>
      </w:r>
      <w:r w:rsidRPr="0024194D">
        <w:rPr>
          <w:lang w:val="en-GB"/>
        </w:rPr>
        <w:t>okeniz</w:t>
      </w:r>
      <w:r>
        <w:rPr>
          <w:lang w:val="en-GB"/>
        </w:rPr>
        <w:t>e process is responsible for the separation</w:t>
      </w:r>
      <w:r w:rsidRPr="0024194D">
        <w:rPr>
          <w:lang w:val="en-GB"/>
        </w:rPr>
        <w:t xml:space="preserve"> </w:t>
      </w:r>
      <w:r>
        <w:rPr>
          <w:lang w:val="en-GB"/>
        </w:rPr>
        <w:t xml:space="preserve">of </w:t>
      </w:r>
      <w:r w:rsidRPr="0024194D">
        <w:rPr>
          <w:lang w:val="en-GB"/>
        </w:rPr>
        <w:t>the full text into a sequence of tokens. Tokens can be understood in several ways, for the purpose of this work, one can consider token as a set of letters. Everything that does</w:t>
      </w:r>
      <w:r>
        <w:rPr>
          <w:lang w:val="en-GB"/>
        </w:rPr>
        <w:t xml:space="preserve"> </w:t>
      </w:r>
      <w:r w:rsidRPr="0024194D">
        <w:rPr>
          <w:lang w:val="en-GB"/>
        </w:rPr>
        <w:t>n</w:t>
      </w:r>
      <w:r>
        <w:rPr>
          <w:lang w:val="en-GB"/>
        </w:rPr>
        <w:t>o</w:t>
      </w:r>
      <w:r w:rsidRPr="0024194D">
        <w:rPr>
          <w:lang w:val="en-GB"/>
        </w:rPr>
        <w:t xml:space="preserve">t have </w:t>
      </w:r>
      <w:r w:rsidR="0089763D" w:rsidRPr="0024194D">
        <w:rPr>
          <w:lang w:val="en-GB"/>
        </w:rPr>
        <w:t>letters</w:t>
      </w:r>
      <w:r w:rsidRPr="0024194D">
        <w:rPr>
          <w:lang w:val="en-GB"/>
        </w:rPr>
        <w:t xml:space="preserve"> </w:t>
      </w:r>
      <w:r>
        <w:rPr>
          <w:lang w:val="en-GB"/>
        </w:rPr>
        <w:t>i</w:t>
      </w:r>
      <w:r w:rsidRPr="0024194D">
        <w:rPr>
          <w:lang w:val="en-GB"/>
        </w:rPr>
        <w:t>s discarded</w:t>
      </w:r>
      <w:r>
        <w:rPr>
          <w:lang w:val="en-GB"/>
        </w:rPr>
        <w:t xml:space="preserve"> from this process, as punctuation or strange chars.</w:t>
      </w:r>
      <w:r w:rsidRPr="0024194D">
        <w:rPr>
          <w:lang w:val="en-GB"/>
        </w:rPr>
        <w:t xml:space="preserve"> </w:t>
      </w:r>
    </w:p>
    <w:p w:rsidR="00911F0E" w:rsidRDefault="00911F0E" w:rsidP="00911F0E">
      <w:pPr>
        <w:rPr>
          <w:lang w:val="en-GB"/>
        </w:rPr>
      </w:pPr>
      <w:r>
        <w:rPr>
          <w:lang w:val="en-GB"/>
        </w:rPr>
        <w:tab/>
      </w:r>
      <w:r w:rsidRPr="0024194D">
        <w:rPr>
          <w:lang w:val="en-GB"/>
        </w:rPr>
        <w:t xml:space="preserve">The second step </w:t>
      </w:r>
      <w:r>
        <w:rPr>
          <w:lang w:val="en-GB"/>
        </w:rPr>
        <w:t xml:space="preserve">in the pipeline </w:t>
      </w:r>
      <w:r w:rsidRPr="0024194D">
        <w:rPr>
          <w:lang w:val="en-GB"/>
        </w:rPr>
        <w:t xml:space="preserve">is the </w:t>
      </w:r>
      <w:r w:rsidRPr="005313BD">
        <w:rPr>
          <w:i/>
          <w:lang w:val="en-GB"/>
        </w:rPr>
        <w:t>Transform Case</w:t>
      </w:r>
      <w:r>
        <w:rPr>
          <w:lang w:val="en-GB"/>
        </w:rPr>
        <w:t xml:space="preserve"> process and its main objective is to </w:t>
      </w:r>
      <w:r w:rsidRPr="0024194D">
        <w:rPr>
          <w:lang w:val="en-GB"/>
        </w:rPr>
        <w:t>transform</w:t>
      </w:r>
      <w:r>
        <w:rPr>
          <w:lang w:val="en-GB"/>
        </w:rPr>
        <w:t xml:space="preserve"> </w:t>
      </w:r>
      <w:r w:rsidRPr="0024194D">
        <w:rPr>
          <w:lang w:val="en-GB"/>
        </w:rPr>
        <w:t>all tokens to lower case</w:t>
      </w:r>
      <w:r>
        <w:rPr>
          <w:lang w:val="en-GB"/>
        </w:rPr>
        <w:t xml:space="preserve">. This is a necessary step so that all tokens that differ in a letter case would be considered the same thus considering in the same respective frequency. For instance, the tokens </w:t>
      </w:r>
      <w:r w:rsidRPr="00911F0E">
        <w:rPr>
          <w:i/>
          <w:lang w:val="en-GB"/>
        </w:rPr>
        <w:t>Token</w:t>
      </w:r>
      <w:r>
        <w:rPr>
          <w:lang w:val="en-GB"/>
        </w:rPr>
        <w:t xml:space="preserve"> and </w:t>
      </w:r>
      <w:r w:rsidRPr="00911F0E">
        <w:rPr>
          <w:i/>
          <w:lang w:val="en-GB"/>
        </w:rPr>
        <w:t>token</w:t>
      </w:r>
      <w:r>
        <w:rPr>
          <w:lang w:val="en-GB"/>
        </w:rPr>
        <w:t xml:space="preserve"> are considered the same, as they have  exactly the same letters in the same order, having just a capital letter different, </w:t>
      </w:r>
      <w:r w:rsidR="0089763D">
        <w:rPr>
          <w:lang w:val="en-GB"/>
        </w:rPr>
        <w:t xml:space="preserve">consequently the one with the capital letter </w:t>
      </w:r>
      <w:r>
        <w:rPr>
          <w:lang w:val="en-GB"/>
        </w:rPr>
        <w:t xml:space="preserve">will be </w:t>
      </w:r>
      <w:r w:rsidR="0089763D">
        <w:rPr>
          <w:lang w:val="en-GB"/>
        </w:rPr>
        <w:t>case lowered</w:t>
      </w:r>
      <w:r>
        <w:rPr>
          <w:lang w:val="en-GB"/>
        </w:rPr>
        <w:t xml:space="preserve"> to </w:t>
      </w:r>
      <w:r w:rsidRPr="0089763D">
        <w:rPr>
          <w:i/>
          <w:lang w:val="en-GB"/>
        </w:rPr>
        <w:t>token</w:t>
      </w:r>
      <w:r>
        <w:rPr>
          <w:lang w:val="en-GB"/>
        </w:rPr>
        <w:t>.</w:t>
      </w:r>
    </w:p>
    <w:p w:rsidR="00E767EB" w:rsidRPr="0024194D" w:rsidRDefault="00E767EB" w:rsidP="002743B1">
      <w:pPr>
        <w:pStyle w:val="Caption"/>
        <w:rPr>
          <w:lang w:val="en-GB"/>
        </w:rPr>
      </w:pPr>
      <w:r w:rsidRPr="0024194D">
        <w:rPr>
          <w:noProof/>
          <w:lang w:eastAsia="pt-PT"/>
        </w:rPr>
        <w:drawing>
          <wp:inline distT="0" distB="0" distL="0" distR="0">
            <wp:extent cx="4591050" cy="2181225"/>
            <wp:effectExtent l="19050" t="0" r="0" b="0"/>
            <wp:docPr id="2" name="Imagem 1" descr="Rapidminer-Document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DocumentProcesses.JPG"/>
                    <pic:cNvPicPr/>
                  </pic:nvPicPr>
                  <pic:blipFill>
                    <a:blip r:embed="rId77" cstate="print"/>
                    <a:stretch>
                      <a:fillRect/>
                    </a:stretch>
                  </pic:blipFill>
                  <pic:spPr>
                    <a:xfrm>
                      <a:off x="0" y="0"/>
                      <a:ext cx="4591050" cy="2181225"/>
                    </a:xfrm>
                    <a:prstGeom prst="rect">
                      <a:avLst/>
                    </a:prstGeom>
                  </pic:spPr>
                </pic:pic>
              </a:graphicData>
            </a:graphic>
          </wp:inline>
        </w:drawing>
      </w:r>
    </w:p>
    <w:p w:rsidR="00E767EB" w:rsidRPr="00E452D9" w:rsidRDefault="00E767EB" w:rsidP="002743B1">
      <w:pPr>
        <w:pStyle w:val="Caption"/>
        <w:rPr>
          <w:sz w:val="20"/>
          <w:lang w:val="en-GB"/>
        </w:rPr>
      </w:pPr>
      <w:bookmarkStart w:id="284" w:name="_Ref362392864"/>
      <w:bookmarkStart w:id="285" w:name="_Toc397995129"/>
      <w:proofErr w:type="gramStart"/>
      <w:r w:rsidRPr="00E452D9">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9</w:t>
      </w:r>
      <w:r w:rsidR="006222FB">
        <w:rPr>
          <w:sz w:val="20"/>
          <w:lang w:val="en-GB"/>
        </w:rPr>
        <w:fldChar w:fldCharType="end"/>
      </w:r>
      <w:bookmarkEnd w:id="284"/>
      <w:r w:rsidRPr="00E452D9">
        <w:rPr>
          <w:sz w:val="20"/>
          <w:lang w:val="en-GB"/>
        </w:rPr>
        <w:t xml:space="preserve"> </w:t>
      </w:r>
      <w:r w:rsidR="00B2109B">
        <w:rPr>
          <w:sz w:val="20"/>
          <w:lang w:val="en-GB"/>
        </w:rPr>
        <w:t>–</w:t>
      </w:r>
      <w:r w:rsidRPr="00E452D9">
        <w:rPr>
          <w:sz w:val="20"/>
          <w:lang w:val="en-GB"/>
        </w:rPr>
        <w:t xml:space="preserve"> Vector</w:t>
      </w:r>
      <w:r w:rsidR="00B2109B">
        <w:rPr>
          <w:sz w:val="20"/>
          <w:lang w:val="en-GB"/>
        </w:rPr>
        <w:t xml:space="preserve"> </w:t>
      </w:r>
      <w:r w:rsidRPr="00E452D9">
        <w:rPr>
          <w:sz w:val="20"/>
          <w:lang w:val="en-GB"/>
        </w:rPr>
        <w:t>Creation</w:t>
      </w:r>
      <w:r w:rsidR="00467A78">
        <w:rPr>
          <w:sz w:val="20"/>
          <w:lang w:val="en-GB"/>
        </w:rPr>
        <w:t xml:space="preserve"> </w:t>
      </w:r>
      <w:proofErr w:type="spellStart"/>
      <w:r w:rsidR="00467A78">
        <w:rPr>
          <w:sz w:val="20"/>
          <w:lang w:val="en-GB"/>
        </w:rPr>
        <w:t>Rapidminer</w:t>
      </w:r>
      <w:proofErr w:type="spellEnd"/>
      <w:r w:rsidR="00467A78">
        <w:rPr>
          <w:sz w:val="20"/>
          <w:lang w:val="en-GB"/>
        </w:rPr>
        <w:t xml:space="preserve"> Process</w:t>
      </w:r>
      <w:bookmarkEnd w:id="285"/>
    </w:p>
    <w:p w:rsidR="003E59B8" w:rsidRPr="0024194D" w:rsidRDefault="005313BD" w:rsidP="003A6661">
      <w:pPr>
        <w:spacing w:before="240"/>
        <w:rPr>
          <w:lang w:val="en-GB"/>
        </w:rPr>
      </w:pPr>
      <w:r>
        <w:rPr>
          <w:lang w:val="en-GB"/>
        </w:rPr>
        <w:tab/>
        <w:t xml:space="preserve">Next process </w:t>
      </w:r>
      <w:r w:rsidR="0089763D">
        <w:rPr>
          <w:lang w:val="en-GB"/>
        </w:rPr>
        <w:t xml:space="preserve">in line </w:t>
      </w:r>
      <w:r>
        <w:rPr>
          <w:lang w:val="en-GB"/>
        </w:rPr>
        <w:t xml:space="preserve">is </w:t>
      </w:r>
      <w:r w:rsidRPr="005313BD">
        <w:rPr>
          <w:i/>
          <w:lang w:val="en-GB"/>
        </w:rPr>
        <w:t xml:space="preserve">Filter </w:t>
      </w:r>
      <w:proofErr w:type="spellStart"/>
      <w:r w:rsidRPr="005313BD">
        <w:rPr>
          <w:i/>
          <w:lang w:val="en-GB"/>
        </w:rPr>
        <w:t>Stopwords</w:t>
      </w:r>
      <w:proofErr w:type="spellEnd"/>
      <w:r w:rsidRPr="005313BD">
        <w:rPr>
          <w:lang w:val="en-GB"/>
        </w:rPr>
        <w:t xml:space="preserve"> that is responsible </w:t>
      </w:r>
      <w:r w:rsidR="0089763D">
        <w:rPr>
          <w:lang w:val="en-GB"/>
        </w:rPr>
        <w:t xml:space="preserve">for the </w:t>
      </w:r>
      <w:proofErr w:type="spellStart"/>
      <w:r>
        <w:rPr>
          <w:lang w:val="en-GB"/>
        </w:rPr>
        <w:t>stopwords</w:t>
      </w:r>
      <w:proofErr w:type="spellEnd"/>
      <w:r>
        <w:rPr>
          <w:lang w:val="en-GB"/>
        </w:rPr>
        <w:t xml:space="preserve"> filtration. </w:t>
      </w:r>
      <w:r w:rsidR="003E59B8" w:rsidRPr="0024194D">
        <w:rPr>
          <w:lang w:val="en-GB"/>
        </w:rPr>
        <w:t xml:space="preserve">These </w:t>
      </w:r>
      <w:proofErr w:type="spellStart"/>
      <w:r>
        <w:rPr>
          <w:lang w:val="en-GB"/>
        </w:rPr>
        <w:t>stop</w:t>
      </w:r>
      <w:r w:rsidR="003E59B8" w:rsidRPr="0024194D">
        <w:rPr>
          <w:lang w:val="en-GB"/>
        </w:rPr>
        <w:t>words</w:t>
      </w:r>
      <w:proofErr w:type="spellEnd"/>
      <w:r w:rsidR="003E59B8" w:rsidRPr="0024194D">
        <w:rPr>
          <w:lang w:val="en-GB"/>
        </w:rPr>
        <w:t xml:space="preserve"> are </w:t>
      </w:r>
      <w:r w:rsidR="009E6EA7" w:rsidRPr="0024194D">
        <w:rPr>
          <w:lang w:val="en-GB"/>
        </w:rPr>
        <w:t>words that have</w:t>
      </w:r>
      <w:r w:rsidR="003E59B8" w:rsidRPr="0024194D">
        <w:rPr>
          <w:lang w:val="en-GB"/>
        </w:rPr>
        <w:t xml:space="preserve"> no semantic im</w:t>
      </w:r>
      <w:r w:rsidR="0089763D">
        <w:rPr>
          <w:lang w:val="en-GB"/>
        </w:rPr>
        <w:t xml:space="preserve">portance for the context, like </w:t>
      </w:r>
      <w:r w:rsidR="003E59B8" w:rsidRPr="0024194D">
        <w:rPr>
          <w:i/>
          <w:lang w:val="en-GB"/>
        </w:rPr>
        <w:t>the</w:t>
      </w:r>
      <w:r w:rsidR="009E6EA7" w:rsidRPr="0024194D">
        <w:rPr>
          <w:lang w:val="en-GB"/>
        </w:rPr>
        <w:t xml:space="preserve">, </w:t>
      </w:r>
      <w:r w:rsidR="009E6EA7" w:rsidRPr="0024194D">
        <w:rPr>
          <w:i/>
          <w:lang w:val="en-GB"/>
        </w:rPr>
        <w:t>each</w:t>
      </w:r>
      <w:r w:rsidR="00497A70" w:rsidRPr="0024194D">
        <w:rPr>
          <w:lang w:val="en-GB"/>
        </w:rPr>
        <w:t xml:space="preserve">, </w:t>
      </w:r>
      <w:r w:rsidR="00497A70" w:rsidRPr="0024194D">
        <w:rPr>
          <w:i/>
          <w:lang w:val="en-GB"/>
        </w:rPr>
        <w:t>a</w:t>
      </w:r>
      <w:r w:rsidR="009E6EA7" w:rsidRPr="0024194D">
        <w:rPr>
          <w:lang w:val="en-GB"/>
        </w:rPr>
        <w:t xml:space="preserve">, etc. </w:t>
      </w:r>
      <w:r w:rsidR="003E59B8" w:rsidRPr="0024194D">
        <w:rPr>
          <w:lang w:val="en-GB"/>
        </w:rPr>
        <w:t xml:space="preserve">All </w:t>
      </w:r>
      <w:r>
        <w:rPr>
          <w:lang w:val="en-GB"/>
        </w:rPr>
        <w:t xml:space="preserve">these </w:t>
      </w:r>
      <w:proofErr w:type="spellStart"/>
      <w:r w:rsidR="003E59B8" w:rsidRPr="0024194D">
        <w:rPr>
          <w:lang w:val="en-GB"/>
        </w:rPr>
        <w:t>stopwords</w:t>
      </w:r>
      <w:proofErr w:type="spellEnd"/>
      <w:r w:rsidR="003E59B8" w:rsidRPr="0024194D">
        <w:rPr>
          <w:lang w:val="en-GB"/>
        </w:rPr>
        <w:t xml:space="preserve"> are removed of the set of tokens</w:t>
      </w:r>
      <w:r w:rsidR="0089763D">
        <w:rPr>
          <w:lang w:val="en-GB"/>
        </w:rPr>
        <w:t xml:space="preserve"> delivering them to the next process of the pipeline</w:t>
      </w:r>
      <w:r w:rsidR="003E59B8" w:rsidRPr="0024194D">
        <w:rPr>
          <w:lang w:val="en-GB"/>
        </w:rPr>
        <w:t>.</w:t>
      </w:r>
    </w:p>
    <w:p w:rsidR="009E6EA7" w:rsidRPr="0024194D" w:rsidRDefault="005313BD" w:rsidP="002743B1">
      <w:pPr>
        <w:rPr>
          <w:lang w:val="en-GB"/>
        </w:rPr>
      </w:pPr>
      <w:r>
        <w:rPr>
          <w:lang w:val="en-GB"/>
        </w:rPr>
        <w:lastRenderedPageBreak/>
        <w:tab/>
      </w:r>
      <w:r w:rsidRPr="005313BD">
        <w:rPr>
          <w:i/>
          <w:lang w:val="en-GB"/>
        </w:rPr>
        <w:t>Stem (Snowball)</w:t>
      </w:r>
      <w:r w:rsidR="00F87527">
        <w:rPr>
          <w:lang w:val="en-GB"/>
        </w:rPr>
        <w:t xml:space="preserve">, </w:t>
      </w:r>
      <w:r w:rsidR="0089763D">
        <w:rPr>
          <w:lang w:val="en-GB"/>
        </w:rPr>
        <w:t xml:space="preserve">is the next process and corresponds to the execution of the </w:t>
      </w:r>
      <w:r w:rsidR="00F87527">
        <w:rPr>
          <w:lang w:val="en-GB"/>
        </w:rPr>
        <w:t>stemming algorithm</w:t>
      </w:r>
      <w:r w:rsidR="009E6EA7" w:rsidRPr="0024194D">
        <w:rPr>
          <w:lang w:val="en-GB"/>
        </w:rPr>
        <w:t xml:space="preserve">. </w:t>
      </w:r>
      <w:r w:rsidR="00F87527">
        <w:rPr>
          <w:lang w:val="en-GB"/>
        </w:rPr>
        <w:t xml:space="preserve">This </w:t>
      </w:r>
      <w:r w:rsidR="00497A70" w:rsidRPr="0024194D">
        <w:rPr>
          <w:lang w:val="en-GB"/>
        </w:rPr>
        <w:t>algorithm has</w:t>
      </w:r>
      <w:r w:rsidR="009E6EA7" w:rsidRPr="0024194D">
        <w:rPr>
          <w:lang w:val="en-GB"/>
        </w:rPr>
        <w:t xml:space="preserve"> the responsibility to transform the word in its stem, </w:t>
      </w:r>
      <w:r w:rsidR="00F87527">
        <w:rPr>
          <w:lang w:val="en-GB"/>
        </w:rPr>
        <w:t>in other words, it will transform the word in its</w:t>
      </w:r>
      <w:r w:rsidR="009E6EA7" w:rsidRPr="0024194D">
        <w:rPr>
          <w:lang w:val="en-GB"/>
        </w:rPr>
        <w:t xml:space="preserve"> common morphological root. In this project the stemming algorithm used is the Snowball </w:t>
      </w:r>
      <w:r w:rsidR="00F87527">
        <w:rPr>
          <w:lang w:val="en-GB"/>
        </w:rPr>
        <w:t xml:space="preserve">variation </w:t>
      </w:r>
      <w:r w:rsidR="009E6EA7" w:rsidRPr="0024194D">
        <w:rPr>
          <w:lang w:val="en-GB"/>
        </w:rPr>
        <w:t xml:space="preserve">algorithm. </w:t>
      </w:r>
      <w:r w:rsidR="0008517C" w:rsidRPr="0024194D">
        <w:rPr>
          <w:lang w:val="en-GB"/>
        </w:rPr>
        <w:t>This process can be optional, but one thinks it</w:t>
      </w:r>
      <w:r w:rsidR="00790293">
        <w:rPr>
          <w:lang w:val="en-GB"/>
        </w:rPr>
        <w:t xml:space="preserve"> i</w:t>
      </w:r>
      <w:r w:rsidR="0008517C" w:rsidRPr="0024194D">
        <w:rPr>
          <w:lang w:val="en-GB"/>
        </w:rPr>
        <w:t xml:space="preserve">s of a great value, as it reduces the words to its stem, gathering </w:t>
      </w:r>
      <w:r w:rsidR="00F87527">
        <w:rPr>
          <w:lang w:val="en-GB"/>
        </w:rPr>
        <w:t xml:space="preserve">them to </w:t>
      </w:r>
      <w:r w:rsidR="0008517C" w:rsidRPr="0024194D">
        <w:rPr>
          <w:lang w:val="en-GB"/>
        </w:rPr>
        <w:t xml:space="preserve">the same </w:t>
      </w:r>
      <w:r w:rsidR="00F87527">
        <w:rPr>
          <w:lang w:val="en-GB"/>
        </w:rPr>
        <w:t xml:space="preserve">word </w:t>
      </w:r>
      <w:r w:rsidR="0008517C" w:rsidRPr="0024194D">
        <w:rPr>
          <w:lang w:val="en-GB"/>
        </w:rPr>
        <w:t xml:space="preserve">family to enrich </w:t>
      </w:r>
      <w:r w:rsidR="00C04D14" w:rsidRPr="0024194D">
        <w:rPr>
          <w:lang w:val="en-GB"/>
        </w:rPr>
        <w:t>its</w:t>
      </w:r>
      <w:r w:rsidR="0008517C" w:rsidRPr="0024194D">
        <w:rPr>
          <w:lang w:val="en-GB"/>
        </w:rPr>
        <w:t xml:space="preserve"> value in a document. Meaning that as more words are grouped for </w:t>
      </w:r>
      <w:r w:rsidR="00F87527">
        <w:rPr>
          <w:lang w:val="en-GB"/>
        </w:rPr>
        <w:t>their</w:t>
      </w:r>
      <w:r w:rsidR="0008517C" w:rsidRPr="0024194D">
        <w:rPr>
          <w:lang w:val="en-GB"/>
        </w:rPr>
        <w:t xml:space="preserve"> stem</w:t>
      </w:r>
      <w:r w:rsidR="00F87527">
        <w:rPr>
          <w:lang w:val="en-GB"/>
        </w:rPr>
        <w:t>s</w:t>
      </w:r>
      <w:r w:rsidR="0008517C" w:rsidRPr="0024194D">
        <w:rPr>
          <w:lang w:val="en-GB"/>
        </w:rPr>
        <w:t xml:space="preserve">, more </w:t>
      </w:r>
      <w:proofErr w:type="gramStart"/>
      <w:r w:rsidR="0008517C" w:rsidRPr="0024194D">
        <w:rPr>
          <w:lang w:val="en-GB"/>
        </w:rPr>
        <w:t>representative</w:t>
      </w:r>
      <w:proofErr w:type="gramEnd"/>
      <w:r w:rsidR="0008517C" w:rsidRPr="0024194D">
        <w:rPr>
          <w:lang w:val="en-GB"/>
        </w:rPr>
        <w:t xml:space="preserve"> is </w:t>
      </w:r>
      <w:r w:rsidR="0089763D">
        <w:rPr>
          <w:lang w:val="en-GB"/>
        </w:rPr>
        <w:t xml:space="preserve">its </w:t>
      </w:r>
      <w:r w:rsidR="0008517C" w:rsidRPr="0024194D">
        <w:rPr>
          <w:lang w:val="en-GB"/>
        </w:rPr>
        <w:t xml:space="preserve">stem in the document, </w:t>
      </w:r>
      <w:r w:rsidR="00F87527">
        <w:rPr>
          <w:lang w:val="en-GB"/>
        </w:rPr>
        <w:t>consequently</w:t>
      </w:r>
      <w:r w:rsidR="0089763D">
        <w:rPr>
          <w:lang w:val="en-GB"/>
        </w:rPr>
        <w:t>, reinforcing a better context</w:t>
      </w:r>
      <w:r w:rsidR="0008517C" w:rsidRPr="0024194D">
        <w:rPr>
          <w:lang w:val="en-GB"/>
        </w:rPr>
        <w:t xml:space="preserve">. </w:t>
      </w:r>
      <w:r w:rsidR="00F87527">
        <w:rPr>
          <w:lang w:val="en-GB"/>
        </w:rPr>
        <w:t xml:space="preserve">Another good advantage of the stemming process is the reduction of </w:t>
      </w:r>
      <w:r w:rsidR="00C04D14" w:rsidRPr="0024194D">
        <w:rPr>
          <w:lang w:val="en-GB"/>
        </w:rPr>
        <w:t xml:space="preserve">the </w:t>
      </w:r>
      <w:r w:rsidR="00F87527">
        <w:rPr>
          <w:lang w:val="en-GB"/>
        </w:rPr>
        <w:t xml:space="preserve">data </w:t>
      </w:r>
      <w:r w:rsidR="00C04D14" w:rsidRPr="0024194D">
        <w:rPr>
          <w:lang w:val="en-GB"/>
        </w:rPr>
        <w:t>size augmenting each stem</w:t>
      </w:r>
      <w:r w:rsidR="00F87527">
        <w:rPr>
          <w:lang w:val="en-GB"/>
        </w:rPr>
        <w:t xml:space="preserve"> </w:t>
      </w:r>
      <w:r w:rsidR="00F87527" w:rsidRPr="0024194D">
        <w:rPr>
          <w:lang w:val="en-GB"/>
        </w:rPr>
        <w:t>precision</w:t>
      </w:r>
      <w:r w:rsidR="00C04D14" w:rsidRPr="0024194D">
        <w:rPr>
          <w:lang w:val="en-GB"/>
        </w:rPr>
        <w:t>.</w:t>
      </w:r>
    </w:p>
    <w:p w:rsidR="005204DE" w:rsidRPr="0024194D" w:rsidRDefault="002B2796" w:rsidP="002743B1">
      <w:pPr>
        <w:rPr>
          <w:lang w:val="en-GB"/>
        </w:rPr>
      </w:pPr>
      <w:r>
        <w:rPr>
          <w:lang w:val="en-GB"/>
        </w:rPr>
        <w:tab/>
      </w:r>
      <w:r w:rsidR="00F87527">
        <w:rPr>
          <w:lang w:val="en-GB"/>
        </w:rPr>
        <w:t xml:space="preserve">After all words are in their stem form, these set enters in the </w:t>
      </w:r>
      <w:r w:rsidR="00F87527" w:rsidRPr="00F87527">
        <w:rPr>
          <w:i/>
          <w:lang w:val="en-GB"/>
        </w:rPr>
        <w:t>Filter Tokens</w:t>
      </w:r>
      <w:r w:rsidR="00F87527">
        <w:rPr>
          <w:lang w:val="en-GB"/>
        </w:rPr>
        <w:t xml:space="preserve"> process. </w:t>
      </w:r>
      <w:r w:rsidR="002743B1" w:rsidRPr="0024194D">
        <w:rPr>
          <w:lang w:val="en-GB"/>
        </w:rPr>
        <w:t>Th</w:t>
      </w:r>
      <w:r w:rsidR="00F87527">
        <w:rPr>
          <w:lang w:val="en-GB"/>
        </w:rPr>
        <w:t xml:space="preserve">is process makes a pruning operation in </w:t>
      </w:r>
      <w:r w:rsidR="002743B1" w:rsidRPr="0024194D">
        <w:rPr>
          <w:lang w:val="en-GB"/>
        </w:rPr>
        <w:t xml:space="preserve">all tokens (words) that are lower than 4 and higher than 50 </w:t>
      </w:r>
      <w:r w:rsidR="00497A70" w:rsidRPr="0024194D">
        <w:rPr>
          <w:lang w:val="en-GB"/>
        </w:rPr>
        <w:t>characters</w:t>
      </w:r>
      <w:r w:rsidR="002743B1" w:rsidRPr="0024194D">
        <w:rPr>
          <w:lang w:val="en-GB"/>
        </w:rPr>
        <w:t xml:space="preserve">. This process is necessary to remove </w:t>
      </w:r>
      <w:r w:rsidR="00F87527">
        <w:rPr>
          <w:lang w:val="en-GB"/>
        </w:rPr>
        <w:t xml:space="preserve">all </w:t>
      </w:r>
      <w:r w:rsidR="002743B1" w:rsidRPr="0024194D">
        <w:rPr>
          <w:lang w:val="en-GB"/>
        </w:rPr>
        <w:t>unnecessary tokens that have no taxonomic relevance for the study, like chain of random letters</w:t>
      </w:r>
      <w:r w:rsidR="00497A70" w:rsidRPr="0024194D">
        <w:rPr>
          <w:lang w:val="en-GB"/>
        </w:rPr>
        <w:t>, thus the author chose this interval as a fair number.</w:t>
      </w:r>
      <w:r w:rsidR="00F87527">
        <w:rPr>
          <w:lang w:val="en-GB"/>
        </w:rPr>
        <w:t xml:space="preserve"> </w:t>
      </w:r>
      <w:r w:rsidR="00467A78">
        <w:rPr>
          <w:lang w:val="en-GB"/>
        </w:rPr>
        <w:t>Although</w:t>
      </w:r>
      <w:r w:rsidR="00F87527">
        <w:rPr>
          <w:lang w:val="en-GB"/>
        </w:rPr>
        <w:t xml:space="preserve"> one can consider relevant words with a minimum of 4 characters the upper value can be reduced to the </w:t>
      </w:r>
      <w:r w:rsidR="0089763D">
        <w:rPr>
          <w:lang w:val="en-GB"/>
        </w:rPr>
        <w:t>minimum</w:t>
      </w:r>
      <w:r w:rsidR="00F87527">
        <w:rPr>
          <w:lang w:val="en-GB"/>
        </w:rPr>
        <w:t xml:space="preserve"> number of chars in each language. The value chosen of 50 chars as the biggest word is probably high for a word that also is </w:t>
      </w:r>
      <w:proofErr w:type="gramStart"/>
      <w:r w:rsidR="00F87527">
        <w:rPr>
          <w:lang w:val="en-GB"/>
        </w:rPr>
        <w:t>stemmed,</w:t>
      </w:r>
      <w:proofErr w:type="gramEnd"/>
      <w:r w:rsidR="00F87527">
        <w:rPr>
          <w:lang w:val="en-GB"/>
        </w:rPr>
        <w:t xml:space="preserve"> however this value was maintained for testing purpose.</w:t>
      </w:r>
      <w:r w:rsidR="00467A78">
        <w:rPr>
          <w:lang w:val="en-GB"/>
        </w:rPr>
        <w:t xml:space="preserve"> As an example, one can consider one of these tokens, for instance, the token “</w:t>
      </w:r>
      <w:proofErr w:type="spellStart"/>
      <w:r w:rsidR="00467A78">
        <w:rPr>
          <w:lang w:val="en-GB"/>
        </w:rPr>
        <w:t>aaaaaaa</w:t>
      </w:r>
      <w:proofErr w:type="spellEnd"/>
      <w:r w:rsidR="00467A78">
        <w:rPr>
          <w:lang w:val="en-GB"/>
        </w:rPr>
        <w:t xml:space="preserve">”. It is bigger than 4 chars, and don’t have any relevant </w:t>
      </w:r>
      <w:r w:rsidR="003D652A">
        <w:rPr>
          <w:lang w:val="en-GB"/>
        </w:rPr>
        <w:t xml:space="preserve">semantic </w:t>
      </w:r>
      <w:r w:rsidR="00467A78">
        <w:rPr>
          <w:lang w:val="en-GB"/>
        </w:rPr>
        <w:t>value for this project.</w:t>
      </w:r>
    </w:p>
    <w:p w:rsidR="0089763D" w:rsidRDefault="002B2796" w:rsidP="0062795D">
      <w:pPr>
        <w:rPr>
          <w:lang w:val="en-GB"/>
        </w:rPr>
      </w:pPr>
      <w:r>
        <w:rPr>
          <w:lang w:val="en-GB"/>
        </w:rPr>
        <w:tab/>
      </w:r>
      <w:r w:rsidR="00B51BA5" w:rsidRPr="0024194D">
        <w:rPr>
          <w:lang w:val="en-GB"/>
        </w:rPr>
        <w:t xml:space="preserve">The last step of the document analysis is the </w:t>
      </w:r>
      <w:r w:rsidR="0089763D">
        <w:rPr>
          <w:i/>
          <w:lang w:val="en-GB"/>
        </w:rPr>
        <w:t>G</w:t>
      </w:r>
      <w:r w:rsidR="00B51BA5" w:rsidRPr="0089763D">
        <w:rPr>
          <w:i/>
          <w:lang w:val="en-GB"/>
        </w:rPr>
        <w:t>eneration of n-grams</w:t>
      </w:r>
      <w:r w:rsidR="00B51BA5" w:rsidRPr="0024194D">
        <w:rPr>
          <w:lang w:val="en-GB"/>
        </w:rPr>
        <w:t>. The n-grams generation is the creation of sequences of 1 to N words, being for this case N=3, using unigrams, bigrams (</w:t>
      </w:r>
      <w:proofErr w:type="spellStart"/>
      <w:r w:rsidR="00B51BA5" w:rsidRPr="0024194D">
        <w:rPr>
          <w:lang w:val="en-GB"/>
        </w:rPr>
        <w:t>eg</w:t>
      </w:r>
      <w:proofErr w:type="spellEnd"/>
      <w:r w:rsidR="00B51BA5" w:rsidRPr="0024194D">
        <w:rPr>
          <w:lang w:val="en-GB"/>
        </w:rPr>
        <w:t>.</w:t>
      </w:r>
      <w:r w:rsidR="00497A70" w:rsidRPr="0024194D">
        <w:rPr>
          <w:lang w:val="en-GB"/>
        </w:rPr>
        <w:t xml:space="preserve"> </w:t>
      </w:r>
      <w:proofErr w:type="gramStart"/>
      <w:r w:rsidR="00B51BA5" w:rsidRPr="0024194D">
        <w:rPr>
          <w:lang w:val="en-GB"/>
        </w:rPr>
        <w:t>Waste Management) and trigrams (e.g. Electric Power Product</w:t>
      </w:r>
      <w:r w:rsidR="00497A70" w:rsidRPr="0024194D">
        <w:rPr>
          <w:lang w:val="en-GB"/>
        </w:rPr>
        <w:t>).</w:t>
      </w:r>
      <w:proofErr w:type="gramEnd"/>
      <w:r w:rsidR="00497A70" w:rsidRPr="0024194D">
        <w:rPr>
          <w:lang w:val="en-GB"/>
        </w:rPr>
        <w:t xml:space="preserve"> </w:t>
      </w:r>
      <w:r w:rsidR="0008517C" w:rsidRPr="0024194D">
        <w:rPr>
          <w:lang w:val="en-GB"/>
        </w:rPr>
        <w:t xml:space="preserve">The purpose for this generation is a first try to find concepts and groups of words that represents concepts. </w:t>
      </w:r>
      <w:r w:rsidR="00B51BA5" w:rsidRPr="0024194D">
        <w:rPr>
          <w:lang w:val="en-GB"/>
        </w:rPr>
        <w:t xml:space="preserve">The output of the analysis is saved into a </w:t>
      </w:r>
      <w:r w:rsidR="0008517C" w:rsidRPr="0024194D">
        <w:rPr>
          <w:lang w:val="en-GB"/>
        </w:rPr>
        <w:t xml:space="preserve">temporary </w:t>
      </w:r>
      <w:r w:rsidR="00B51BA5" w:rsidRPr="0024194D">
        <w:rPr>
          <w:lang w:val="en-GB"/>
        </w:rPr>
        <w:t xml:space="preserve">database for easement of processes. </w:t>
      </w:r>
    </w:p>
    <w:p w:rsidR="00E452D9" w:rsidRPr="0078766D" w:rsidRDefault="00E452D9" w:rsidP="003A6661">
      <w:pPr>
        <w:pStyle w:val="Caption"/>
        <w:keepNext/>
        <w:spacing w:before="0"/>
        <w:rPr>
          <w:sz w:val="20"/>
          <w:lang w:val="en-GB"/>
        </w:rPr>
      </w:pPr>
      <w:bookmarkStart w:id="286" w:name="_Ref394258767"/>
      <w:bookmarkStart w:id="287" w:name="_Ref394258758"/>
      <w:bookmarkStart w:id="288" w:name="_Toc397995145"/>
      <w:proofErr w:type="gramStart"/>
      <w:r w:rsidRPr="0078766D">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5</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286"/>
      <w:r w:rsidRPr="0078766D">
        <w:rPr>
          <w:sz w:val="20"/>
          <w:lang w:val="en-GB"/>
        </w:rPr>
        <w:t xml:space="preserve"> – Numerical</w:t>
      </w:r>
      <w:r w:rsidR="00B2109B">
        <w:rPr>
          <w:sz w:val="20"/>
          <w:lang w:val="en-GB"/>
        </w:rPr>
        <w:t xml:space="preserve"> </w:t>
      </w:r>
      <w:r w:rsidRPr="0078766D">
        <w:rPr>
          <w:sz w:val="20"/>
          <w:lang w:val="en-GB"/>
        </w:rPr>
        <w:t>to Binomial regulation</w:t>
      </w:r>
      <w:bookmarkEnd w:id="287"/>
      <w:bookmarkEnd w:id="288"/>
    </w:p>
    <w:tbl>
      <w:tblPr>
        <w:tblStyle w:val="ListaClara1"/>
        <w:tblW w:w="5042" w:type="dxa"/>
        <w:jc w:val="center"/>
        <w:tblLook w:val="04A0" w:firstRow="1" w:lastRow="0" w:firstColumn="1" w:lastColumn="0" w:noHBand="0" w:noVBand="1"/>
      </w:tblPr>
      <w:tblGrid>
        <w:gridCol w:w="1276"/>
        <w:gridCol w:w="905"/>
        <w:gridCol w:w="1173"/>
        <w:gridCol w:w="1688"/>
      </w:tblGrid>
      <w:tr w:rsidR="009472E0" w:rsidRPr="000F39A7" w:rsidTr="00D524A0">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0F39A7" w:rsidRDefault="009472E0" w:rsidP="000F39A7">
            <w:pPr>
              <w:jc w:val="center"/>
              <w:rPr>
                <w:rFonts w:ascii="Calibri" w:eastAsia="Times New Roman" w:hAnsi="Calibri" w:cs="Times New Roman"/>
                <w:b w:val="0"/>
                <w:bCs w:val="0"/>
                <w:color w:val="FFFFFF"/>
                <w:sz w:val="20"/>
                <w:szCs w:val="24"/>
                <w:lang w:val="en-GB" w:eastAsia="pt-PT"/>
              </w:rPr>
            </w:pPr>
            <w:proofErr w:type="spellStart"/>
            <w:r w:rsidRPr="000F39A7">
              <w:rPr>
                <w:rFonts w:ascii="Calibri" w:eastAsia="Times New Roman" w:hAnsi="Calibri" w:cs="Times New Roman"/>
                <w:color w:val="FFFFFF"/>
                <w:sz w:val="20"/>
                <w:szCs w:val="24"/>
                <w:lang w:val="en-GB" w:eastAsia="pt-PT"/>
              </w:rPr>
              <w:t>NumBinMax</w:t>
            </w:r>
            <w:proofErr w:type="spellEnd"/>
          </w:p>
        </w:tc>
        <w:tc>
          <w:tcPr>
            <w:tcW w:w="905" w:type="dxa"/>
            <w:noWrap/>
            <w:hideMark/>
          </w:tcPr>
          <w:p w:rsidR="009472E0" w:rsidRPr="000F39A7"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Support</w:t>
            </w:r>
          </w:p>
        </w:tc>
        <w:tc>
          <w:tcPr>
            <w:tcW w:w="1173" w:type="dxa"/>
            <w:noWrap/>
            <w:hideMark/>
          </w:tcPr>
          <w:p w:rsidR="009472E0" w:rsidRPr="000F39A7"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Confidence</w:t>
            </w:r>
          </w:p>
        </w:tc>
        <w:tc>
          <w:tcPr>
            <w:tcW w:w="1688" w:type="dxa"/>
            <w:hideMark/>
          </w:tcPr>
          <w:p w:rsidR="009472E0" w:rsidRPr="000F39A7"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Association Rules</w:t>
            </w:r>
          </w:p>
        </w:tc>
      </w:tr>
      <w:tr w:rsidR="009472E0" w:rsidRPr="000F39A7"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0,60</w:t>
            </w:r>
          </w:p>
        </w:tc>
        <w:tc>
          <w:tcPr>
            <w:tcW w:w="1688" w:type="dxa"/>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0,70</w:t>
            </w:r>
          </w:p>
        </w:tc>
        <w:tc>
          <w:tcPr>
            <w:tcW w:w="1688"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BFBFBF" w:themeFill="background1" w:themeFillShade="BF"/>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0,013</w:t>
            </w:r>
          </w:p>
        </w:tc>
        <w:tc>
          <w:tcPr>
            <w:tcW w:w="905" w:type="dxa"/>
            <w:shd w:val="clear" w:color="auto" w:fill="BFBFBF" w:themeFill="background1" w:themeFillShade="BF"/>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shd w:val="clear" w:color="auto" w:fill="BFBFBF" w:themeFill="background1" w:themeFillShade="BF"/>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shd w:val="clear" w:color="auto" w:fill="BFBFBF" w:themeFill="background1" w:themeFillShade="BF"/>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102</w:t>
            </w:r>
          </w:p>
        </w:tc>
      </w:tr>
      <w:tr w:rsidR="009472E0" w:rsidRPr="000F39A7"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0,013</w:t>
            </w:r>
          </w:p>
        </w:tc>
        <w:tc>
          <w:tcPr>
            <w:tcW w:w="905"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0,70</w:t>
            </w:r>
          </w:p>
        </w:tc>
        <w:tc>
          <w:tcPr>
            <w:tcW w:w="1688"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12</w:t>
            </w:r>
          </w:p>
        </w:tc>
      </w:tr>
      <w:tr w:rsidR="009472E0" w:rsidRPr="000F39A7"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0,014</w:t>
            </w:r>
          </w:p>
        </w:tc>
        <w:tc>
          <w:tcPr>
            <w:tcW w:w="905" w:type="dxa"/>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92</w:t>
            </w:r>
          </w:p>
        </w:tc>
      </w:tr>
      <w:tr w:rsidR="009472E0" w:rsidRPr="000F39A7"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0,015</w:t>
            </w:r>
          </w:p>
        </w:tc>
        <w:tc>
          <w:tcPr>
            <w:tcW w:w="905"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rsidR="009472E0" w:rsidRPr="000F39A7" w:rsidRDefault="009472E0" w:rsidP="000F39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92</w:t>
            </w:r>
          </w:p>
        </w:tc>
      </w:tr>
    </w:tbl>
    <w:p w:rsidR="003A6661" w:rsidRPr="0024194D" w:rsidRDefault="003A6661" w:rsidP="003A6661">
      <w:pPr>
        <w:spacing w:before="240"/>
        <w:rPr>
          <w:lang w:val="en-GB"/>
        </w:rPr>
      </w:pPr>
      <w:r>
        <w:rPr>
          <w:lang w:val="en-GB"/>
        </w:rPr>
        <w:tab/>
      </w:r>
      <w:r w:rsidRPr="0024194D">
        <w:rPr>
          <w:lang w:val="en-GB"/>
        </w:rPr>
        <w:t xml:space="preserve">In the interface between the analysis and the FP-growth process, the results enters afterwards in a sub-auxiliary process </w:t>
      </w:r>
      <w:r w:rsidRPr="0089763D">
        <w:rPr>
          <w:i/>
          <w:lang w:val="en-GB"/>
        </w:rPr>
        <w:t>Numerical to Binomial</w:t>
      </w:r>
      <w:r w:rsidRPr="0024194D">
        <w:rPr>
          <w:lang w:val="en-GB"/>
        </w:rPr>
        <w:t xml:space="preserve">, whose function is to change the nominal values of the vector to binomial values, which changes to false every value inside an </w:t>
      </w:r>
      <w:r w:rsidRPr="0024194D">
        <w:rPr>
          <w:lang w:val="en-GB"/>
        </w:rPr>
        <w:lastRenderedPageBreak/>
        <w:t xml:space="preserve">interval, and to true the ones outside. This means that words that have no significant </w:t>
      </w:r>
      <w:proofErr w:type="spellStart"/>
      <w:r w:rsidRPr="0024194D">
        <w:rPr>
          <w:lang w:val="en-GB"/>
        </w:rPr>
        <w:t>ontologic</w:t>
      </w:r>
      <w:proofErr w:type="spellEnd"/>
      <w:r w:rsidRPr="0024194D">
        <w:rPr>
          <w:lang w:val="en-GB"/>
        </w:rPr>
        <w:t xml:space="preserve"> meaning are filtered out of the document corpus.  </w:t>
      </w:r>
    </w:p>
    <w:p w:rsidR="0075018E" w:rsidRPr="0024194D" w:rsidRDefault="002B2796" w:rsidP="000F39A7">
      <w:pPr>
        <w:jc w:val="left"/>
        <w:rPr>
          <w:lang w:val="en-GB"/>
        </w:rPr>
      </w:pPr>
      <w:r>
        <w:rPr>
          <w:lang w:val="en-GB"/>
        </w:rPr>
        <w:tab/>
      </w:r>
      <w:r w:rsidR="004D469C" w:rsidRPr="0024194D">
        <w:rPr>
          <w:lang w:val="en-GB"/>
        </w:rPr>
        <w:t xml:space="preserve">For the purpose of this work, the interval values were choose as follows: Min – 0.0 Max 0.013, </w:t>
      </w:r>
      <w:r w:rsidR="004D469C" w:rsidRPr="008B37BC">
        <w:rPr>
          <w:lang w:val="en-GB"/>
        </w:rPr>
        <w:t xml:space="preserve">as the </w:t>
      </w:r>
      <w:r w:rsidR="00192BAD">
        <w:fldChar w:fldCharType="begin"/>
      </w:r>
      <w:r w:rsidR="00192BAD" w:rsidRPr="00192BAD">
        <w:rPr>
          <w:lang w:val="en-US"/>
          <w:rPrChange w:id="289" w:author="Ruben" w:date="2014-09-09T11:37:00Z">
            <w:rPr/>
          </w:rPrChange>
        </w:rPr>
        <w:instrText xml:space="preserve"> REF _Ref394258767 \h  \* MERGEFORMAT </w:instrText>
      </w:r>
      <w:r w:rsidR="00192BAD">
        <w:fldChar w:fldCharType="separate"/>
      </w:r>
      <w:r w:rsidR="005E223A" w:rsidRPr="005E223A">
        <w:rPr>
          <w:lang w:val="en-GB"/>
        </w:rPr>
        <w:t xml:space="preserve">Table </w:t>
      </w:r>
      <w:r w:rsidR="005E223A" w:rsidRPr="005E223A">
        <w:rPr>
          <w:noProof/>
          <w:lang w:val="en-GB"/>
        </w:rPr>
        <w:t>5</w:t>
      </w:r>
      <w:r w:rsidR="005E223A" w:rsidRPr="005E223A">
        <w:rPr>
          <w:noProof/>
          <w:lang w:val="en-GB"/>
        </w:rPr>
        <w:noBreakHyphen/>
        <w:t>1</w:t>
      </w:r>
      <w:r w:rsidR="00192BAD">
        <w:fldChar w:fldCharType="end"/>
      </w:r>
      <w:r w:rsidR="008B37BC" w:rsidRPr="008B37BC">
        <w:rPr>
          <w:lang w:val="en-GB"/>
        </w:rPr>
        <w:t xml:space="preserve"> </w:t>
      </w:r>
      <w:r w:rsidR="0008517C" w:rsidRPr="008B37BC">
        <w:rPr>
          <w:lang w:val="en-GB"/>
        </w:rPr>
        <w:t>shows, some test</w:t>
      </w:r>
      <w:r w:rsidR="004D469C" w:rsidRPr="008B37BC">
        <w:rPr>
          <w:lang w:val="en-GB"/>
        </w:rPr>
        <w:t xml:space="preserve">s </w:t>
      </w:r>
      <w:r w:rsidR="001A293E">
        <w:rPr>
          <w:lang w:val="en-GB"/>
        </w:rPr>
        <w:t xml:space="preserve">that </w:t>
      </w:r>
      <w:r w:rsidR="004D469C" w:rsidRPr="008B37BC">
        <w:rPr>
          <w:lang w:val="en-GB"/>
        </w:rPr>
        <w:t>were made to get the configuration of this module that gives a</w:t>
      </w:r>
      <w:r w:rsidR="004D469C" w:rsidRPr="0024194D">
        <w:rPr>
          <w:lang w:val="en-GB"/>
        </w:rPr>
        <w:t xml:space="preserve"> wider number of Association Rules to examine.</w:t>
      </w:r>
    </w:p>
    <w:p w:rsidR="002A1E86" w:rsidRPr="0024194D" w:rsidRDefault="002A1E86" w:rsidP="00C30260">
      <w:pPr>
        <w:pStyle w:val="Heading3"/>
        <w:rPr>
          <w:lang w:val="en-GB"/>
        </w:rPr>
      </w:pPr>
      <w:bookmarkStart w:id="290" w:name="_Toc397995098"/>
      <w:r w:rsidRPr="0024194D">
        <w:rPr>
          <w:lang w:val="en-GB"/>
        </w:rPr>
        <w:t>FP-Growth</w:t>
      </w:r>
      <w:bookmarkEnd w:id="290"/>
    </w:p>
    <w:p w:rsidR="00B041E5" w:rsidRPr="0024194D" w:rsidRDefault="00D52239" w:rsidP="00D41D34">
      <w:pPr>
        <w:rPr>
          <w:lang w:val="en-GB"/>
        </w:rPr>
      </w:pPr>
      <w:r w:rsidRPr="0024194D">
        <w:rPr>
          <w:lang w:val="en-GB"/>
        </w:rPr>
        <w:t xml:space="preserve">This block is responsible to </w:t>
      </w:r>
      <w:r w:rsidR="00190AC3" w:rsidRPr="0024194D">
        <w:rPr>
          <w:lang w:val="en-GB"/>
        </w:rPr>
        <w:t xml:space="preserve">find </w:t>
      </w:r>
      <w:r w:rsidRPr="0024194D">
        <w:rPr>
          <w:lang w:val="en-GB"/>
        </w:rPr>
        <w:t xml:space="preserve">Frequent Patterns from the source documents that the author is analysing. The process uses the FP Growth algorithm, described earlier in this document. </w:t>
      </w:r>
      <w:r w:rsidR="00377EBC" w:rsidRPr="0024194D">
        <w:rPr>
          <w:lang w:val="en-GB"/>
        </w:rPr>
        <w:t xml:space="preserve">This process is the base for the recognition of </w:t>
      </w:r>
      <w:r w:rsidR="000F39A7">
        <w:rPr>
          <w:lang w:val="en-GB"/>
        </w:rPr>
        <w:t xml:space="preserve">frequent items </w:t>
      </w:r>
      <w:r w:rsidR="00377EBC" w:rsidRPr="0024194D">
        <w:rPr>
          <w:lang w:val="en-GB"/>
        </w:rPr>
        <w:t xml:space="preserve">that appear in the text more than others. </w:t>
      </w:r>
      <w:r w:rsidR="001A293E">
        <w:rPr>
          <w:lang w:val="en-GB"/>
        </w:rPr>
        <w:t xml:space="preserve">The </w:t>
      </w:r>
      <w:r w:rsidR="002D72F8">
        <w:rPr>
          <w:lang w:val="en-GB"/>
        </w:rPr>
        <w:t xml:space="preserve">minimum </w:t>
      </w:r>
      <w:r w:rsidR="001A293E">
        <w:rPr>
          <w:lang w:val="en-GB"/>
        </w:rPr>
        <w:t>frequency or support value</w:t>
      </w:r>
      <w:r w:rsidR="002D72F8">
        <w:rPr>
          <w:lang w:val="en-GB"/>
        </w:rPr>
        <w:t xml:space="preserve">, </w:t>
      </w:r>
      <w:proofErr w:type="spellStart"/>
      <w:r w:rsidR="002D72F8" w:rsidRPr="002D72F8">
        <w:rPr>
          <w:i/>
          <w:lang w:val="en-GB"/>
        </w:rPr>
        <w:t>minSup</w:t>
      </w:r>
      <w:proofErr w:type="spellEnd"/>
      <w:r w:rsidR="001A293E">
        <w:rPr>
          <w:lang w:val="en-GB"/>
        </w:rPr>
        <w:t xml:space="preserve"> for each FI in the database </w:t>
      </w:r>
      <w:r w:rsidR="002D72F8">
        <w:rPr>
          <w:lang w:val="en-GB"/>
        </w:rPr>
        <w:t xml:space="preserve">was </w:t>
      </w:r>
      <w:r w:rsidR="001A293E">
        <w:rPr>
          <w:lang w:val="en-GB"/>
        </w:rPr>
        <w:t xml:space="preserve">chosen </w:t>
      </w:r>
      <w:r w:rsidR="002D72F8">
        <w:rPr>
          <w:lang w:val="en-GB"/>
        </w:rPr>
        <w:t xml:space="preserve">as </w:t>
      </w:r>
      <w:r w:rsidR="001A293E">
        <w:rPr>
          <w:lang w:val="en-GB"/>
        </w:rPr>
        <w:t xml:space="preserve">20% (0.20). All the FI that were below this frequency were not considered frequent and as a result pruned from the word set. </w:t>
      </w:r>
    </w:p>
    <w:p w:rsidR="002A1E86" w:rsidRPr="0024194D" w:rsidRDefault="002A1E86" w:rsidP="00C30260">
      <w:pPr>
        <w:pStyle w:val="Heading3"/>
        <w:rPr>
          <w:lang w:val="en-GB"/>
        </w:rPr>
      </w:pPr>
      <w:bookmarkStart w:id="291" w:name="_Toc397995099"/>
      <w:r w:rsidRPr="0024194D">
        <w:rPr>
          <w:lang w:val="en-GB"/>
        </w:rPr>
        <w:t>Association Rules</w:t>
      </w:r>
      <w:bookmarkEnd w:id="291"/>
    </w:p>
    <w:p w:rsidR="0096410B" w:rsidRDefault="001A293E" w:rsidP="009036A2">
      <w:pPr>
        <w:rPr>
          <w:lang w:val="en-GB"/>
        </w:rPr>
      </w:pPr>
      <w:r w:rsidRPr="001A293E">
        <w:rPr>
          <w:lang w:val="en-GB"/>
        </w:rPr>
        <w:t xml:space="preserve">This is the block that is responsible to find </w:t>
      </w:r>
      <w:r>
        <w:rPr>
          <w:lang w:val="en-GB"/>
        </w:rPr>
        <w:t xml:space="preserve">all the </w:t>
      </w:r>
      <w:r w:rsidRPr="001A293E">
        <w:rPr>
          <w:lang w:val="en-GB"/>
        </w:rPr>
        <w:t xml:space="preserve">association rules. </w:t>
      </w:r>
      <w:bookmarkStart w:id="292" w:name="_Ref349199265"/>
      <w:bookmarkStart w:id="293" w:name="_Ref349199231"/>
      <w:r>
        <w:rPr>
          <w:lang w:val="en-GB"/>
        </w:rPr>
        <w:t xml:space="preserve">It receives the frequent items from the FP-Growth block and generates all AR based in the item set. The result is a new set with the rules discovered and six metrics used to classify them. </w:t>
      </w:r>
      <w:r w:rsidR="002D72F8">
        <w:rPr>
          <w:lang w:val="en-GB"/>
        </w:rPr>
        <w:t>This process</w:t>
      </w:r>
      <w:r>
        <w:rPr>
          <w:lang w:val="en-GB"/>
        </w:rPr>
        <w:t xml:space="preserve"> takes advantage of the following measures: </w:t>
      </w:r>
      <w:r w:rsidRPr="001A293E">
        <w:rPr>
          <w:i/>
          <w:lang w:val="en-GB"/>
        </w:rPr>
        <w:t>Confidence</w:t>
      </w:r>
      <w:r>
        <w:rPr>
          <w:lang w:val="en-GB"/>
        </w:rPr>
        <w:t xml:space="preserve">, </w:t>
      </w:r>
      <w:r w:rsidRPr="001A293E">
        <w:rPr>
          <w:i/>
          <w:lang w:val="en-GB"/>
        </w:rPr>
        <w:t>Conviction</w:t>
      </w:r>
      <w:r>
        <w:rPr>
          <w:lang w:val="en-GB"/>
        </w:rPr>
        <w:t xml:space="preserve">, </w:t>
      </w:r>
      <w:r w:rsidRPr="001A293E">
        <w:rPr>
          <w:i/>
          <w:lang w:val="en-GB"/>
        </w:rPr>
        <w:t>Gain</w:t>
      </w:r>
      <w:r>
        <w:rPr>
          <w:lang w:val="en-GB"/>
        </w:rPr>
        <w:t xml:space="preserve">, </w:t>
      </w:r>
      <w:r w:rsidRPr="001A293E">
        <w:rPr>
          <w:i/>
          <w:lang w:val="en-GB"/>
        </w:rPr>
        <w:t>Laplace</w:t>
      </w:r>
      <w:r>
        <w:rPr>
          <w:lang w:val="en-GB"/>
        </w:rPr>
        <w:t xml:space="preserve">, </w:t>
      </w:r>
      <w:r w:rsidRPr="001A293E">
        <w:rPr>
          <w:i/>
          <w:lang w:val="en-GB"/>
        </w:rPr>
        <w:t>Lift</w:t>
      </w:r>
      <w:r>
        <w:rPr>
          <w:lang w:val="en-GB"/>
        </w:rPr>
        <w:t xml:space="preserve">, </w:t>
      </w:r>
      <w:r w:rsidRPr="001A293E">
        <w:rPr>
          <w:i/>
          <w:lang w:val="en-GB"/>
        </w:rPr>
        <w:t>Ps</w:t>
      </w:r>
      <w:r>
        <w:rPr>
          <w:lang w:val="en-GB"/>
        </w:rPr>
        <w:t xml:space="preserve"> and </w:t>
      </w:r>
      <w:r w:rsidRPr="001A293E">
        <w:rPr>
          <w:i/>
          <w:lang w:val="en-GB"/>
        </w:rPr>
        <w:t>Total Support</w:t>
      </w:r>
      <w:r>
        <w:rPr>
          <w:lang w:val="en-GB"/>
        </w:rPr>
        <w:t xml:space="preserve"> (or just </w:t>
      </w:r>
      <w:r w:rsidRPr="001A293E">
        <w:rPr>
          <w:i/>
          <w:lang w:val="en-GB"/>
        </w:rPr>
        <w:t>Support</w:t>
      </w:r>
      <w:r>
        <w:rPr>
          <w:lang w:val="en-GB"/>
        </w:rPr>
        <w:t xml:space="preserve">). This is the last process in the </w:t>
      </w:r>
      <w:proofErr w:type="spellStart"/>
      <w:r>
        <w:rPr>
          <w:lang w:val="en-GB"/>
        </w:rPr>
        <w:t>rapidminer</w:t>
      </w:r>
      <w:proofErr w:type="spellEnd"/>
      <w:r>
        <w:rPr>
          <w:lang w:val="en-GB"/>
        </w:rPr>
        <w:t xml:space="preserve"> main process. </w:t>
      </w:r>
      <w:r w:rsidR="002D72F8">
        <w:rPr>
          <w:lang w:val="en-GB"/>
        </w:rPr>
        <w:t xml:space="preserve">For a bigger number of rules discovered, the </w:t>
      </w:r>
      <w:proofErr w:type="spellStart"/>
      <w:r w:rsidR="002D72F8" w:rsidRPr="002D72F8">
        <w:rPr>
          <w:i/>
          <w:lang w:val="en-GB"/>
        </w:rPr>
        <w:t>minConf</w:t>
      </w:r>
      <w:proofErr w:type="spellEnd"/>
      <w:r w:rsidR="002D72F8">
        <w:rPr>
          <w:lang w:val="en-GB"/>
        </w:rPr>
        <w:t xml:space="preserve"> value to filter the Confidence was made 1%. It was concluded that could also go higher until 65% as the lowest value of confidence in the result set was 66</w:t>
      </w:r>
      <w:proofErr w:type="gramStart"/>
      <w:r w:rsidR="002D72F8">
        <w:rPr>
          <w:lang w:val="en-GB"/>
        </w:rPr>
        <w:t>,7</w:t>
      </w:r>
      <w:proofErr w:type="gramEnd"/>
      <w:r w:rsidR="002D72F8">
        <w:rPr>
          <w:lang w:val="en-GB"/>
        </w:rPr>
        <w:t>%.</w:t>
      </w:r>
      <w:bookmarkEnd w:id="292"/>
      <w:bookmarkEnd w:id="293"/>
    </w:p>
    <w:p w:rsidR="002A1E86" w:rsidRPr="0024194D" w:rsidRDefault="002A1E86" w:rsidP="000F39A7">
      <w:pPr>
        <w:pStyle w:val="Heading3"/>
        <w:rPr>
          <w:lang w:val="en-GB"/>
        </w:rPr>
      </w:pPr>
      <w:bookmarkStart w:id="294" w:name="_Toc397995100"/>
      <w:r w:rsidRPr="0024194D">
        <w:rPr>
          <w:lang w:val="en-GB"/>
        </w:rPr>
        <w:t xml:space="preserve">Frequent </w:t>
      </w:r>
      <w:proofErr w:type="spellStart"/>
      <w:r w:rsidRPr="0024194D">
        <w:rPr>
          <w:lang w:val="en-GB"/>
        </w:rPr>
        <w:t>Itemset</w:t>
      </w:r>
      <w:proofErr w:type="spellEnd"/>
      <w:r w:rsidRPr="0024194D">
        <w:rPr>
          <w:lang w:val="en-GB"/>
        </w:rPr>
        <w:t xml:space="preserve"> Mapping</w:t>
      </w:r>
      <w:bookmarkEnd w:id="294"/>
    </w:p>
    <w:p w:rsidR="00091E41" w:rsidRDefault="005204DE" w:rsidP="00D41D34">
      <w:pPr>
        <w:rPr>
          <w:lang w:val="en-GB"/>
        </w:rPr>
      </w:pPr>
      <w:r w:rsidRPr="0024194D">
        <w:rPr>
          <w:lang w:val="en-GB"/>
        </w:rPr>
        <w:t xml:space="preserve">Frequent </w:t>
      </w:r>
      <w:proofErr w:type="spellStart"/>
      <w:r w:rsidRPr="0024194D">
        <w:rPr>
          <w:lang w:val="en-GB"/>
        </w:rPr>
        <w:t>Itemset</w:t>
      </w:r>
      <w:proofErr w:type="spellEnd"/>
      <w:r w:rsidRPr="0024194D">
        <w:rPr>
          <w:lang w:val="en-GB"/>
        </w:rPr>
        <w:t xml:space="preserve"> Mapping </w:t>
      </w:r>
      <w:r w:rsidR="002D72F8">
        <w:rPr>
          <w:lang w:val="en-GB"/>
        </w:rPr>
        <w:t xml:space="preserve">Block </w:t>
      </w:r>
      <w:r w:rsidRPr="0024194D">
        <w:rPr>
          <w:lang w:val="en-GB"/>
        </w:rPr>
        <w:t xml:space="preserve">is a module that is </w:t>
      </w:r>
      <w:r w:rsidR="00DB0E81" w:rsidRPr="0024194D">
        <w:rPr>
          <w:lang w:val="en-GB"/>
        </w:rPr>
        <w:t xml:space="preserve">executed </w:t>
      </w:r>
      <w:r w:rsidRPr="0024194D">
        <w:rPr>
          <w:lang w:val="en-GB"/>
        </w:rPr>
        <w:t xml:space="preserve">after the </w:t>
      </w:r>
      <w:proofErr w:type="spellStart"/>
      <w:r w:rsidRPr="0024194D">
        <w:rPr>
          <w:lang w:val="en-GB"/>
        </w:rPr>
        <w:t>rapidminer</w:t>
      </w:r>
      <w:proofErr w:type="spellEnd"/>
      <w:r w:rsidRPr="0024194D">
        <w:rPr>
          <w:lang w:val="en-GB"/>
        </w:rPr>
        <w:t xml:space="preserve"> processing.</w:t>
      </w:r>
      <w:r w:rsidR="002D72F8">
        <w:rPr>
          <w:lang w:val="en-GB"/>
        </w:rPr>
        <w:t xml:space="preserve"> Applied to the FI discovered by FP-</w:t>
      </w:r>
      <w:r w:rsidR="00BB1944">
        <w:rPr>
          <w:lang w:val="en-GB"/>
        </w:rPr>
        <w:t>Growth</w:t>
      </w:r>
      <w:r w:rsidR="002D72F8">
        <w:rPr>
          <w:lang w:val="en-GB"/>
        </w:rPr>
        <w:t xml:space="preserve">. </w:t>
      </w:r>
      <w:r w:rsidRPr="0024194D">
        <w:rPr>
          <w:lang w:val="en-GB"/>
        </w:rPr>
        <w:t xml:space="preserve">The main objective </w:t>
      </w:r>
      <w:r w:rsidR="002D72F8">
        <w:rPr>
          <w:lang w:val="en-GB"/>
        </w:rPr>
        <w:t xml:space="preserve">of this procedure </w:t>
      </w:r>
      <w:r w:rsidRPr="0024194D">
        <w:rPr>
          <w:lang w:val="en-GB"/>
        </w:rPr>
        <w:t xml:space="preserve">is to map the </w:t>
      </w:r>
      <w:r w:rsidR="002D72F8">
        <w:rPr>
          <w:lang w:val="en-GB"/>
        </w:rPr>
        <w:t xml:space="preserve">FI discovered with </w:t>
      </w:r>
      <w:r w:rsidRPr="0024194D">
        <w:rPr>
          <w:lang w:val="en-GB"/>
        </w:rPr>
        <w:t xml:space="preserve">the </w:t>
      </w:r>
      <w:r w:rsidR="002D72F8">
        <w:rPr>
          <w:lang w:val="en-GB"/>
        </w:rPr>
        <w:t xml:space="preserve">keywords associated to the </w:t>
      </w:r>
      <w:r w:rsidRPr="0024194D">
        <w:rPr>
          <w:lang w:val="en-GB"/>
        </w:rPr>
        <w:t>concepts</w:t>
      </w:r>
      <w:r w:rsidR="00091E41" w:rsidRPr="0024194D">
        <w:rPr>
          <w:lang w:val="en-GB"/>
        </w:rPr>
        <w:t xml:space="preserve"> </w:t>
      </w:r>
      <w:r w:rsidR="002D72F8">
        <w:rPr>
          <w:lang w:val="en-GB"/>
        </w:rPr>
        <w:t xml:space="preserve">in </w:t>
      </w:r>
      <w:r w:rsidR="00091E41" w:rsidRPr="0024194D">
        <w:rPr>
          <w:lang w:val="en-GB"/>
        </w:rPr>
        <w:t xml:space="preserve">ontology. The mapping is processed by the </w:t>
      </w:r>
      <w:r w:rsidR="002D72F8">
        <w:rPr>
          <w:lang w:val="en-GB"/>
        </w:rPr>
        <w:t xml:space="preserve">cosine </w:t>
      </w:r>
      <w:r w:rsidR="00B53858" w:rsidRPr="0024194D">
        <w:rPr>
          <w:lang w:val="en-GB"/>
        </w:rPr>
        <w:t xml:space="preserve">similarity </w:t>
      </w:r>
      <w:r w:rsidR="002D72F8">
        <w:rPr>
          <w:lang w:val="en-GB"/>
        </w:rPr>
        <w:t>algorithm</w:t>
      </w:r>
      <w:r w:rsidR="00091E41" w:rsidRPr="0024194D">
        <w:rPr>
          <w:lang w:val="en-GB"/>
        </w:rPr>
        <w:t xml:space="preserve"> </w:t>
      </w:r>
      <w:r w:rsidR="00B53858" w:rsidRPr="0024194D">
        <w:rPr>
          <w:lang w:val="en-GB"/>
        </w:rPr>
        <w:t xml:space="preserve">between frequent </w:t>
      </w:r>
      <w:proofErr w:type="spellStart"/>
      <w:r w:rsidR="00B53858" w:rsidRPr="0024194D">
        <w:rPr>
          <w:lang w:val="en-GB"/>
        </w:rPr>
        <w:t>itemsets</w:t>
      </w:r>
      <w:proofErr w:type="spellEnd"/>
      <w:r w:rsidR="00B53858" w:rsidRPr="0024194D">
        <w:rPr>
          <w:lang w:val="en-GB"/>
        </w:rPr>
        <w:t xml:space="preserve"> and </w:t>
      </w:r>
      <w:r w:rsidR="002D72F8">
        <w:rPr>
          <w:lang w:val="en-GB"/>
        </w:rPr>
        <w:t xml:space="preserve">the </w:t>
      </w:r>
      <w:r w:rsidR="00B53858" w:rsidRPr="0024194D">
        <w:rPr>
          <w:lang w:val="en-GB"/>
        </w:rPr>
        <w:t xml:space="preserve">ontology </w:t>
      </w:r>
      <w:r w:rsidR="002D72F8">
        <w:rPr>
          <w:lang w:val="en-GB"/>
        </w:rPr>
        <w:t>concept keywords</w:t>
      </w:r>
      <w:r w:rsidR="00B53858" w:rsidRPr="0024194D">
        <w:rPr>
          <w:lang w:val="en-GB"/>
        </w:rPr>
        <w:t xml:space="preserve">. </w:t>
      </w:r>
      <w:r w:rsidR="002D72F8">
        <w:rPr>
          <w:lang w:val="en-GB"/>
        </w:rPr>
        <w:t xml:space="preserve">Some considerations have to be made about this mapping. The FI is </w:t>
      </w:r>
      <w:r w:rsidR="00BB1944">
        <w:rPr>
          <w:lang w:val="en-GB"/>
        </w:rPr>
        <w:t>in the</w:t>
      </w:r>
      <w:r w:rsidR="002D72F8">
        <w:rPr>
          <w:lang w:val="en-GB"/>
        </w:rPr>
        <w:t xml:space="preserve"> stem </w:t>
      </w:r>
      <w:r w:rsidR="00BB1944">
        <w:rPr>
          <w:lang w:val="en-GB"/>
        </w:rPr>
        <w:t xml:space="preserve">form and the keyword is a complete word, this suggests some extra logic in the comparison. The solution found is to compare the stem with the beginning of the word. For instance, if the FI stem discovered is </w:t>
      </w:r>
      <w:proofErr w:type="spellStart"/>
      <w:r w:rsidR="00BB1944">
        <w:rPr>
          <w:i/>
          <w:lang w:val="en-GB"/>
        </w:rPr>
        <w:t>manag</w:t>
      </w:r>
      <w:proofErr w:type="spellEnd"/>
      <w:r w:rsidR="00BB1944">
        <w:rPr>
          <w:lang w:val="en-GB"/>
        </w:rPr>
        <w:t xml:space="preserve">, this will be compared to all keywords words started by this stem, namely </w:t>
      </w:r>
      <w:r w:rsidR="00BB1944" w:rsidRPr="00BB1944">
        <w:rPr>
          <w:i/>
          <w:lang w:val="en-GB"/>
        </w:rPr>
        <w:t>Management</w:t>
      </w:r>
      <w:r w:rsidR="00BB1944">
        <w:rPr>
          <w:lang w:val="en-GB"/>
        </w:rPr>
        <w:t xml:space="preserve">, </w:t>
      </w:r>
      <w:r w:rsidR="00BB1944" w:rsidRPr="00BB1944">
        <w:rPr>
          <w:i/>
          <w:lang w:val="en-GB"/>
        </w:rPr>
        <w:t>Manager</w:t>
      </w:r>
      <w:r w:rsidR="00BB1944">
        <w:rPr>
          <w:lang w:val="en-GB"/>
        </w:rPr>
        <w:t>, etc.</w:t>
      </w:r>
    </w:p>
    <w:p w:rsidR="003A6661" w:rsidRDefault="003A6661" w:rsidP="003A6661">
      <w:pPr>
        <w:rPr>
          <w:lang w:val="en-GB"/>
        </w:rPr>
      </w:pPr>
      <w:r w:rsidRPr="00F9744A">
        <w:rPr>
          <w:lang w:val="en-GB"/>
        </w:rPr>
        <w:tab/>
      </w:r>
      <w:r w:rsidR="00192BAD">
        <w:fldChar w:fldCharType="begin"/>
      </w:r>
      <w:r w:rsidR="00192BAD" w:rsidRPr="00192BAD">
        <w:rPr>
          <w:lang w:val="en-US"/>
          <w:rPrChange w:id="295" w:author="Ruben" w:date="2014-09-09T11:37:00Z">
            <w:rPr/>
          </w:rPrChange>
        </w:rPr>
        <w:instrText xml:space="preserve"> REF _Ref397898173  \* MERGEFORMAT </w:instrText>
      </w:r>
      <w:r w:rsidR="00192BAD">
        <w:fldChar w:fldCharType="separate"/>
      </w:r>
      <w:r w:rsidRPr="00630560">
        <w:rPr>
          <w:lang w:val="en-GB"/>
        </w:rPr>
        <w:t xml:space="preserve">Table </w:t>
      </w:r>
      <w:r w:rsidRPr="00630560">
        <w:rPr>
          <w:noProof/>
          <w:lang w:val="en-GB"/>
        </w:rPr>
        <w:t>5</w:t>
      </w:r>
      <w:r w:rsidRPr="00630560">
        <w:rPr>
          <w:lang w:val="en-GB"/>
        </w:rPr>
        <w:noBreakHyphen/>
      </w:r>
      <w:r w:rsidRPr="00630560">
        <w:rPr>
          <w:noProof/>
          <w:lang w:val="en-GB"/>
        </w:rPr>
        <w:t>2</w:t>
      </w:r>
      <w:r w:rsidR="00192BAD">
        <w:rPr>
          <w:noProof/>
          <w:lang w:val="en-GB"/>
        </w:rPr>
        <w:fldChar w:fldCharType="end"/>
      </w:r>
      <w:r w:rsidRPr="00630560">
        <w:rPr>
          <w:lang w:val="en-GB"/>
        </w:rPr>
        <w:t xml:space="preserve"> gives an example of the results</w:t>
      </w:r>
      <w:r>
        <w:rPr>
          <w:lang w:val="en-GB"/>
        </w:rPr>
        <w:t xml:space="preserve"> of a FI to Ontology Concept Keyword comparison. It can be seen a list with all the concepts that have associated keywords starting with the FI </w:t>
      </w:r>
      <w:proofErr w:type="spellStart"/>
      <w:r w:rsidRPr="00BB1944">
        <w:rPr>
          <w:i/>
          <w:lang w:val="en-GB"/>
        </w:rPr>
        <w:t>manag</w:t>
      </w:r>
      <w:proofErr w:type="spellEnd"/>
      <w:r>
        <w:rPr>
          <w:lang w:val="en-GB"/>
        </w:rPr>
        <w:t xml:space="preserve">. It should be noted that these procedure finds the exact matches as well as candidate concepts. These are defined by the result of the Cosine </w:t>
      </w:r>
      <w:proofErr w:type="spellStart"/>
      <w:r>
        <w:rPr>
          <w:lang w:val="en-GB"/>
        </w:rPr>
        <w:t>Sinilarity</w:t>
      </w:r>
      <w:proofErr w:type="spellEnd"/>
      <w:r>
        <w:rPr>
          <w:lang w:val="en-GB"/>
        </w:rPr>
        <w:t xml:space="preserve"> Distance applied as </w:t>
      </w:r>
      <w:r>
        <w:rPr>
          <w:lang w:val="en-GB"/>
        </w:rPr>
        <w:lastRenderedPageBreak/>
        <w:t xml:space="preserve">obviously follows: 100% corresponds to exact matches, and below that as lower the value, farther is the concept from the FI. </w:t>
      </w:r>
    </w:p>
    <w:p w:rsidR="0096410B" w:rsidRPr="0096410B" w:rsidRDefault="0096410B" w:rsidP="0096410B">
      <w:pPr>
        <w:pStyle w:val="Caption"/>
        <w:keepNext/>
        <w:rPr>
          <w:sz w:val="20"/>
          <w:lang w:val="en-GB"/>
        </w:rPr>
      </w:pPr>
      <w:bookmarkStart w:id="296" w:name="_Ref397898173"/>
      <w:bookmarkStart w:id="297" w:name="_Toc397995146"/>
      <w:proofErr w:type="gramStart"/>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5</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2</w:t>
      </w:r>
      <w:r w:rsidR="007F5634">
        <w:rPr>
          <w:sz w:val="20"/>
          <w:lang w:val="en-GB"/>
        </w:rPr>
        <w:fldChar w:fldCharType="end"/>
      </w:r>
      <w:bookmarkEnd w:id="296"/>
      <w:r w:rsidRPr="0096410B">
        <w:rPr>
          <w:sz w:val="20"/>
          <w:lang w:val="en-GB"/>
        </w:rPr>
        <w:t xml:space="preserve"> – Concept matches </w:t>
      </w:r>
      <w:r w:rsidR="00AD14F2">
        <w:rPr>
          <w:sz w:val="20"/>
          <w:lang w:val="en-GB"/>
        </w:rPr>
        <w:t xml:space="preserve">map </w:t>
      </w:r>
      <w:r w:rsidRPr="0096410B">
        <w:rPr>
          <w:sz w:val="20"/>
          <w:lang w:val="en-GB"/>
        </w:rPr>
        <w:t xml:space="preserve">for </w:t>
      </w:r>
      <w:r>
        <w:rPr>
          <w:sz w:val="20"/>
          <w:lang w:val="en-GB"/>
        </w:rPr>
        <w:t xml:space="preserve">FI </w:t>
      </w:r>
      <w:proofErr w:type="spellStart"/>
      <w:r w:rsidRPr="0096410B">
        <w:rPr>
          <w:i/>
          <w:sz w:val="20"/>
          <w:lang w:val="en-GB"/>
        </w:rPr>
        <w:t>manag</w:t>
      </w:r>
      <w:bookmarkEnd w:id="297"/>
      <w:proofErr w:type="spellEnd"/>
    </w:p>
    <w:tbl>
      <w:tblPr>
        <w:tblStyle w:val="SombreadoMdio11"/>
        <w:tblW w:w="0" w:type="auto"/>
        <w:jc w:val="center"/>
        <w:tblLook w:val="04A0" w:firstRow="1" w:lastRow="0" w:firstColumn="1" w:lastColumn="0" w:noHBand="0" w:noVBand="1"/>
      </w:tblPr>
      <w:tblGrid>
        <w:gridCol w:w="3227"/>
        <w:gridCol w:w="2900"/>
      </w:tblGrid>
      <w:tr w:rsidR="00D772CE" w:rsidRPr="00BB1944" w:rsidTr="00AD14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 xml:space="preserve">Concept match for </w:t>
            </w:r>
            <w:proofErr w:type="spellStart"/>
            <w:r w:rsidRPr="00BB1944">
              <w:rPr>
                <w:sz w:val="20"/>
                <w:szCs w:val="20"/>
                <w:lang w:val="en-GB"/>
              </w:rPr>
              <w:t>manag</w:t>
            </w:r>
            <w:proofErr w:type="spellEnd"/>
          </w:p>
        </w:tc>
        <w:tc>
          <w:tcPr>
            <w:tcW w:w="2900" w:type="dxa"/>
          </w:tcPr>
          <w:p w:rsidR="00D772CE" w:rsidRPr="00BB1944" w:rsidRDefault="00D772CE" w:rsidP="0096410B">
            <w:pPr>
              <w:jc w:val="center"/>
              <w:cnfStyle w:val="100000000000" w:firstRow="1" w:lastRow="0" w:firstColumn="0" w:lastColumn="0" w:oddVBand="0" w:evenVBand="0" w:oddHBand="0" w:evenHBand="0" w:firstRowFirstColumn="0" w:firstRowLastColumn="0" w:lastRowFirstColumn="0" w:lastRowLastColumn="0"/>
              <w:rPr>
                <w:sz w:val="20"/>
                <w:szCs w:val="20"/>
                <w:lang w:val="en-GB"/>
              </w:rPr>
            </w:pPr>
            <w:r w:rsidRPr="00BB1944">
              <w:rPr>
                <w:sz w:val="20"/>
                <w:szCs w:val="20"/>
                <w:lang w:val="en-GB"/>
              </w:rPr>
              <w:t>Cosine similarity distance (%)</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Management Actor</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100</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Trainer</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100</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Manual</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50.00</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Waste Management Product</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50.00</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Chief Executive</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50.00</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President</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50.00</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Facility Manager</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50.00</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Managing Personnel Resources</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Middle Management Actor</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Executive Management Actor</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3D652A" w:rsidP="0096410B">
            <w:pPr>
              <w:rPr>
                <w:sz w:val="20"/>
                <w:szCs w:val="20"/>
                <w:lang w:val="en-GB"/>
              </w:rPr>
            </w:pPr>
            <w:r w:rsidRPr="00BB1944">
              <w:rPr>
                <w:sz w:val="20"/>
                <w:szCs w:val="20"/>
                <w:lang w:val="en-GB"/>
              </w:rPr>
              <w:t xml:space="preserve">Information </w:t>
            </w:r>
            <w:r w:rsidR="00D772CE" w:rsidRPr="00BB1944">
              <w:rPr>
                <w:sz w:val="20"/>
                <w:szCs w:val="20"/>
                <w:lang w:val="en-GB"/>
              </w:rPr>
              <w:t>Management Facility</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Energy Management Facility</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Managing Material Resources</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Report</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Team Assembly Phase</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Managing Financial Resources</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Resource Management Skill</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Managing Time</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Waste Management Facility</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bl>
    <w:p w:rsidR="00630560" w:rsidRDefault="00630560" w:rsidP="00630560">
      <w:pPr>
        <w:spacing w:before="240"/>
        <w:rPr>
          <w:lang w:val="en-GB"/>
        </w:rPr>
      </w:pPr>
      <w:r>
        <w:rPr>
          <w:lang w:val="en-GB"/>
        </w:rPr>
        <w:t xml:space="preserve">Other example of FI mapping is </w:t>
      </w:r>
      <w:r w:rsidRPr="00C7107F">
        <w:rPr>
          <w:lang w:val="en-GB"/>
        </w:rPr>
        <w:t xml:space="preserve">given in </w:t>
      </w:r>
      <w:r w:rsidR="00192BAD">
        <w:fldChar w:fldCharType="begin"/>
      </w:r>
      <w:r w:rsidR="00192BAD" w:rsidRPr="00192BAD">
        <w:rPr>
          <w:lang w:val="en-US"/>
          <w:rPrChange w:id="298" w:author="Ruben" w:date="2014-09-09T11:37:00Z">
            <w:rPr/>
          </w:rPrChange>
        </w:rPr>
        <w:instrText xml:space="preserve"> REF _Ref397898678  \* MERGEFORMAT </w:instrText>
      </w:r>
      <w:r w:rsidR="00192BAD">
        <w:fldChar w:fldCharType="separate"/>
      </w:r>
      <w:r w:rsidRPr="00C7107F">
        <w:rPr>
          <w:lang w:val="en-GB"/>
        </w:rPr>
        <w:t xml:space="preserve">Table </w:t>
      </w:r>
      <w:r w:rsidRPr="00C7107F">
        <w:rPr>
          <w:noProof/>
          <w:lang w:val="en-GB"/>
        </w:rPr>
        <w:t>5</w:t>
      </w:r>
      <w:r w:rsidRPr="00C7107F">
        <w:rPr>
          <w:lang w:val="en-GB"/>
        </w:rPr>
        <w:noBreakHyphen/>
      </w:r>
      <w:r w:rsidRPr="00C7107F">
        <w:rPr>
          <w:noProof/>
          <w:lang w:val="en-GB"/>
        </w:rPr>
        <w:t>3</w:t>
      </w:r>
      <w:r w:rsidR="00192BAD">
        <w:rPr>
          <w:noProof/>
          <w:lang w:val="en-GB"/>
        </w:rPr>
        <w:fldChar w:fldCharType="end"/>
      </w:r>
      <w:r w:rsidRPr="00C7107F">
        <w:rPr>
          <w:lang w:val="en-GB"/>
        </w:rPr>
        <w:t xml:space="preserve">. This is for </w:t>
      </w:r>
      <w:r w:rsidRPr="00C7107F">
        <w:rPr>
          <w:i/>
          <w:lang w:val="en-GB"/>
        </w:rPr>
        <w:t>temperature</w:t>
      </w:r>
      <w:r>
        <w:rPr>
          <w:lang w:val="en-GB"/>
        </w:rPr>
        <w:t xml:space="preserve"> FI, and this presents some significant differences from the previous example. There are no exact matches found in the ontology, but are candidates that can be chosen.</w:t>
      </w:r>
    </w:p>
    <w:p w:rsidR="0096410B" w:rsidRPr="00630560" w:rsidRDefault="0096410B" w:rsidP="0096410B">
      <w:pPr>
        <w:pStyle w:val="Caption"/>
        <w:keepNext/>
        <w:rPr>
          <w:sz w:val="20"/>
          <w:lang w:val="en-GB"/>
        </w:rPr>
      </w:pPr>
      <w:bookmarkStart w:id="299" w:name="_Ref397898678"/>
      <w:bookmarkStart w:id="300" w:name="_Toc397995147"/>
      <w:proofErr w:type="gramStart"/>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5</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3</w:t>
      </w:r>
      <w:r w:rsidR="007F5634">
        <w:rPr>
          <w:sz w:val="20"/>
          <w:lang w:val="en-GB"/>
        </w:rPr>
        <w:fldChar w:fldCharType="end"/>
      </w:r>
      <w:bookmarkEnd w:id="299"/>
      <w:r w:rsidRPr="0096410B">
        <w:rPr>
          <w:sz w:val="20"/>
          <w:lang w:val="en-GB"/>
        </w:rPr>
        <w:t xml:space="preserve"> - Concept candidates </w:t>
      </w:r>
      <w:r w:rsidR="00AD14F2">
        <w:rPr>
          <w:sz w:val="20"/>
          <w:lang w:val="en-GB"/>
        </w:rPr>
        <w:t xml:space="preserve">map </w:t>
      </w:r>
      <w:r w:rsidRPr="0096410B">
        <w:rPr>
          <w:sz w:val="20"/>
          <w:lang w:val="en-GB"/>
        </w:rPr>
        <w:t xml:space="preserve">for </w:t>
      </w:r>
      <w:r w:rsidR="00630560">
        <w:rPr>
          <w:i/>
          <w:sz w:val="20"/>
          <w:lang w:val="en-GB"/>
        </w:rPr>
        <w:t>temperature</w:t>
      </w:r>
      <w:r w:rsidR="00630560">
        <w:rPr>
          <w:sz w:val="20"/>
          <w:lang w:val="en-GB"/>
        </w:rPr>
        <w:t xml:space="preserve"> FI</w:t>
      </w:r>
      <w:bookmarkEnd w:id="300"/>
    </w:p>
    <w:tbl>
      <w:tblPr>
        <w:tblStyle w:val="SombreadoMdio11"/>
        <w:tblW w:w="0" w:type="auto"/>
        <w:jc w:val="center"/>
        <w:tblLook w:val="04A0" w:firstRow="1" w:lastRow="0" w:firstColumn="1" w:lastColumn="0" w:noHBand="0" w:noVBand="1"/>
      </w:tblPr>
      <w:tblGrid>
        <w:gridCol w:w="4464"/>
        <w:gridCol w:w="3168"/>
      </w:tblGrid>
      <w:tr w:rsidR="009036A2" w:rsidRPr="00AD14F2" w:rsidTr="00964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AD14F2" w:rsidRDefault="009036A2" w:rsidP="0096410B">
            <w:pPr>
              <w:rPr>
                <w:sz w:val="20"/>
                <w:lang w:val="en-GB"/>
              </w:rPr>
            </w:pPr>
            <w:r w:rsidRPr="00AD14F2">
              <w:rPr>
                <w:sz w:val="20"/>
                <w:lang w:val="en-GB"/>
              </w:rPr>
              <w:t xml:space="preserve">Concept match for </w:t>
            </w:r>
            <w:r w:rsidR="00630560">
              <w:rPr>
                <w:sz w:val="20"/>
                <w:lang w:val="en-GB"/>
              </w:rPr>
              <w:t>temperature</w:t>
            </w:r>
          </w:p>
        </w:tc>
        <w:tc>
          <w:tcPr>
            <w:tcW w:w="3168" w:type="dxa"/>
          </w:tcPr>
          <w:p w:rsidR="009036A2" w:rsidRPr="00AD14F2" w:rsidRDefault="009036A2" w:rsidP="0096410B">
            <w:pPr>
              <w:jc w:val="center"/>
              <w:cnfStyle w:val="100000000000" w:firstRow="1" w:lastRow="0" w:firstColumn="0" w:lastColumn="0" w:oddVBand="0" w:evenVBand="0" w:oddHBand="0" w:evenHBand="0" w:firstRowFirstColumn="0" w:firstRowLastColumn="0" w:lastRowFirstColumn="0" w:lastRowLastColumn="0"/>
              <w:rPr>
                <w:sz w:val="20"/>
                <w:lang w:val="en-GB"/>
              </w:rPr>
            </w:pPr>
            <w:r w:rsidRPr="00AD14F2">
              <w:rPr>
                <w:sz w:val="20"/>
                <w:lang w:val="en-GB"/>
              </w:rPr>
              <w:t>Cosine similarity distance (%)</w:t>
            </w:r>
          </w:p>
        </w:tc>
      </w:tr>
      <w:tr w:rsidR="009036A2" w:rsidRPr="00AD14F2"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AD14F2" w:rsidRDefault="009036A2" w:rsidP="0096410B">
            <w:pPr>
              <w:rPr>
                <w:sz w:val="20"/>
                <w:lang w:val="en-GB"/>
              </w:rPr>
            </w:pPr>
            <w:r w:rsidRPr="00AD14F2">
              <w:rPr>
                <w:sz w:val="20"/>
                <w:lang w:val="en-GB"/>
              </w:rPr>
              <w:t>Monitoring and Control of Internal Climate</w:t>
            </w:r>
          </w:p>
        </w:tc>
        <w:tc>
          <w:tcPr>
            <w:tcW w:w="3168" w:type="dxa"/>
          </w:tcPr>
          <w:p w:rsidR="009036A2" w:rsidRPr="00AD14F2"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AD14F2">
              <w:rPr>
                <w:b/>
                <w:sz w:val="20"/>
                <w:lang w:val="en-GB"/>
              </w:rPr>
              <w:t>50.00</w:t>
            </w:r>
          </w:p>
        </w:tc>
      </w:tr>
      <w:tr w:rsidR="009036A2" w:rsidRPr="00AD14F2"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AD14F2" w:rsidRDefault="009036A2" w:rsidP="0096410B">
            <w:pPr>
              <w:rPr>
                <w:sz w:val="20"/>
                <w:lang w:val="en-GB"/>
              </w:rPr>
            </w:pPr>
            <w:r w:rsidRPr="00AD14F2">
              <w:rPr>
                <w:sz w:val="20"/>
                <w:lang w:val="en-GB"/>
              </w:rPr>
              <w:t>Industrial Plant Performance Control</w:t>
            </w:r>
          </w:p>
        </w:tc>
        <w:tc>
          <w:tcPr>
            <w:tcW w:w="3168" w:type="dxa"/>
          </w:tcPr>
          <w:p w:rsidR="009036A2" w:rsidRPr="00AD14F2"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AD14F2">
              <w:rPr>
                <w:b/>
                <w:sz w:val="20"/>
                <w:lang w:val="en-GB"/>
              </w:rPr>
              <w:t>50.00</w:t>
            </w:r>
          </w:p>
        </w:tc>
      </w:tr>
      <w:tr w:rsidR="009036A2" w:rsidRPr="00AD14F2"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AD14F2" w:rsidRDefault="009036A2" w:rsidP="0096410B">
            <w:pPr>
              <w:rPr>
                <w:sz w:val="20"/>
                <w:lang w:val="en-GB"/>
              </w:rPr>
            </w:pPr>
            <w:r w:rsidRPr="00AD14F2">
              <w:rPr>
                <w:sz w:val="20"/>
                <w:lang w:val="en-GB"/>
              </w:rPr>
              <w:t>Environmental Detection And Registration</w:t>
            </w:r>
          </w:p>
        </w:tc>
        <w:tc>
          <w:tcPr>
            <w:tcW w:w="3168" w:type="dxa"/>
          </w:tcPr>
          <w:p w:rsidR="009036A2" w:rsidRPr="00AD14F2"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AD14F2">
              <w:rPr>
                <w:b/>
                <w:sz w:val="20"/>
                <w:lang w:val="en-GB"/>
              </w:rPr>
              <w:t>50.00</w:t>
            </w:r>
          </w:p>
        </w:tc>
      </w:tr>
      <w:tr w:rsidR="009036A2" w:rsidRPr="00AD14F2"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AD14F2" w:rsidRDefault="009036A2" w:rsidP="0096410B">
            <w:pPr>
              <w:rPr>
                <w:sz w:val="20"/>
                <w:lang w:val="en-GB"/>
              </w:rPr>
            </w:pPr>
            <w:r w:rsidRPr="00AD14F2">
              <w:rPr>
                <w:sz w:val="20"/>
                <w:lang w:val="en-GB"/>
              </w:rPr>
              <w:t>Temperature Measure Instrument</w:t>
            </w:r>
          </w:p>
        </w:tc>
        <w:tc>
          <w:tcPr>
            <w:tcW w:w="3168" w:type="dxa"/>
          </w:tcPr>
          <w:p w:rsidR="009036A2" w:rsidRPr="00AD14F2"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AD14F2">
              <w:rPr>
                <w:b/>
                <w:sz w:val="20"/>
                <w:lang w:val="en-GB"/>
              </w:rPr>
              <w:t>33.00</w:t>
            </w:r>
          </w:p>
        </w:tc>
      </w:tr>
    </w:tbl>
    <w:p w:rsidR="009036A2" w:rsidRPr="00630560" w:rsidRDefault="003A6661" w:rsidP="00EB04B9">
      <w:pPr>
        <w:pStyle w:val="Heading4"/>
        <w:numPr>
          <w:ilvl w:val="0"/>
          <w:numId w:val="0"/>
        </w:numPr>
        <w:rPr>
          <w:b w:val="0"/>
          <w:i w:val="0"/>
          <w:lang w:val="en-GB"/>
        </w:rPr>
      </w:pPr>
      <w:r>
        <w:rPr>
          <w:b w:val="0"/>
          <w:i w:val="0"/>
          <w:lang w:val="en-GB"/>
        </w:rPr>
        <w:tab/>
      </w:r>
      <w:r w:rsidR="00630560">
        <w:rPr>
          <w:b w:val="0"/>
          <w:i w:val="0"/>
          <w:lang w:val="en-GB"/>
        </w:rPr>
        <w:t>When a table representing this operation is empty, it means that the FI is representative of a new concept. In that situation, the user is presented with an opportunity to enrich the ontology with a new concept, holding the FI as keyword related to it.</w:t>
      </w:r>
    </w:p>
    <w:p w:rsidR="002A1E86" w:rsidRPr="0024194D" w:rsidRDefault="002A1E86" w:rsidP="00C30260">
      <w:pPr>
        <w:pStyle w:val="Heading3"/>
        <w:rPr>
          <w:lang w:val="en-GB"/>
        </w:rPr>
      </w:pPr>
      <w:bookmarkStart w:id="301" w:name="_Toc397995101"/>
      <w:r w:rsidRPr="0024194D">
        <w:rPr>
          <w:lang w:val="en-GB"/>
        </w:rPr>
        <w:t>Ontology Enrichment</w:t>
      </w:r>
      <w:bookmarkEnd w:id="301"/>
    </w:p>
    <w:p w:rsidR="007775CF" w:rsidRDefault="002D20AE" w:rsidP="001A293E">
      <w:pPr>
        <w:rPr>
          <w:lang w:val="en-GB"/>
        </w:rPr>
      </w:pPr>
      <w:r>
        <w:rPr>
          <w:lang w:val="en-GB"/>
        </w:rPr>
        <w:t xml:space="preserve">Ontology management, and precisely ontology enrichment is a great challenge for an ontology. </w:t>
      </w:r>
    </w:p>
    <w:p w:rsidR="001A293E" w:rsidRDefault="007775CF" w:rsidP="001A293E">
      <w:pPr>
        <w:rPr>
          <w:lang w:val="en-GB"/>
        </w:rPr>
      </w:pPr>
      <w:r>
        <w:rPr>
          <w:lang w:val="en-GB"/>
        </w:rPr>
        <w:t xml:space="preserve">These challenges and opportunities already discussed in Sub-Chapter </w:t>
      </w:r>
      <w:r>
        <w:rPr>
          <w:lang w:val="en-GB"/>
        </w:rPr>
        <w:fldChar w:fldCharType="begin"/>
      </w:r>
      <w:r>
        <w:rPr>
          <w:lang w:val="en-GB"/>
        </w:rPr>
        <w:instrText xml:space="preserve"> REF _Ref397993968 \r \h </w:instrText>
      </w:r>
      <w:r>
        <w:rPr>
          <w:lang w:val="en-GB"/>
        </w:rPr>
      </w:r>
      <w:r>
        <w:rPr>
          <w:lang w:val="en-GB"/>
        </w:rPr>
        <w:fldChar w:fldCharType="separate"/>
      </w:r>
      <w:r>
        <w:rPr>
          <w:lang w:val="en-GB"/>
        </w:rPr>
        <w:t>4.1.2</w:t>
      </w:r>
      <w:r>
        <w:rPr>
          <w:lang w:val="en-GB"/>
        </w:rPr>
        <w:fldChar w:fldCharType="end"/>
      </w:r>
      <w:r>
        <w:rPr>
          <w:lang w:val="en-GB"/>
        </w:rPr>
        <w:t xml:space="preserve"> present the goal to </w:t>
      </w:r>
      <w:r w:rsidR="003A6661" w:rsidRPr="003A6661">
        <w:rPr>
          <w:lang w:val="en-GB"/>
        </w:rPr>
        <w:t xml:space="preserve">better </w:t>
      </w:r>
      <w:r w:rsidR="003A6661">
        <w:rPr>
          <w:lang w:val="en-GB"/>
        </w:rPr>
        <w:t xml:space="preserve">aid </w:t>
      </w:r>
      <w:r w:rsidR="003A6661" w:rsidRPr="003A6661">
        <w:rPr>
          <w:lang w:val="en-GB"/>
        </w:rPr>
        <w:t>the o</w:t>
      </w:r>
      <w:r w:rsidR="003A6661">
        <w:rPr>
          <w:lang w:val="en-GB"/>
        </w:rPr>
        <w:t xml:space="preserve">ntology administrator to enrich </w:t>
      </w:r>
      <w:r>
        <w:rPr>
          <w:lang w:val="en-GB"/>
        </w:rPr>
        <w:t>its ontology. As a result, t</w:t>
      </w:r>
      <w:r w:rsidR="003A6661">
        <w:rPr>
          <w:lang w:val="en-GB"/>
        </w:rPr>
        <w:t xml:space="preserve">his </w:t>
      </w:r>
      <w:r>
        <w:rPr>
          <w:lang w:val="en-GB"/>
        </w:rPr>
        <w:t xml:space="preserve">document </w:t>
      </w:r>
      <w:r w:rsidR="003A6661">
        <w:rPr>
          <w:lang w:val="en-GB"/>
        </w:rPr>
        <w:t xml:space="preserve">proposes two scenarios. </w:t>
      </w:r>
    </w:p>
    <w:p w:rsidR="003A6661" w:rsidRDefault="003A6661" w:rsidP="001A293E">
      <w:pPr>
        <w:rPr>
          <w:lang w:val="en-GB"/>
        </w:rPr>
      </w:pPr>
      <w:r>
        <w:rPr>
          <w:lang w:val="en-GB"/>
        </w:rPr>
        <w:tab/>
        <w:t xml:space="preserve">The first scenario is the discovering of rules of association to propose some update or creation of the relations </w:t>
      </w:r>
      <w:r w:rsidR="002D20AE">
        <w:rPr>
          <w:lang w:val="en-GB"/>
        </w:rPr>
        <w:t xml:space="preserve">of the present Ontology. </w:t>
      </w:r>
      <w:r w:rsidR="007775CF">
        <w:rPr>
          <w:lang w:val="en-GB"/>
        </w:rPr>
        <w:t xml:space="preserve">And for a better organization of this knowledge, the author proposes a table structure presented in </w:t>
      </w:r>
      <w:r w:rsidR="007775CF">
        <w:rPr>
          <w:lang w:val="en-GB"/>
        </w:rPr>
        <w:fldChar w:fldCharType="begin"/>
      </w:r>
      <w:r w:rsidR="007775CF">
        <w:rPr>
          <w:lang w:val="en-GB"/>
        </w:rPr>
        <w:instrText xml:space="preserve"> REF _Ref397994159 \h </w:instrText>
      </w:r>
      <w:r w:rsidR="007775CF">
        <w:rPr>
          <w:lang w:val="en-GB"/>
        </w:rPr>
      </w:r>
      <w:r w:rsidR="007775CF">
        <w:rPr>
          <w:lang w:val="en-GB"/>
        </w:rPr>
        <w:fldChar w:fldCharType="separate"/>
      </w:r>
      <w:r w:rsidR="007775CF" w:rsidRPr="001A293E">
        <w:rPr>
          <w:sz w:val="20"/>
          <w:szCs w:val="20"/>
          <w:lang w:val="en-GB"/>
        </w:rPr>
        <w:t xml:space="preserve">Table </w:t>
      </w:r>
      <w:r w:rsidR="007775CF">
        <w:rPr>
          <w:noProof/>
          <w:sz w:val="20"/>
          <w:szCs w:val="20"/>
          <w:lang w:val="en-GB"/>
        </w:rPr>
        <w:t>5</w:t>
      </w:r>
      <w:r w:rsidR="007775CF">
        <w:rPr>
          <w:sz w:val="20"/>
          <w:szCs w:val="20"/>
          <w:lang w:val="en-GB"/>
        </w:rPr>
        <w:t>.</w:t>
      </w:r>
      <w:r w:rsidR="007775CF">
        <w:rPr>
          <w:noProof/>
          <w:sz w:val="20"/>
          <w:szCs w:val="20"/>
          <w:lang w:val="en-GB"/>
        </w:rPr>
        <w:t>4</w:t>
      </w:r>
      <w:r w:rsidR="007775CF">
        <w:rPr>
          <w:lang w:val="en-GB"/>
        </w:rPr>
        <w:fldChar w:fldCharType="end"/>
      </w:r>
      <w:r w:rsidR="007775CF">
        <w:rPr>
          <w:lang w:val="en-GB"/>
        </w:rPr>
        <w:t xml:space="preserve">. This table will store </w:t>
      </w:r>
      <w:r w:rsidR="007775CF">
        <w:rPr>
          <w:lang w:val="en-GB"/>
        </w:rPr>
        <w:lastRenderedPageBreak/>
        <w:t xml:space="preserve">each of the rules, one in each line, with all the associated information, namely the concepts, premise and conclusion already mapped, and the measure results of the respective rule. </w:t>
      </w:r>
      <w:r w:rsidR="00C6675C">
        <w:rPr>
          <w:lang w:val="en-GB"/>
        </w:rPr>
        <w:t xml:space="preserve"> The administrator have a good organized way to see the association discovered, and thus choose to update the existing relations, based on this new knowledge.</w:t>
      </w:r>
    </w:p>
    <w:p w:rsidR="001A293E" w:rsidRPr="001A293E" w:rsidRDefault="001A293E" w:rsidP="001A293E">
      <w:pPr>
        <w:pStyle w:val="Caption"/>
        <w:keepNext/>
        <w:rPr>
          <w:sz w:val="20"/>
          <w:szCs w:val="20"/>
          <w:lang w:val="en-GB"/>
        </w:rPr>
      </w:pPr>
      <w:bookmarkStart w:id="302" w:name="_Ref397994159"/>
      <w:bookmarkStart w:id="303" w:name="_Ref397994153"/>
      <w:bookmarkStart w:id="304" w:name="_Toc397995148"/>
      <w:proofErr w:type="gramStart"/>
      <w:r w:rsidRPr="001A293E">
        <w:rPr>
          <w:sz w:val="20"/>
          <w:szCs w:val="20"/>
          <w:lang w:val="en-GB"/>
        </w:rPr>
        <w:t xml:space="preserve">Table </w:t>
      </w:r>
      <w:r w:rsidR="007F5634">
        <w:rPr>
          <w:sz w:val="20"/>
          <w:szCs w:val="20"/>
          <w:lang w:val="en-GB"/>
        </w:rPr>
        <w:fldChar w:fldCharType="begin"/>
      </w:r>
      <w:r w:rsidR="007F5634">
        <w:rPr>
          <w:sz w:val="20"/>
          <w:szCs w:val="20"/>
          <w:lang w:val="en-GB"/>
        </w:rPr>
        <w:instrText xml:space="preserve"> STYLEREF 1 \s </w:instrText>
      </w:r>
      <w:r w:rsidR="007F5634">
        <w:rPr>
          <w:sz w:val="20"/>
          <w:szCs w:val="20"/>
          <w:lang w:val="en-GB"/>
        </w:rPr>
        <w:fldChar w:fldCharType="separate"/>
      </w:r>
      <w:r w:rsidR="007F5634">
        <w:rPr>
          <w:noProof/>
          <w:sz w:val="20"/>
          <w:szCs w:val="20"/>
          <w:lang w:val="en-GB"/>
        </w:rPr>
        <w:t>5</w:t>
      </w:r>
      <w:r w:rsidR="007F5634">
        <w:rPr>
          <w:sz w:val="20"/>
          <w:szCs w:val="20"/>
          <w:lang w:val="en-GB"/>
        </w:rPr>
        <w:fldChar w:fldCharType="end"/>
      </w:r>
      <w:r w:rsidR="007F5634">
        <w:rPr>
          <w:sz w:val="20"/>
          <w:szCs w:val="20"/>
          <w:lang w:val="en-GB"/>
        </w:rPr>
        <w:t>.</w:t>
      </w:r>
      <w:proofErr w:type="gramEnd"/>
      <w:r w:rsidR="007F5634">
        <w:rPr>
          <w:sz w:val="20"/>
          <w:szCs w:val="20"/>
          <w:lang w:val="en-GB"/>
        </w:rPr>
        <w:fldChar w:fldCharType="begin"/>
      </w:r>
      <w:r w:rsidR="007F5634">
        <w:rPr>
          <w:sz w:val="20"/>
          <w:szCs w:val="20"/>
          <w:lang w:val="en-GB"/>
        </w:rPr>
        <w:instrText xml:space="preserve"> SEQ Table \* ARABIC \s 1 </w:instrText>
      </w:r>
      <w:r w:rsidR="007F5634">
        <w:rPr>
          <w:sz w:val="20"/>
          <w:szCs w:val="20"/>
          <w:lang w:val="en-GB"/>
        </w:rPr>
        <w:fldChar w:fldCharType="separate"/>
      </w:r>
      <w:r w:rsidR="007F5634">
        <w:rPr>
          <w:noProof/>
          <w:sz w:val="20"/>
          <w:szCs w:val="20"/>
          <w:lang w:val="en-GB"/>
        </w:rPr>
        <w:t>4</w:t>
      </w:r>
      <w:r w:rsidR="007F5634">
        <w:rPr>
          <w:sz w:val="20"/>
          <w:szCs w:val="20"/>
          <w:lang w:val="en-GB"/>
        </w:rPr>
        <w:fldChar w:fldCharType="end"/>
      </w:r>
      <w:bookmarkEnd w:id="302"/>
      <w:r w:rsidRPr="001A293E">
        <w:rPr>
          <w:sz w:val="20"/>
          <w:szCs w:val="20"/>
          <w:lang w:val="en-GB"/>
        </w:rPr>
        <w:t xml:space="preserve"> – Association Rules Database Structure</w:t>
      </w:r>
      <w:bookmarkEnd w:id="303"/>
      <w:bookmarkEnd w:id="304"/>
    </w:p>
    <w:tbl>
      <w:tblPr>
        <w:tblStyle w:val="SombreadoMdio11"/>
        <w:tblW w:w="4962" w:type="pct"/>
        <w:jc w:val="center"/>
        <w:tblLook w:val="04A0" w:firstRow="1" w:lastRow="0" w:firstColumn="1" w:lastColumn="0" w:noHBand="0" w:noVBand="1"/>
      </w:tblPr>
      <w:tblGrid>
        <w:gridCol w:w="316"/>
        <w:gridCol w:w="1072"/>
        <w:gridCol w:w="1172"/>
        <w:gridCol w:w="1182"/>
        <w:gridCol w:w="1149"/>
        <w:gridCol w:w="661"/>
        <w:gridCol w:w="895"/>
        <w:gridCol w:w="651"/>
        <w:gridCol w:w="639"/>
        <w:gridCol w:w="917"/>
      </w:tblGrid>
      <w:tr w:rsidR="001A293E" w:rsidRPr="00D524A0" w:rsidTr="007775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vAlign w:val="center"/>
          </w:tcPr>
          <w:p w:rsidR="001A293E" w:rsidRPr="00D524A0" w:rsidRDefault="001A293E" w:rsidP="001A293E">
            <w:pPr>
              <w:pStyle w:val="Caption"/>
              <w:spacing w:before="0" w:after="0"/>
              <w:rPr>
                <w:sz w:val="20"/>
                <w:szCs w:val="20"/>
                <w:lang w:val="en-GB"/>
              </w:rPr>
            </w:pPr>
            <w:r w:rsidRPr="00D524A0">
              <w:rPr>
                <w:sz w:val="20"/>
                <w:szCs w:val="20"/>
                <w:lang w:val="en-GB"/>
              </w:rPr>
              <w:t>#</w:t>
            </w:r>
          </w:p>
        </w:tc>
        <w:tc>
          <w:tcPr>
            <w:tcW w:w="619"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Premise</w:t>
            </w:r>
          </w:p>
        </w:tc>
        <w:tc>
          <w:tcPr>
            <w:tcW w:w="677"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Conclusion</w:t>
            </w:r>
          </w:p>
        </w:tc>
        <w:tc>
          <w:tcPr>
            <w:tcW w:w="683"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Confidence</w:t>
            </w:r>
          </w:p>
        </w:tc>
        <w:tc>
          <w:tcPr>
            <w:tcW w:w="664"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Conviction</w:t>
            </w:r>
          </w:p>
        </w:tc>
        <w:tc>
          <w:tcPr>
            <w:tcW w:w="382"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Gain</w:t>
            </w:r>
          </w:p>
        </w:tc>
        <w:tc>
          <w:tcPr>
            <w:tcW w:w="517"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Laplace</w:t>
            </w:r>
          </w:p>
        </w:tc>
        <w:tc>
          <w:tcPr>
            <w:tcW w:w="376"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Lift.</w:t>
            </w:r>
          </w:p>
        </w:tc>
        <w:tc>
          <w:tcPr>
            <w:tcW w:w="369"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Ps</w:t>
            </w:r>
          </w:p>
        </w:tc>
        <w:tc>
          <w:tcPr>
            <w:tcW w:w="530"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Total Support</w:t>
            </w:r>
          </w:p>
        </w:tc>
      </w:tr>
      <w:tr w:rsidR="001A293E" w:rsidRPr="00D524A0" w:rsidTr="007775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sidRPr="00D524A0">
              <w:rPr>
                <w:sz w:val="20"/>
                <w:szCs w:val="20"/>
                <w:lang w:val="en-GB"/>
              </w:rPr>
              <w:t>1</w:t>
            </w:r>
          </w:p>
        </w:tc>
        <w:tc>
          <w:tcPr>
            <w:tcW w:w="619"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ConceptA</w:t>
            </w:r>
            <w:proofErr w:type="spellEnd"/>
          </w:p>
        </w:tc>
        <w:tc>
          <w:tcPr>
            <w:tcW w:w="67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ConceptB</w:t>
            </w:r>
            <w:proofErr w:type="spellEnd"/>
          </w:p>
        </w:tc>
        <w:tc>
          <w:tcPr>
            <w:tcW w:w="68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ValA</w:t>
            </w:r>
            <w:proofErr w:type="spellEnd"/>
          </w:p>
        </w:tc>
        <w:tc>
          <w:tcPr>
            <w:tcW w:w="66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ValB</w:t>
            </w:r>
            <w:proofErr w:type="spellEnd"/>
          </w:p>
        </w:tc>
        <w:tc>
          <w:tcPr>
            <w:tcW w:w="38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ValC</w:t>
            </w:r>
            <w:proofErr w:type="spellEnd"/>
          </w:p>
        </w:tc>
        <w:tc>
          <w:tcPr>
            <w:tcW w:w="51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ValD</w:t>
            </w:r>
            <w:proofErr w:type="spellEnd"/>
          </w:p>
        </w:tc>
        <w:tc>
          <w:tcPr>
            <w:tcW w:w="37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ValE</w:t>
            </w:r>
            <w:proofErr w:type="spellEnd"/>
          </w:p>
        </w:tc>
        <w:tc>
          <w:tcPr>
            <w:tcW w:w="369"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ValF</w:t>
            </w:r>
            <w:proofErr w:type="spellEnd"/>
          </w:p>
        </w:tc>
        <w:tc>
          <w:tcPr>
            <w:tcW w:w="530"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ValG</w:t>
            </w:r>
            <w:proofErr w:type="spellEnd"/>
          </w:p>
        </w:tc>
      </w:tr>
    </w:tbl>
    <w:p w:rsidR="007775CF" w:rsidRDefault="007775CF" w:rsidP="007775CF">
      <w:pPr>
        <w:spacing w:before="240"/>
        <w:rPr>
          <w:lang w:val="en-GB"/>
        </w:rPr>
      </w:pPr>
      <w:r>
        <w:rPr>
          <w:lang w:val="en-GB"/>
        </w:rPr>
        <w:tab/>
        <w:t>The second scenario is the mapping of frequent items with keywords associated with concepts of the ontology to discover new concepts to enrich it. This scenario was explained in the previous sub-chapter.</w:t>
      </w:r>
    </w:p>
    <w:p w:rsidR="007775CF" w:rsidRDefault="007775CF" w:rsidP="007775CF">
      <w:pPr>
        <w:rPr>
          <w:lang w:val="en-GB"/>
        </w:rPr>
      </w:pPr>
      <w:r>
        <w:rPr>
          <w:lang w:val="en-GB"/>
        </w:rPr>
        <w:tab/>
        <w:t xml:space="preserve">These two scenarios are the proposed to enrich the ontology. </w:t>
      </w:r>
      <w:r w:rsidR="00C6675C">
        <w:rPr>
          <w:lang w:val="en-GB"/>
        </w:rPr>
        <w:t xml:space="preserve"> </w:t>
      </w:r>
    </w:p>
    <w:p w:rsidR="00DF6579" w:rsidRPr="0024194D" w:rsidRDefault="00083C8A" w:rsidP="00C30260">
      <w:pPr>
        <w:pStyle w:val="Heading2"/>
        <w:rPr>
          <w:lang w:val="en-GB"/>
        </w:rPr>
      </w:pPr>
      <w:bookmarkStart w:id="305" w:name="_Toc397995102"/>
      <w:r w:rsidRPr="0024194D">
        <w:rPr>
          <w:lang w:val="en-GB"/>
        </w:rPr>
        <w:t>Front end</w:t>
      </w:r>
      <w:bookmarkEnd w:id="305"/>
      <w:r w:rsidRPr="0024194D">
        <w:rPr>
          <w:lang w:val="en-GB"/>
        </w:rPr>
        <w:t xml:space="preserve"> </w:t>
      </w:r>
    </w:p>
    <w:p w:rsidR="00B92B8F" w:rsidRDefault="006C63FE" w:rsidP="003A6661">
      <w:pPr>
        <w:spacing w:after="240"/>
        <w:rPr>
          <w:lang w:val="en-GB"/>
        </w:rPr>
      </w:pPr>
      <w:r w:rsidRPr="006C63FE">
        <w:rPr>
          <w:lang w:val="en-GB"/>
        </w:rPr>
        <w:t>This chapter will present t</w:t>
      </w:r>
      <w:r>
        <w:rPr>
          <w:lang w:val="en-GB"/>
        </w:rPr>
        <w:t xml:space="preserve">he interface that users </w:t>
      </w:r>
      <w:r w:rsidR="005A2BED">
        <w:rPr>
          <w:lang w:val="en-GB"/>
        </w:rPr>
        <w:t xml:space="preserve">will </w:t>
      </w:r>
      <w:r>
        <w:rPr>
          <w:lang w:val="en-GB"/>
        </w:rPr>
        <w:t xml:space="preserve">use to discover knowledge in the unstructured data. It will be described with the help of screenshots representing each of the screens that </w:t>
      </w:r>
      <w:r w:rsidR="005A2BED">
        <w:rPr>
          <w:lang w:val="en-GB"/>
        </w:rPr>
        <w:t xml:space="preserve">represents </w:t>
      </w:r>
      <w:r>
        <w:rPr>
          <w:lang w:val="en-GB"/>
        </w:rPr>
        <w:t xml:space="preserve">the Front-End. </w:t>
      </w:r>
    </w:p>
    <w:p w:rsidR="000D2A55" w:rsidRDefault="000D2A55" w:rsidP="000D2A55">
      <w:pPr>
        <w:keepNext/>
      </w:pPr>
      <w:r>
        <w:rPr>
          <w:noProof/>
          <w:lang w:eastAsia="pt-PT"/>
        </w:rPr>
        <w:drawing>
          <wp:inline distT="0" distB="0" distL="0" distR="0">
            <wp:extent cx="5400040" cy="1504315"/>
            <wp:effectExtent l="19050" t="0" r="0" b="0"/>
            <wp:docPr id="4" name="Imagem 13" descr="association_rules_front_end_homepag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homepage-pretty.png"/>
                    <pic:cNvPicPr/>
                  </pic:nvPicPr>
                  <pic:blipFill>
                    <a:blip r:embed="rId78" cstate="print"/>
                    <a:stretch>
                      <a:fillRect/>
                    </a:stretch>
                  </pic:blipFill>
                  <pic:spPr>
                    <a:xfrm>
                      <a:off x="0" y="0"/>
                      <a:ext cx="5400040" cy="1504315"/>
                    </a:xfrm>
                    <a:prstGeom prst="rect">
                      <a:avLst/>
                    </a:prstGeom>
                  </pic:spPr>
                </pic:pic>
              </a:graphicData>
            </a:graphic>
          </wp:inline>
        </w:drawing>
      </w:r>
    </w:p>
    <w:p w:rsidR="000D2A55" w:rsidRPr="00B92B8F" w:rsidRDefault="000D2A55" w:rsidP="000D2A55">
      <w:pPr>
        <w:pStyle w:val="Caption"/>
        <w:rPr>
          <w:lang w:val="en-GB"/>
        </w:rPr>
      </w:pPr>
      <w:bookmarkStart w:id="306" w:name="_Ref397901572"/>
      <w:bookmarkStart w:id="307" w:name="_Ref397901566"/>
      <w:bookmarkStart w:id="308" w:name="_Toc397995131"/>
      <w:proofErr w:type="gramStart"/>
      <w:r w:rsidRPr="00B92B8F">
        <w:rPr>
          <w:lang w:val="en-GB"/>
        </w:rPr>
        <w:t xml:space="preserve">Figure </w:t>
      </w:r>
      <w:r w:rsidR="006222FB">
        <w:rPr>
          <w:lang w:val="en-GB"/>
        </w:rPr>
        <w:fldChar w:fldCharType="begin"/>
      </w:r>
      <w:r w:rsidR="006222FB">
        <w:rPr>
          <w:lang w:val="en-GB"/>
        </w:rPr>
        <w:instrText xml:space="preserve"> STYLEREF 1 \s </w:instrText>
      </w:r>
      <w:r w:rsidR="006222FB">
        <w:rPr>
          <w:lang w:val="en-GB"/>
        </w:rPr>
        <w:fldChar w:fldCharType="separate"/>
      </w:r>
      <w:r w:rsidR="006222FB">
        <w:rPr>
          <w:noProof/>
          <w:lang w:val="en-GB"/>
        </w:rPr>
        <w:t>5</w:t>
      </w:r>
      <w:r w:rsidR="006222FB">
        <w:rPr>
          <w:lang w:val="en-GB"/>
        </w:rPr>
        <w:fldChar w:fldCharType="end"/>
      </w:r>
      <w:r w:rsidR="006222FB">
        <w:rPr>
          <w:lang w:val="en-GB"/>
        </w:rPr>
        <w:t>.</w:t>
      </w:r>
      <w:proofErr w:type="gramEnd"/>
      <w:r w:rsidR="006222FB">
        <w:rPr>
          <w:lang w:val="en-GB"/>
        </w:rPr>
        <w:fldChar w:fldCharType="begin"/>
      </w:r>
      <w:r w:rsidR="006222FB">
        <w:rPr>
          <w:lang w:val="en-GB"/>
        </w:rPr>
        <w:instrText xml:space="preserve"> SEQ Figure \* ARABIC \s 1 </w:instrText>
      </w:r>
      <w:r w:rsidR="006222FB">
        <w:rPr>
          <w:lang w:val="en-GB"/>
        </w:rPr>
        <w:fldChar w:fldCharType="separate"/>
      </w:r>
      <w:r w:rsidR="006222FB">
        <w:rPr>
          <w:noProof/>
          <w:lang w:val="en-GB"/>
        </w:rPr>
        <w:t>10</w:t>
      </w:r>
      <w:r w:rsidR="006222FB">
        <w:rPr>
          <w:lang w:val="en-GB"/>
        </w:rPr>
        <w:fldChar w:fldCharType="end"/>
      </w:r>
      <w:bookmarkEnd w:id="306"/>
      <w:r w:rsidRPr="00B92B8F">
        <w:rPr>
          <w:lang w:val="en-GB"/>
        </w:rPr>
        <w:t xml:space="preserve"> </w:t>
      </w:r>
      <w:r>
        <w:rPr>
          <w:lang w:val="en-GB"/>
        </w:rPr>
        <w:t>–</w:t>
      </w:r>
      <w:r w:rsidRPr="00B92B8F">
        <w:rPr>
          <w:lang w:val="en-GB"/>
        </w:rPr>
        <w:t xml:space="preserve"> Scr</w:t>
      </w:r>
      <w:r>
        <w:rPr>
          <w:lang w:val="en-GB"/>
        </w:rPr>
        <w:t>eenshot of AR system h</w:t>
      </w:r>
      <w:r w:rsidRPr="00B92B8F">
        <w:rPr>
          <w:lang w:val="en-GB"/>
        </w:rPr>
        <w:t>ome page</w:t>
      </w:r>
      <w:bookmarkEnd w:id="307"/>
      <w:bookmarkEnd w:id="308"/>
    </w:p>
    <w:p w:rsidR="006C63FE" w:rsidRDefault="005A2BED" w:rsidP="00D41D34">
      <w:pPr>
        <w:rPr>
          <w:lang w:val="en-GB"/>
        </w:rPr>
      </w:pPr>
      <w:r>
        <w:rPr>
          <w:lang w:val="en-GB"/>
        </w:rPr>
        <w:tab/>
      </w:r>
      <w:r w:rsidR="006C63FE">
        <w:rPr>
          <w:lang w:val="en-GB"/>
        </w:rPr>
        <w:t xml:space="preserve">The first screen to appear when the page opens is the Home Page. </w:t>
      </w:r>
      <w:r w:rsidR="006B58BD">
        <w:rPr>
          <w:lang w:val="en-GB"/>
        </w:rPr>
        <w:fldChar w:fldCharType="begin"/>
      </w:r>
      <w:r w:rsidR="006C63FE">
        <w:rPr>
          <w:lang w:val="en-GB"/>
        </w:rPr>
        <w:instrText xml:space="preserve"> REF _Ref397901572 </w:instrText>
      </w:r>
      <w:r w:rsidR="006B58BD">
        <w:rPr>
          <w:lang w:val="en-GB"/>
        </w:rPr>
        <w:fldChar w:fldCharType="separate"/>
      </w:r>
      <w:r w:rsidR="006C63FE" w:rsidRPr="00B92B8F">
        <w:rPr>
          <w:lang w:val="en-GB"/>
        </w:rPr>
        <w:t xml:space="preserve">Figure </w:t>
      </w:r>
      <w:r w:rsidR="006C63FE">
        <w:rPr>
          <w:noProof/>
          <w:lang w:val="en-GB"/>
        </w:rPr>
        <w:t>5</w:t>
      </w:r>
      <w:r w:rsidR="006C63FE">
        <w:rPr>
          <w:lang w:val="en-GB"/>
        </w:rPr>
        <w:t>.</w:t>
      </w:r>
      <w:r w:rsidR="006C63FE">
        <w:rPr>
          <w:noProof/>
          <w:lang w:val="en-GB"/>
        </w:rPr>
        <w:t>10</w:t>
      </w:r>
      <w:r w:rsidR="006B58BD">
        <w:rPr>
          <w:lang w:val="en-GB"/>
        </w:rPr>
        <w:fldChar w:fldCharType="end"/>
      </w:r>
      <w:r w:rsidR="006C63FE">
        <w:rPr>
          <w:lang w:val="en-GB"/>
        </w:rPr>
        <w:t xml:space="preserve"> presents this page. This page is composed by a menu with three options, namely </w:t>
      </w:r>
      <w:r w:rsidR="006C63FE" w:rsidRPr="006C63FE">
        <w:rPr>
          <w:i/>
          <w:lang w:val="en-GB"/>
        </w:rPr>
        <w:t>Discover Association Rules (No Concepts)</w:t>
      </w:r>
      <w:r w:rsidR="006C63FE">
        <w:rPr>
          <w:lang w:val="en-GB"/>
        </w:rPr>
        <w:t xml:space="preserve">, </w:t>
      </w:r>
      <w:r w:rsidR="006C63FE" w:rsidRPr="006C63FE">
        <w:rPr>
          <w:i/>
          <w:lang w:val="en-GB"/>
        </w:rPr>
        <w:t>Discover Association Rules</w:t>
      </w:r>
      <w:r w:rsidR="006C63FE">
        <w:rPr>
          <w:lang w:val="en-GB"/>
        </w:rPr>
        <w:t xml:space="preserve"> and </w:t>
      </w:r>
      <w:r w:rsidR="006C63FE" w:rsidRPr="006C63FE">
        <w:rPr>
          <w:i/>
          <w:lang w:val="en-GB"/>
        </w:rPr>
        <w:t>Analyse in RM and Renew DB</w:t>
      </w:r>
      <w:r w:rsidR="006C63FE">
        <w:rPr>
          <w:lang w:val="en-GB"/>
        </w:rPr>
        <w:t xml:space="preserve">. The first option, discover association rules (no concepts) is to, as it name </w:t>
      </w:r>
      <w:proofErr w:type="gramStart"/>
      <w:r w:rsidR="006C63FE">
        <w:rPr>
          <w:lang w:val="en-GB"/>
        </w:rPr>
        <w:t>describes,</w:t>
      </w:r>
      <w:proofErr w:type="gramEnd"/>
      <w:r w:rsidR="006C63FE">
        <w:rPr>
          <w:lang w:val="en-GB"/>
        </w:rPr>
        <w:t xml:space="preserve"> find all association rules in the repository. The special factor in this operation is the </w:t>
      </w:r>
      <w:r w:rsidR="006C63FE" w:rsidRPr="006C63FE">
        <w:rPr>
          <w:i/>
          <w:lang w:val="en-GB"/>
        </w:rPr>
        <w:t>no concepts</w:t>
      </w:r>
      <w:r w:rsidR="006C63FE">
        <w:rPr>
          <w:lang w:val="en-GB"/>
        </w:rPr>
        <w:t xml:space="preserve"> element. This means that the rules are discovered and results </w:t>
      </w:r>
      <w:r>
        <w:rPr>
          <w:lang w:val="en-GB"/>
        </w:rPr>
        <w:t xml:space="preserve">are </w:t>
      </w:r>
      <w:r w:rsidR="006C63FE">
        <w:rPr>
          <w:lang w:val="en-GB"/>
        </w:rPr>
        <w:t xml:space="preserve">presented without the execution of the operation block </w:t>
      </w:r>
      <w:r w:rsidR="006C63FE" w:rsidRPr="006C63FE">
        <w:rPr>
          <w:i/>
          <w:lang w:val="en-GB"/>
        </w:rPr>
        <w:t xml:space="preserve">frequent </w:t>
      </w:r>
      <w:proofErr w:type="spellStart"/>
      <w:r w:rsidR="006C63FE" w:rsidRPr="006C63FE">
        <w:rPr>
          <w:i/>
          <w:lang w:val="en-GB"/>
        </w:rPr>
        <w:t>itemset</w:t>
      </w:r>
      <w:proofErr w:type="spellEnd"/>
      <w:r w:rsidR="006C63FE" w:rsidRPr="006C63FE">
        <w:rPr>
          <w:i/>
          <w:lang w:val="en-GB"/>
        </w:rPr>
        <w:t xml:space="preserve"> mapping</w:t>
      </w:r>
      <w:r w:rsidR="006C63FE">
        <w:rPr>
          <w:lang w:val="en-GB"/>
        </w:rPr>
        <w:t xml:space="preserve">, in other words, the rules are presented with only the FI as Premise and Conclusion. The second </w:t>
      </w:r>
      <w:r w:rsidR="006C63FE" w:rsidRPr="005A2BED">
        <w:rPr>
          <w:lang w:val="en-GB"/>
        </w:rPr>
        <w:t xml:space="preserve">option is the normal discovery of association rules. This operation includes the AR discovery and the frequent </w:t>
      </w:r>
      <w:proofErr w:type="spellStart"/>
      <w:r w:rsidR="006C63FE" w:rsidRPr="005A2BED">
        <w:rPr>
          <w:lang w:val="en-GB"/>
        </w:rPr>
        <w:t>itemset</w:t>
      </w:r>
      <w:proofErr w:type="spellEnd"/>
      <w:r w:rsidR="006C63FE" w:rsidRPr="005A2BED">
        <w:rPr>
          <w:lang w:val="en-GB"/>
        </w:rPr>
        <w:t xml:space="preserve"> mapping. The result presented by this is represented by </w:t>
      </w:r>
      <w:r w:rsidR="00192BAD">
        <w:fldChar w:fldCharType="begin"/>
      </w:r>
      <w:r w:rsidR="00192BAD" w:rsidRPr="00192BAD">
        <w:rPr>
          <w:lang w:val="en-US"/>
          <w:rPrChange w:id="309" w:author="Ruben" w:date="2014-09-09T11:37:00Z">
            <w:rPr/>
          </w:rPrChange>
        </w:rPr>
        <w:instrText xml:space="preserve"> REF _Ref397901950  \* MERGEFORMAT </w:instrText>
      </w:r>
      <w:r w:rsidR="00192BAD">
        <w:fldChar w:fldCharType="separate"/>
      </w:r>
      <w:r w:rsidR="006C63FE" w:rsidRPr="005A2BED">
        <w:rPr>
          <w:lang w:val="en-GB"/>
        </w:rPr>
        <w:t xml:space="preserve">Figure </w:t>
      </w:r>
      <w:r w:rsidR="006C63FE" w:rsidRPr="005A2BED">
        <w:rPr>
          <w:noProof/>
          <w:lang w:val="en-GB"/>
        </w:rPr>
        <w:t>5</w:t>
      </w:r>
      <w:r w:rsidR="006C63FE" w:rsidRPr="005A2BED">
        <w:rPr>
          <w:lang w:val="en-GB"/>
        </w:rPr>
        <w:t>.</w:t>
      </w:r>
      <w:r w:rsidR="006C63FE" w:rsidRPr="005A2BED">
        <w:rPr>
          <w:noProof/>
          <w:lang w:val="en-GB"/>
        </w:rPr>
        <w:t>11</w:t>
      </w:r>
      <w:r w:rsidR="00192BAD">
        <w:rPr>
          <w:noProof/>
          <w:lang w:val="en-GB"/>
        </w:rPr>
        <w:fldChar w:fldCharType="end"/>
      </w:r>
      <w:r w:rsidR="006C63FE" w:rsidRPr="005A2BED">
        <w:rPr>
          <w:lang w:val="en-GB"/>
        </w:rPr>
        <w:t>. One can</w:t>
      </w:r>
      <w:r w:rsidR="006C63FE">
        <w:rPr>
          <w:lang w:val="en-GB"/>
        </w:rPr>
        <w:t xml:space="preserve"> see a screenshot of the first 5 rules. Finally, </w:t>
      </w:r>
      <w:r w:rsidR="006C63FE" w:rsidRPr="005A2BED">
        <w:rPr>
          <w:i/>
          <w:lang w:val="en-GB"/>
        </w:rPr>
        <w:t xml:space="preserve">analyse files in </w:t>
      </w:r>
      <w:proofErr w:type="spellStart"/>
      <w:r w:rsidR="006C63FE" w:rsidRPr="005A2BED">
        <w:rPr>
          <w:i/>
          <w:lang w:val="en-GB"/>
        </w:rPr>
        <w:t>rm</w:t>
      </w:r>
      <w:proofErr w:type="spellEnd"/>
      <w:r w:rsidR="006C63FE" w:rsidRPr="005A2BED">
        <w:rPr>
          <w:i/>
          <w:lang w:val="en-GB"/>
        </w:rPr>
        <w:t xml:space="preserve"> </w:t>
      </w:r>
      <w:r w:rsidR="00C54BEF" w:rsidRPr="005A2BED">
        <w:rPr>
          <w:i/>
          <w:lang w:val="en-GB"/>
        </w:rPr>
        <w:t xml:space="preserve">and renew </w:t>
      </w:r>
      <w:proofErr w:type="spellStart"/>
      <w:r w:rsidR="00C54BEF" w:rsidRPr="005A2BED">
        <w:rPr>
          <w:i/>
          <w:lang w:val="en-GB"/>
        </w:rPr>
        <w:t>db</w:t>
      </w:r>
      <w:proofErr w:type="spellEnd"/>
      <w:r>
        <w:rPr>
          <w:lang w:val="en-GB"/>
        </w:rPr>
        <w:t xml:space="preserve"> is the operation responsible execute the </w:t>
      </w:r>
      <w:proofErr w:type="spellStart"/>
      <w:r>
        <w:rPr>
          <w:lang w:val="en-GB"/>
        </w:rPr>
        <w:t>rapidminer</w:t>
      </w:r>
      <w:proofErr w:type="spellEnd"/>
      <w:r>
        <w:rPr>
          <w:lang w:val="en-GB"/>
        </w:rPr>
        <w:t xml:space="preserve"> main process discussed in the previous chapter, and to make an operation of renovation of the </w:t>
      </w:r>
      <w:r>
        <w:rPr>
          <w:lang w:val="en-GB"/>
        </w:rPr>
        <w:lastRenderedPageBreak/>
        <w:t>association rules included in the respective database. Upon a new set of unstructured information received and placed in the right server folder, it executes the main process all over to find more interesting knowledge.</w:t>
      </w:r>
    </w:p>
    <w:p w:rsidR="00E66976" w:rsidRDefault="00E66976" w:rsidP="000D2A55">
      <w:pPr>
        <w:keepNext/>
        <w:spacing w:before="240"/>
        <w:jc w:val="center"/>
      </w:pPr>
      <w:r>
        <w:rPr>
          <w:noProof/>
          <w:lang w:eastAsia="pt-PT"/>
        </w:rPr>
        <w:drawing>
          <wp:inline distT="0" distB="0" distL="0" distR="0">
            <wp:extent cx="5400040" cy="4322445"/>
            <wp:effectExtent l="19050" t="0" r="0" b="0"/>
            <wp:docPr id="13" name="Imagem 12" descr="association_rules_front_end_interfac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interface-pretty.png"/>
                    <pic:cNvPicPr/>
                  </pic:nvPicPr>
                  <pic:blipFill>
                    <a:blip r:embed="rId79" cstate="print"/>
                    <a:stretch>
                      <a:fillRect/>
                    </a:stretch>
                  </pic:blipFill>
                  <pic:spPr>
                    <a:xfrm>
                      <a:off x="0" y="0"/>
                      <a:ext cx="5400040" cy="4322445"/>
                    </a:xfrm>
                    <a:prstGeom prst="rect">
                      <a:avLst/>
                    </a:prstGeom>
                  </pic:spPr>
                </pic:pic>
              </a:graphicData>
            </a:graphic>
          </wp:inline>
        </w:drawing>
      </w:r>
    </w:p>
    <w:p w:rsidR="00E66976" w:rsidRDefault="00E66976" w:rsidP="000D2A55">
      <w:pPr>
        <w:pStyle w:val="Caption"/>
        <w:spacing w:before="0" w:line="360" w:lineRule="auto"/>
        <w:rPr>
          <w:sz w:val="20"/>
          <w:lang w:val="en-GB"/>
        </w:rPr>
      </w:pPr>
      <w:bookmarkStart w:id="310" w:name="_Ref397901950"/>
      <w:bookmarkStart w:id="311" w:name="_Toc397995132"/>
      <w:proofErr w:type="gramStart"/>
      <w:r w:rsidRPr="000E2D12">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11</w:t>
      </w:r>
      <w:r w:rsidR="006222FB">
        <w:rPr>
          <w:sz w:val="20"/>
          <w:lang w:val="en-GB"/>
        </w:rPr>
        <w:fldChar w:fldCharType="end"/>
      </w:r>
      <w:bookmarkEnd w:id="310"/>
      <w:r w:rsidRPr="000E2D12">
        <w:rPr>
          <w:sz w:val="20"/>
          <w:lang w:val="en-GB"/>
        </w:rPr>
        <w:t xml:space="preserve"> - Screenshot from Front-End AR page</w:t>
      </w:r>
      <w:bookmarkEnd w:id="311"/>
    </w:p>
    <w:p w:rsidR="00C6675C" w:rsidRPr="00B92B8F" w:rsidRDefault="00C6675C" w:rsidP="00C6675C">
      <w:pPr>
        <w:spacing w:after="240"/>
        <w:rPr>
          <w:lang w:val="en-GB"/>
        </w:rPr>
      </w:pPr>
      <w:r>
        <w:rPr>
          <w:lang w:val="en-GB"/>
        </w:rPr>
        <w:tab/>
        <w:t xml:space="preserve">After the server had executed the whole process, it delivers the information to the front end for </w:t>
      </w:r>
      <w:r w:rsidRPr="002046C7">
        <w:rPr>
          <w:lang w:val="en-GB"/>
        </w:rPr>
        <w:t xml:space="preserve">visualization. </w:t>
      </w:r>
      <w:r w:rsidR="00192BAD">
        <w:fldChar w:fldCharType="begin"/>
      </w:r>
      <w:r w:rsidR="00192BAD" w:rsidRPr="00192BAD">
        <w:rPr>
          <w:lang w:val="en-US"/>
        </w:rPr>
        <w:instrText xml:space="preserve"> REF _Ref397901950 \h  \* MERGEFORMAT </w:instrText>
      </w:r>
      <w:r w:rsidR="00192BAD">
        <w:fldChar w:fldCharType="separate"/>
      </w:r>
      <w:r w:rsidRPr="002046C7">
        <w:rPr>
          <w:lang w:val="en-GB"/>
        </w:rPr>
        <w:t xml:space="preserve">Figure </w:t>
      </w:r>
      <w:r w:rsidRPr="002046C7">
        <w:rPr>
          <w:noProof/>
          <w:lang w:val="en-GB"/>
        </w:rPr>
        <w:t>5</w:t>
      </w:r>
      <w:r w:rsidRPr="002046C7">
        <w:rPr>
          <w:lang w:val="en-GB"/>
        </w:rPr>
        <w:t>.</w:t>
      </w:r>
      <w:r w:rsidRPr="002046C7">
        <w:rPr>
          <w:noProof/>
          <w:lang w:val="en-GB"/>
        </w:rPr>
        <w:t>11</w:t>
      </w:r>
      <w:r w:rsidR="00192BAD">
        <w:fldChar w:fldCharType="end"/>
      </w:r>
      <w:r>
        <w:rPr>
          <w:lang w:val="en-GB"/>
        </w:rPr>
        <w:t xml:space="preserve"> shows the page with this information received from the server. All the rules discovered are delivered for presentation and divided in individual boxes for each one of them. Each box holds the information as follows: The premise and conclusion FI (for instance, in rule #1 are </w:t>
      </w:r>
      <w:proofErr w:type="spellStart"/>
      <w:r w:rsidRPr="002046C7">
        <w:rPr>
          <w:i/>
          <w:lang w:val="en-GB"/>
        </w:rPr>
        <w:t>manag</w:t>
      </w:r>
      <w:proofErr w:type="spellEnd"/>
      <w:r>
        <w:rPr>
          <w:lang w:val="en-GB"/>
        </w:rPr>
        <w:t xml:space="preserve"> and </w:t>
      </w:r>
      <w:proofErr w:type="spellStart"/>
      <w:r w:rsidRPr="002046C7">
        <w:rPr>
          <w:i/>
          <w:lang w:val="en-GB"/>
        </w:rPr>
        <w:t>wast</w:t>
      </w:r>
      <w:proofErr w:type="spellEnd"/>
      <w:r>
        <w:rPr>
          <w:lang w:val="en-GB"/>
        </w:rPr>
        <w:t xml:space="preserve">), a dropdown list with all the results from the mapping process is available to choose the concept that best suits the user logic. Furthermore, the measures of the rule are presented for best evaluation. The ones expressed are the ones discussed on the earlier chapter </w:t>
      </w:r>
      <w:r>
        <w:rPr>
          <w:lang w:val="en-GB"/>
        </w:rPr>
        <w:fldChar w:fldCharType="begin"/>
      </w:r>
      <w:r>
        <w:rPr>
          <w:lang w:val="en-GB"/>
        </w:rPr>
        <w:instrText xml:space="preserve"> REF _Ref397950083 \w \h </w:instrText>
      </w:r>
      <w:r>
        <w:rPr>
          <w:lang w:val="en-GB"/>
        </w:rPr>
      </w:r>
      <w:r>
        <w:rPr>
          <w:lang w:val="en-GB"/>
        </w:rPr>
        <w:fldChar w:fldCharType="separate"/>
      </w:r>
      <w:r>
        <w:rPr>
          <w:lang w:val="en-GB"/>
        </w:rPr>
        <w:t>3.1.2.2</w:t>
      </w:r>
      <w:r>
        <w:rPr>
          <w:lang w:val="en-GB"/>
        </w:rPr>
        <w:fldChar w:fldCharType="end"/>
      </w:r>
      <w:r>
        <w:rPr>
          <w:lang w:val="en-GB"/>
        </w:rPr>
        <w:t xml:space="preserve"> - </w:t>
      </w:r>
      <w:r>
        <w:rPr>
          <w:lang w:val="en-GB"/>
        </w:rPr>
        <w:fldChar w:fldCharType="begin"/>
      </w:r>
      <w:r>
        <w:rPr>
          <w:lang w:val="en-GB"/>
        </w:rPr>
        <w:instrText xml:space="preserve"> REF _Ref397950083 \h </w:instrText>
      </w:r>
      <w:r>
        <w:rPr>
          <w:lang w:val="en-GB"/>
        </w:rPr>
      </w:r>
      <w:r>
        <w:rPr>
          <w:lang w:val="en-GB"/>
        </w:rPr>
        <w:fldChar w:fldCharType="separate"/>
      </w:r>
      <w:r>
        <w:rPr>
          <w:lang w:val="en-GB"/>
        </w:rPr>
        <w:t>The measures</w:t>
      </w:r>
      <w:r>
        <w:rPr>
          <w:lang w:val="en-GB"/>
        </w:rPr>
        <w:fldChar w:fldCharType="end"/>
      </w:r>
      <w:r>
        <w:rPr>
          <w:lang w:val="en-GB"/>
        </w:rPr>
        <w:t xml:space="preserve">. As a result, one can see the following metrics presented for each rule, </w:t>
      </w:r>
      <w:r w:rsidRPr="00CC3FC5">
        <w:rPr>
          <w:i/>
          <w:lang w:val="en-GB"/>
        </w:rPr>
        <w:t>Confidence</w:t>
      </w:r>
      <w:r w:rsidRPr="00CC3FC5">
        <w:rPr>
          <w:lang w:val="en-GB"/>
        </w:rPr>
        <w:t xml:space="preserve">, </w:t>
      </w:r>
      <w:r w:rsidRPr="00CC3FC5">
        <w:rPr>
          <w:i/>
          <w:lang w:val="en-GB"/>
        </w:rPr>
        <w:t>Conviction</w:t>
      </w:r>
      <w:r w:rsidRPr="00CC3FC5">
        <w:rPr>
          <w:lang w:val="en-GB"/>
        </w:rPr>
        <w:t>,</w:t>
      </w:r>
      <w:r w:rsidRPr="00CC3FC5">
        <w:rPr>
          <w:i/>
          <w:lang w:val="en-GB"/>
        </w:rPr>
        <w:t xml:space="preserve"> Gain</w:t>
      </w:r>
      <w:r w:rsidRPr="00CC3FC5">
        <w:rPr>
          <w:lang w:val="en-GB"/>
        </w:rPr>
        <w:t>,</w:t>
      </w:r>
      <w:r w:rsidRPr="00CC3FC5">
        <w:rPr>
          <w:i/>
          <w:lang w:val="en-GB"/>
        </w:rPr>
        <w:t xml:space="preserve"> Laplace</w:t>
      </w:r>
      <w:r w:rsidRPr="00CC3FC5">
        <w:rPr>
          <w:lang w:val="en-GB"/>
        </w:rPr>
        <w:t>,</w:t>
      </w:r>
      <w:r w:rsidRPr="00CC3FC5">
        <w:rPr>
          <w:i/>
          <w:lang w:val="en-GB"/>
        </w:rPr>
        <w:t xml:space="preserve"> Lift</w:t>
      </w:r>
      <w:r w:rsidRPr="00CC3FC5">
        <w:rPr>
          <w:lang w:val="en-GB"/>
        </w:rPr>
        <w:t>,</w:t>
      </w:r>
      <w:r w:rsidRPr="00CC3FC5">
        <w:rPr>
          <w:i/>
          <w:lang w:val="en-GB"/>
        </w:rPr>
        <w:t xml:space="preserve"> PS</w:t>
      </w:r>
      <w:r>
        <w:rPr>
          <w:lang w:val="en-GB"/>
        </w:rPr>
        <w:t xml:space="preserve"> and </w:t>
      </w:r>
      <w:r w:rsidRPr="00CC3FC5">
        <w:rPr>
          <w:i/>
          <w:lang w:val="en-GB"/>
        </w:rPr>
        <w:t>Support</w:t>
      </w:r>
      <w:r>
        <w:rPr>
          <w:lang w:val="en-GB"/>
        </w:rPr>
        <w:t xml:space="preserve">. Finally, a checkbox to select the rule to save, and a button to </w:t>
      </w:r>
      <w:proofErr w:type="gramStart"/>
      <w:r>
        <w:rPr>
          <w:lang w:val="en-GB"/>
        </w:rPr>
        <w:t>Add</w:t>
      </w:r>
      <w:proofErr w:type="gramEnd"/>
      <w:r>
        <w:rPr>
          <w:lang w:val="en-GB"/>
        </w:rPr>
        <w:t xml:space="preserve"> it to the database. When the button is pressed, the information with the selected concepts, for premise and conclusion, and all related measure values are added into the association rules database, and are presented in the Association Rule View Page as presented </w:t>
      </w:r>
      <w:r w:rsidRPr="00CC3FC5">
        <w:rPr>
          <w:lang w:val="en-GB"/>
        </w:rPr>
        <w:t xml:space="preserve">in </w:t>
      </w:r>
      <w:r w:rsidR="00192BAD">
        <w:fldChar w:fldCharType="begin"/>
      </w:r>
      <w:r w:rsidR="00192BAD" w:rsidRPr="00192BAD">
        <w:rPr>
          <w:lang w:val="en-US"/>
        </w:rPr>
        <w:instrText xml:space="preserve"> REF _Ref397950503 \h  \* MERGEFORMAT </w:instrText>
      </w:r>
      <w:r w:rsidR="00192BAD">
        <w:fldChar w:fldCharType="separate"/>
      </w:r>
      <w:r w:rsidRPr="00C7107F">
        <w:rPr>
          <w:lang w:val="en-GB"/>
        </w:rPr>
        <w:t xml:space="preserve">Figure </w:t>
      </w:r>
      <w:r w:rsidRPr="00C7107F">
        <w:rPr>
          <w:noProof/>
          <w:lang w:val="en-GB"/>
        </w:rPr>
        <w:t>5.14</w:t>
      </w:r>
      <w:r w:rsidR="00192BAD">
        <w:fldChar w:fldCharType="end"/>
      </w:r>
      <w:r>
        <w:rPr>
          <w:lang w:val="en-GB"/>
        </w:rPr>
        <w:t xml:space="preserve">. In the cases where the FI is not found in the ontology, the dropdown list will appear empty, with a link to insert the new concept in the </w:t>
      </w:r>
      <w:r>
        <w:rPr>
          <w:lang w:val="en-GB"/>
        </w:rPr>
        <w:lastRenderedPageBreak/>
        <w:t xml:space="preserve">ontology in that moment. This will be added to the ontology as an Individual with the respective FI as its first keyword, through a popup window that will request the user to choose the class where this new concept should be added. This case can be seen in </w:t>
      </w:r>
      <w:r>
        <w:rPr>
          <w:lang w:val="en-GB"/>
        </w:rPr>
        <w:fldChar w:fldCharType="begin"/>
      </w:r>
      <w:r>
        <w:rPr>
          <w:lang w:val="en-GB"/>
        </w:rPr>
        <w:instrText xml:space="preserve"> REF _Ref397975436 \h </w:instrText>
      </w:r>
      <w:r>
        <w:rPr>
          <w:lang w:val="en-GB"/>
        </w:rPr>
      </w:r>
      <w:r>
        <w:rPr>
          <w:lang w:val="en-GB"/>
        </w:rPr>
        <w:fldChar w:fldCharType="separate"/>
      </w:r>
      <w:r w:rsidRPr="00C7107F">
        <w:rPr>
          <w:sz w:val="20"/>
          <w:lang w:val="en-GB"/>
        </w:rPr>
        <w:t xml:space="preserve">Figure </w:t>
      </w:r>
      <w:r w:rsidRPr="00C7107F">
        <w:rPr>
          <w:noProof/>
          <w:sz w:val="20"/>
          <w:lang w:val="en-GB"/>
        </w:rPr>
        <w:t>5</w:t>
      </w:r>
      <w:r w:rsidRPr="00C7107F">
        <w:rPr>
          <w:sz w:val="20"/>
          <w:lang w:val="en-GB"/>
        </w:rPr>
        <w:t>.</w:t>
      </w:r>
      <w:r w:rsidRPr="00C7107F">
        <w:rPr>
          <w:noProof/>
          <w:sz w:val="20"/>
          <w:lang w:val="en-GB"/>
        </w:rPr>
        <w:t>13</w:t>
      </w:r>
      <w:r>
        <w:rPr>
          <w:lang w:val="en-GB"/>
        </w:rPr>
        <w:fldChar w:fldCharType="end"/>
      </w:r>
      <w:r>
        <w:rPr>
          <w:lang w:val="en-GB"/>
        </w:rPr>
        <w:t xml:space="preserve">. This screenshot shows an example where the ontology mapping procedure does not find any keyword that match the FI, and the concepts set it returns is empty. </w:t>
      </w:r>
    </w:p>
    <w:p w:rsidR="00B92B8F" w:rsidRDefault="00B92B8F" w:rsidP="00B92B8F">
      <w:pPr>
        <w:keepNext/>
      </w:pPr>
      <w:r>
        <w:rPr>
          <w:noProof/>
          <w:lang w:eastAsia="pt-PT"/>
        </w:rPr>
        <w:drawing>
          <wp:inline distT="0" distB="0" distL="0" distR="0">
            <wp:extent cx="5400040" cy="3222625"/>
            <wp:effectExtent l="19050" t="19050" r="10160" b="15875"/>
            <wp:docPr id="17" name="Imagem 16" descr="association_rules_functional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unctionality.bmp"/>
                    <pic:cNvPicPr/>
                  </pic:nvPicPr>
                  <pic:blipFill>
                    <a:blip r:embed="rId80" cstate="print"/>
                    <a:stretch>
                      <a:fillRect/>
                    </a:stretch>
                  </pic:blipFill>
                  <pic:spPr>
                    <a:xfrm>
                      <a:off x="0" y="0"/>
                      <a:ext cx="5400040" cy="3222625"/>
                    </a:xfrm>
                    <a:prstGeom prst="rect">
                      <a:avLst/>
                    </a:prstGeom>
                    <a:ln>
                      <a:solidFill>
                        <a:schemeClr val="tx1"/>
                      </a:solidFill>
                    </a:ln>
                  </pic:spPr>
                </pic:pic>
              </a:graphicData>
            </a:graphic>
          </wp:inline>
        </w:drawing>
      </w:r>
    </w:p>
    <w:p w:rsidR="00B92B8F" w:rsidRPr="00B92B8F" w:rsidRDefault="00B92B8F" w:rsidP="00B92B8F">
      <w:pPr>
        <w:pStyle w:val="Caption"/>
        <w:spacing w:before="0"/>
        <w:rPr>
          <w:sz w:val="20"/>
          <w:lang w:val="en-GB"/>
        </w:rPr>
      </w:pPr>
      <w:bookmarkStart w:id="312" w:name="_Ref397951001"/>
      <w:bookmarkStart w:id="313" w:name="_Toc397995133"/>
      <w:proofErr w:type="gramStart"/>
      <w:r w:rsidRPr="00B92B8F">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12</w:t>
      </w:r>
      <w:r w:rsidR="006222FB">
        <w:rPr>
          <w:sz w:val="20"/>
          <w:lang w:val="en-GB"/>
        </w:rPr>
        <w:fldChar w:fldCharType="end"/>
      </w:r>
      <w:bookmarkEnd w:id="312"/>
      <w:r w:rsidRPr="00B92B8F">
        <w:rPr>
          <w:sz w:val="20"/>
          <w:lang w:val="en-GB"/>
        </w:rPr>
        <w:t xml:space="preserve"> - Association Rule Functionality – </w:t>
      </w:r>
      <w:r w:rsidR="002046C7">
        <w:rPr>
          <w:sz w:val="20"/>
          <w:lang w:val="en-GB"/>
        </w:rPr>
        <w:t xml:space="preserve">Exact and </w:t>
      </w:r>
      <w:r w:rsidRPr="00B92B8F">
        <w:rPr>
          <w:sz w:val="20"/>
          <w:lang w:val="en-GB"/>
        </w:rPr>
        <w:t>Candidates concept visualizer</w:t>
      </w:r>
      <w:bookmarkEnd w:id="313"/>
    </w:p>
    <w:p w:rsidR="00B92B8F" w:rsidRPr="00B92B8F" w:rsidRDefault="00CC3FC5" w:rsidP="003A6661">
      <w:pPr>
        <w:spacing w:before="240" w:after="240"/>
        <w:rPr>
          <w:lang w:val="en-GB"/>
        </w:rPr>
      </w:pPr>
      <w:r>
        <w:rPr>
          <w:lang w:val="en-GB"/>
        </w:rPr>
        <w:tab/>
      </w:r>
      <w:r w:rsidR="00F71A19">
        <w:rPr>
          <w:lang w:val="en-GB"/>
        </w:rPr>
        <w:t xml:space="preserve">To choose a concept there are some considerations worth be noted. After each FI has been mapped into a list of candidate concepts, this list is presented with some information that could be relevant when choosing it. The first information is the value of its distance. This distance, as already presented in this document, refers to result of the Cosine Similarity Algorithm between the FI and the keyword that represents the concept in the database. The result of this value is presented in the form of percentage. If the value is 100% means that is an exact match, if the </w:t>
      </w:r>
      <w:r w:rsidR="00F71A19" w:rsidRPr="00CB61B6">
        <w:rPr>
          <w:lang w:val="en-GB"/>
        </w:rPr>
        <w:t xml:space="preserve">value is below it means this concept is </w:t>
      </w:r>
      <w:r w:rsidR="003E17BF" w:rsidRPr="00CB61B6">
        <w:rPr>
          <w:lang w:val="en-GB"/>
        </w:rPr>
        <w:t>similar</w:t>
      </w:r>
      <w:r w:rsidR="00F71A19" w:rsidRPr="00CB61B6">
        <w:rPr>
          <w:lang w:val="en-GB"/>
        </w:rPr>
        <w:t xml:space="preserve"> to the original FI in means of its value, for instance, in </w:t>
      </w:r>
      <w:r w:rsidR="00192BAD">
        <w:fldChar w:fldCharType="begin"/>
      </w:r>
      <w:r w:rsidR="00192BAD" w:rsidRPr="00192BAD">
        <w:rPr>
          <w:lang w:val="en-US"/>
          <w:rPrChange w:id="314" w:author="Ruben" w:date="2014-09-09T11:37:00Z">
            <w:rPr/>
          </w:rPrChange>
        </w:rPr>
        <w:instrText xml:space="preserve"> REF _Ref397951001 \h  \* MERGEFORMAT </w:instrText>
      </w:r>
      <w:r w:rsidR="00192BAD">
        <w:fldChar w:fldCharType="separate"/>
      </w:r>
      <w:r w:rsidR="00C7107F" w:rsidRPr="00C7107F">
        <w:rPr>
          <w:lang w:val="en-GB"/>
        </w:rPr>
        <w:t xml:space="preserve">Figure </w:t>
      </w:r>
      <w:r w:rsidR="00C7107F" w:rsidRPr="00C7107F">
        <w:rPr>
          <w:noProof/>
          <w:lang w:val="en-GB"/>
        </w:rPr>
        <w:t>5.12</w:t>
      </w:r>
      <w:r w:rsidR="00192BAD">
        <w:fldChar w:fldCharType="end"/>
      </w:r>
      <w:r w:rsidR="00F71A19" w:rsidRPr="00CB61B6">
        <w:rPr>
          <w:lang w:val="en-GB"/>
        </w:rPr>
        <w:t xml:space="preserve"> one</w:t>
      </w:r>
      <w:r w:rsidR="00F71A19">
        <w:rPr>
          <w:lang w:val="en-GB"/>
        </w:rPr>
        <w:t xml:space="preserve"> can see that Facility Manager presents 50% of </w:t>
      </w:r>
      <w:r w:rsidR="003E17BF">
        <w:rPr>
          <w:lang w:val="en-GB"/>
        </w:rPr>
        <w:t>similarity</w:t>
      </w:r>
      <w:r w:rsidR="00F71A19">
        <w:rPr>
          <w:lang w:val="en-GB"/>
        </w:rPr>
        <w:t xml:space="preserve"> to </w:t>
      </w:r>
      <w:proofErr w:type="spellStart"/>
      <w:r w:rsidR="00F71A19" w:rsidRPr="00F71A19">
        <w:rPr>
          <w:i/>
          <w:lang w:val="en-GB"/>
        </w:rPr>
        <w:t>manag</w:t>
      </w:r>
      <w:proofErr w:type="spellEnd"/>
      <w:r w:rsidR="00F71A19" w:rsidRPr="00F71A19">
        <w:rPr>
          <w:lang w:val="en-GB"/>
        </w:rPr>
        <w:t>.</w:t>
      </w:r>
      <w:r w:rsidR="00F71A19">
        <w:rPr>
          <w:lang w:val="en-GB"/>
        </w:rPr>
        <w:t xml:space="preserve"> The other information worth notice is the </w:t>
      </w:r>
      <w:proofErr w:type="spellStart"/>
      <w:r w:rsidR="00F71A19">
        <w:rPr>
          <w:lang w:val="en-GB"/>
        </w:rPr>
        <w:t>color</w:t>
      </w:r>
      <w:proofErr w:type="spellEnd"/>
      <w:r w:rsidR="00F71A19">
        <w:rPr>
          <w:lang w:val="en-GB"/>
        </w:rPr>
        <w:t xml:space="preserve"> </w:t>
      </w:r>
      <w:r w:rsidR="00CB61B6">
        <w:rPr>
          <w:lang w:val="en-GB"/>
        </w:rPr>
        <w:t xml:space="preserve">code </w:t>
      </w:r>
      <w:r w:rsidR="00F71A19">
        <w:rPr>
          <w:lang w:val="en-GB"/>
        </w:rPr>
        <w:t xml:space="preserve">presentation. </w:t>
      </w:r>
      <w:r w:rsidR="003E17BF">
        <w:rPr>
          <w:lang w:val="en-GB"/>
        </w:rPr>
        <w:t xml:space="preserve">A green </w:t>
      </w:r>
      <w:proofErr w:type="spellStart"/>
      <w:r w:rsidR="003E17BF">
        <w:rPr>
          <w:lang w:val="en-GB"/>
        </w:rPr>
        <w:t>color</w:t>
      </w:r>
      <w:proofErr w:type="spellEnd"/>
      <w:r w:rsidR="003E17BF">
        <w:rPr>
          <w:lang w:val="en-GB"/>
        </w:rPr>
        <w:t xml:space="preserve"> represent an exact match, the red </w:t>
      </w:r>
      <w:proofErr w:type="spellStart"/>
      <w:r w:rsidR="003E17BF">
        <w:rPr>
          <w:lang w:val="en-GB"/>
        </w:rPr>
        <w:t>colors</w:t>
      </w:r>
      <w:proofErr w:type="spellEnd"/>
      <w:r w:rsidR="003E17BF">
        <w:rPr>
          <w:lang w:val="en-GB"/>
        </w:rPr>
        <w:t xml:space="preserve"> represent candidates concepts. As lower the value of similarity becomes, more dark is the red </w:t>
      </w:r>
      <w:proofErr w:type="spellStart"/>
      <w:r w:rsidR="003E17BF">
        <w:rPr>
          <w:lang w:val="en-GB"/>
        </w:rPr>
        <w:t>color</w:t>
      </w:r>
      <w:proofErr w:type="spellEnd"/>
      <w:r w:rsidR="003E17BF">
        <w:rPr>
          <w:lang w:val="en-GB"/>
        </w:rPr>
        <w:t>. Through this intuitive way of better presentation of the results, the user can quickly see which one better represents the FI.</w:t>
      </w:r>
      <w:r w:rsidR="00F71A19">
        <w:rPr>
          <w:lang w:val="en-GB"/>
        </w:rPr>
        <w:t xml:space="preserve"> </w:t>
      </w:r>
    </w:p>
    <w:p w:rsidR="00C7107F" w:rsidRDefault="00C7107F" w:rsidP="00C7107F">
      <w:pPr>
        <w:keepNext/>
      </w:pPr>
      <w:r>
        <w:rPr>
          <w:noProof/>
          <w:lang w:eastAsia="pt-PT"/>
        </w:rPr>
        <w:lastRenderedPageBreak/>
        <w:drawing>
          <wp:inline distT="0" distB="0" distL="0" distR="0">
            <wp:extent cx="5400040" cy="794385"/>
            <wp:effectExtent l="19050" t="19050" r="10160" b="24765"/>
            <wp:docPr id="7" name="Imagem 6" descr="rule_no_concep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_no_concepts.bmp"/>
                    <pic:cNvPicPr/>
                  </pic:nvPicPr>
                  <pic:blipFill>
                    <a:blip r:embed="rId81" cstate="print"/>
                    <a:stretch>
                      <a:fillRect/>
                    </a:stretch>
                  </pic:blipFill>
                  <pic:spPr>
                    <a:xfrm>
                      <a:off x="0" y="0"/>
                      <a:ext cx="5400040" cy="794385"/>
                    </a:xfrm>
                    <a:prstGeom prst="rect">
                      <a:avLst/>
                    </a:prstGeom>
                    <a:ln>
                      <a:solidFill>
                        <a:schemeClr val="tx1"/>
                      </a:solidFill>
                    </a:ln>
                  </pic:spPr>
                </pic:pic>
              </a:graphicData>
            </a:graphic>
          </wp:inline>
        </w:drawing>
      </w:r>
    </w:p>
    <w:p w:rsidR="00C7107F" w:rsidRPr="00C7107F" w:rsidRDefault="00C7107F" w:rsidP="00C7107F">
      <w:pPr>
        <w:pStyle w:val="Caption"/>
        <w:spacing w:before="0" w:line="360" w:lineRule="auto"/>
        <w:rPr>
          <w:sz w:val="20"/>
          <w:lang w:val="en-GB"/>
        </w:rPr>
      </w:pPr>
      <w:bookmarkStart w:id="315" w:name="_Ref397975436"/>
      <w:bookmarkStart w:id="316" w:name="_Toc397995134"/>
      <w:proofErr w:type="gramStart"/>
      <w:r w:rsidRPr="00C7107F">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13</w:t>
      </w:r>
      <w:r w:rsidR="006222FB">
        <w:rPr>
          <w:sz w:val="20"/>
          <w:lang w:val="en-GB"/>
        </w:rPr>
        <w:fldChar w:fldCharType="end"/>
      </w:r>
      <w:bookmarkEnd w:id="315"/>
      <w:r w:rsidRPr="00C7107F">
        <w:rPr>
          <w:sz w:val="20"/>
          <w:lang w:val="en-GB"/>
        </w:rPr>
        <w:t xml:space="preserve"> - AR Case with a new concept discovered</w:t>
      </w:r>
      <w:bookmarkEnd w:id="316"/>
    </w:p>
    <w:p w:rsidR="00B92B8F" w:rsidRPr="000F7DFA" w:rsidRDefault="00C7107F" w:rsidP="003A6661">
      <w:pPr>
        <w:spacing w:after="240"/>
        <w:rPr>
          <w:lang w:val="en-GB"/>
        </w:rPr>
      </w:pPr>
      <w:r>
        <w:rPr>
          <w:lang w:val="en-GB"/>
        </w:rPr>
        <w:tab/>
      </w:r>
      <w:r w:rsidR="0049542A">
        <w:rPr>
          <w:lang w:val="en-GB"/>
        </w:rPr>
        <w:t xml:space="preserve">In order to see what the rules already chosen by the ontology administrator were, it was created a table to store them. This table is included in the Association Rules database. And for the administrator </w:t>
      </w:r>
      <w:proofErr w:type="gramStart"/>
      <w:r w:rsidR="0049542A">
        <w:rPr>
          <w:lang w:val="en-GB"/>
        </w:rPr>
        <w:t>be</w:t>
      </w:r>
      <w:proofErr w:type="gramEnd"/>
      <w:r w:rsidR="0049542A">
        <w:rPr>
          <w:lang w:val="en-GB"/>
        </w:rPr>
        <w:t xml:space="preserve"> able to see this new chosen knowledge, it was created a visualization page. This page works with two objectives. The first, as already stated as visualization of the knowledge already stored in the database. The second is a status for the administrator so he can be able to know that the chosen rule was stored with the other knowledge. From this page, the administrator can </w:t>
      </w:r>
      <w:r w:rsidR="0049542A" w:rsidRPr="00C7107F">
        <w:rPr>
          <w:lang w:val="en-GB"/>
        </w:rPr>
        <w:t xml:space="preserve">update the ontology with this new knowledge accordingly. A screenshot of this situation is presented in </w:t>
      </w:r>
      <w:r w:rsidR="00192BAD">
        <w:fldChar w:fldCharType="begin"/>
      </w:r>
      <w:r w:rsidR="00192BAD" w:rsidRPr="00192BAD">
        <w:rPr>
          <w:lang w:val="en-US"/>
          <w:rPrChange w:id="317" w:author="Ruben" w:date="2014-09-09T11:37:00Z">
            <w:rPr/>
          </w:rPrChange>
        </w:rPr>
        <w:instrText xml:space="preserve"> REF _Ref397951001 \h  \* MERGEFORMAT </w:instrText>
      </w:r>
      <w:r w:rsidR="00192BAD">
        <w:fldChar w:fldCharType="separate"/>
      </w:r>
      <w:r w:rsidRPr="00C7107F">
        <w:rPr>
          <w:lang w:val="en-GB"/>
        </w:rPr>
        <w:t xml:space="preserve">Figure </w:t>
      </w:r>
      <w:r w:rsidRPr="00C7107F">
        <w:rPr>
          <w:noProof/>
          <w:lang w:val="en-GB"/>
        </w:rPr>
        <w:t>5.12</w:t>
      </w:r>
      <w:r w:rsidR="00192BAD">
        <w:fldChar w:fldCharType="end"/>
      </w:r>
      <w:r w:rsidR="0049542A" w:rsidRPr="00C7107F">
        <w:rPr>
          <w:lang w:val="en-GB"/>
        </w:rPr>
        <w:t xml:space="preserve">, where </w:t>
      </w:r>
      <w:r w:rsidRPr="00C7107F">
        <w:rPr>
          <w:lang w:val="en-GB"/>
        </w:rPr>
        <w:t xml:space="preserve">an example </w:t>
      </w:r>
      <w:r w:rsidR="0049542A" w:rsidRPr="00C7107F">
        <w:rPr>
          <w:lang w:val="en-GB"/>
        </w:rPr>
        <w:t xml:space="preserve">can </w:t>
      </w:r>
      <w:r w:rsidRPr="00C7107F">
        <w:rPr>
          <w:lang w:val="en-GB"/>
        </w:rPr>
        <w:t xml:space="preserve">be </w:t>
      </w:r>
      <w:r w:rsidR="0049542A" w:rsidRPr="00C7107F">
        <w:rPr>
          <w:lang w:val="en-GB"/>
        </w:rPr>
        <w:t>see</w:t>
      </w:r>
      <w:r w:rsidRPr="00C7107F">
        <w:rPr>
          <w:lang w:val="en-GB"/>
        </w:rPr>
        <w:t>n</w:t>
      </w:r>
      <w:r w:rsidR="0049542A" w:rsidRPr="00C7107F">
        <w:rPr>
          <w:lang w:val="en-GB"/>
        </w:rPr>
        <w:t xml:space="preserve">. Before the list of the included rules, is the status line to give the administrator the information of the stored rule, in this </w:t>
      </w:r>
      <w:r w:rsidR="000F7DFA" w:rsidRPr="00C7107F">
        <w:rPr>
          <w:lang w:val="en-GB"/>
        </w:rPr>
        <w:t xml:space="preserve">case </w:t>
      </w:r>
      <w:r w:rsidR="0049542A" w:rsidRPr="00C7107F">
        <w:rPr>
          <w:lang w:val="en-GB"/>
        </w:rPr>
        <w:t>he chosen</w:t>
      </w:r>
      <w:r w:rsidR="000F7DFA" w:rsidRPr="00C7107F">
        <w:rPr>
          <w:lang w:val="en-GB"/>
        </w:rPr>
        <w:t xml:space="preserve"> the association</w:t>
      </w:r>
      <w:r w:rsidR="000F7DFA">
        <w:rPr>
          <w:lang w:val="en-GB"/>
        </w:rPr>
        <w:t xml:space="preserve"> rule between concept </w:t>
      </w:r>
      <w:r w:rsidR="000F7DFA">
        <w:rPr>
          <w:i/>
          <w:lang w:val="en-GB"/>
        </w:rPr>
        <w:t>Temperature Measuring Instrument</w:t>
      </w:r>
      <w:r w:rsidR="000F7DFA">
        <w:rPr>
          <w:lang w:val="en-GB"/>
        </w:rPr>
        <w:t xml:space="preserve"> and concept </w:t>
      </w:r>
      <w:r w:rsidR="000F7DFA">
        <w:rPr>
          <w:i/>
          <w:lang w:val="en-GB"/>
        </w:rPr>
        <w:t>Complete Heating System</w:t>
      </w:r>
      <w:r w:rsidR="000F7DFA">
        <w:rPr>
          <w:lang w:val="en-GB"/>
        </w:rPr>
        <w:t xml:space="preserve">. This is also highlighted in the list in red. </w:t>
      </w:r>
    </w:p>
    <w:p w:rsidR="00B92B8F" w:rsidRDefault="00B92B8F" w:rsidP="00B92B8F">
      <w:pPr>
        <w:keepNext/>
      </w:pPr>
      <w:r>
        <w:rPr>
          <w:noProof/>
          <w:lang w:eastAsia="pt-PT"/>
        </w:rPr>
        <w:drawing>
          <wp:inline distT="0" distB="0" distL="0" distR="0">
            <wp:extent cx="5400040" cy="3242310"/>
            <wp:effectExtent l="19050" t="0" r="0" b="0"/>
            <wp:docPr id="16" name="Imagem 15" descr="association_rules_choosed_db-pret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choosed_db-pretty.bmp"/>
                    <pic:cNvPicPr/>
                  </pic:nvPicPr>
                  <pic:blipFill>
                    <a:blip r:embed="rId82" cstate="print"/>
                    <a:stretch>
                      <a:fillRect/>
                    </a:stretch>
                  </pic:blipFill>
                  <pic:spPr>
                    <a:xfrm>
                      <a:off x="0" y="0"/>
                      <a:ext cx="5400040" cy="3242310"/>
                    </a:xfrm>
                    <a:prstGeom prst="rect">
                      <a:avLst/>
                    </a:prstGeom>
                  </pic:spPr>
                </pic:pic>
              </a:graphicData>
            </a:graphic>
          </wp:inline>
        </w:drawing>
      </w:r>
    </w:p>
    <w:p w:rsidR="00B92B8F" w:rsidRPr="00B92B8F" w:rsidRDefault="00B92B8F" w:rsidP="00B92B8F">
      <w:pPr>
        <w:pStyle w:val="Caption"/>
        <w:rPr>
          <w:sz w:val="20"/>
          <w:lang w:val="en-GB"/>
        </w:rPr>
      </w:pPr>
      <w:bookmarkStart w:id="318" w:name="_Ref397950503"/>
      <w:bookmarkStart w:id="319" w:name="_Toc397995135"/>
      <w:proofErr w:type="gramStart"/>
      <w:r w:rsidRPr="00B92B8F">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14</w:t>
      </w:r>
      <w:r w:rsidR="006222FB">
        <w:rPr>
          <w:sz w:val="20"/>
          <w:lang w:val="en-GB"/>
        </w:rPr>
        <w:fldChar w:fldCharType="end"/>
      </w:r>
      <w:r w:rsidRPr="00B92B8F">
        <w:rPr>
          <w:sz w:val="20"/>
          <w:lang w:val="en-GB"/>
        </w:rPr>
        <w:t xml:space="preserve"> - Ass</w:t>
      </w:r>
      <w:r w:rsidR="00CC3FC5">
        <w:rPr>
          <w:sz w:val="20"/>
          <w:lang w:val="en-GB"/>
        </w:rPr>
        <w:t>ociation Rules Database view pag</w:t>
      </w:r>
      <w:r w:rsidRPr="00B92B8F">
        <w:rPr>
          <w:sz w:val="20"/>
          <w:lang w:val="en-GB"/>
        </w:rPr>
        <w:t>e</w:t>
      </w:r>
      <w:bookmarkEnd w:id="318"/>
      <w:bookmarkEnd w:id="319"/>
    </w:p>
    <w:p w:rsidR="00825A5C" w:rsidRPr="0024194D" w:rsidRDefault="00825A5C">
      <w:pPr>
        <w:rPr>
          <w:lang w:val="en-GB"/>
        </w:rPr>
      </w:pPr>
      <w:r w:rsidRPr="0024194D">
        <w:rPr>
          <w:lang w:val="en-GB"/>
        </w:rPr>
        <w:br w:type="page"/>
      </w:r>
    </w:p>
    <w:p w:rsidR="00C146F0" w:rsidRDefault="00C146F0">
      <w:pPr>
        <w:rPr>
          <w:rFonts w:eastAsiaTheme="majorEastAsia" w:cstheme="majorBidi"/>
          <w:b/>
          <w:bCs/>
          <w:sz w:val="28"/>
          <w:szCs w:val="28"/>
          <w:lang w:val="en-GB"/>
        </w:rPr>
      </w:pPr>
      <w:r>
        <w:rPr>
          <w:lang w:val="en-GB"/>
        </w:rPr>
        <w:lastRenderedPageBreak/>
        <w:br w:type="page"/>
      </w:r>
    </w:p>
    <w:p w:rsidR="004F2C9F" w:rsidRPr="0024194D" w:rsidRDefault="00705F92" w:rsidP="00C30260">
      <w:pPr>
        <w:pStyle w:val="Heading1"/>
        <w:rPr>
          <w:lang w:val="en-GB"/>
        </w:rPr>
      </w:pPr>
      <w:bookmarkStart w:id="320" w:name="_Toc397995103"/>
      <w:r w:rsidRPr="0024194D">
        <w:rPr>
          <w:lang w:val="en-GB"/>
        </w:rPr>
        <w:lastRenderedPageBreak/>
        <w:t>Evaluation</w:t>
      </w:r>
      <w:bookmarkEnd w:id="320"/>
    </w:p>
    <w:p w:rsidR="002F3662" w:rsidRDefault="00C7107F" w:rsidP="002F3662">
      <w:pPr>
        <w:rPr>
          <w:lang w:val="en-GB"/>
        </w:rPr>
      </w:pPr>
      <w:r w:rsidRPr="00C7107F">
        <w:rPr>
          <w:lang w:val="en-GB"/>
        </w:rPr>
        <w:t xml:space="preserve">In this section </w:t>
      </w:r>
      <w:r w:rsidR="002F3662">
        <w:rPr>
          <w:lang w:val="en-GB"/>
        </w:rPr>
        <w:t>the present work is going to be evaluated with some discussions on the domains included, and if the results were as expected.</w:t>
      </w:r>
    </w:p>
    <w:p w:rsidR="002F3662" w:rsidRDefault="00F40BF4" w:rsidP="002F3662">
      <w:pPr>
        <w:rPr>
          <w:lang w:val="en-GB"/>
        </w:rPr>
      </w:pPr>
      <w:r>
        <w:rPr>
          <w:lang w:val="en-GB"/>
        </w:rPr>
        <w:tab/>
      </w:r>
      <w:r w:rsidR="002F3662">
        <w:rPr>
          <w:lang w:val="en-GB"/>
        </w:rPr>
        <w:t>Th</w:t>
      </w:r>
      <w:r w:rsidR="00E228E0">
        <w:rPr>
          <w:lang w:val="en-GB"/>
        </w:rPr>
        <w:t>is project</w:t>
      </w:r>
      <w:r w:rsidR="002F3662">
        <w:rPr>
          <w:lang w:val="en-GB"/>
        </w:rPr>
        <w:t xml:space="preserve"> received more nearly 20 files to evaluate. They were from sub-domains of Building and Construction </w:t>
      </w:r>
      <w:proofErr w:type="gramStart"/>
      <w:r w:rsidR="002F3662">
        <w:rPr>
          <w:lang w:val="en-GB"/>
        </w:rPr>
        <w:t>Sector,</w:t>
      </w:r>
      <w:proofErr w:type="gramEnd"/>
      <w:r w:rsidR="002F3662">
        <w:rPr>
          <w:lang w:val="en-GB"/>
        </w:rPr>
        <w:t xml:space="preserve"> in this case these were </w:t>
      </w:r>
      <w:r w:rsidR="002F3662" w:rsidRPr="002F3662">
        <w:rPr>
          <w:i/>
          <w:lang w:val="en-GB"/>
        </w:rPr>
        <w:t>Climate Control</w:t>
      </w:r>
      <w:r w:rsidR="002F3662">
        <w:rPr>
          <w:lang w:val="en-GB"/>
        </w:rPr>
        <w:t xml:space="preserve">, </w:t>
      </w:r>
      <w:r w:rsidR="002F3662" w:rsidRPr="002F3662">
        <w:rPr>
          <w:i/>
          <w:lang w:val="en-GB"/>
        </w:rPr>
        <w:t>Lightning</w:t>
      </w:r>
      <w:r w:rsidR="002F3662">
        <w:rPr>
          <w:lang w:val="en-GB"/>
        </w:rPr>
        <w:t xml:space="preserve">, </w:t>
      </w:r>
      <w:r w:rsidR="002F3662" w:rsidRPr="002F3662">
        <w:rPr>
          <w:i/>
          <w:lang w:val="en-GB"/>
        </w:rPr>
        <w:t>Coating</w:t>
      </w:r>
      <w:r w:rsidR="002F3662">
        <w:rPr>
          <w:lang w:val="en-GB"/>
        </w:rPr>
        <w:t xml:space="preserve">, </w:t>
      </w:r>
      <w:r w:rsidR="002F3662" w:rsidRPr="002F3662">
        <w:rPr>
          <w:i/>
          <w:lang w:val="en-GB"/>
        </w:rPr>
        <w:t>Sanitary</w:t>
      </w:r>
      <w:r w:rsidR="002F3662">
        <w:rPr>
          <w:lang w:val="en-GB"/>
        </w:rPr>
        <w:t xml:space="preserve"> and </w:t>
      </w:r>
      <w:r w:rsidR="002F3662" w:rsidRPr="002F3662">
        <w:rPr>
          <w:i/>
          <w:lang w:val="en-GB"/>
        </w:rPr>
        <w:t>Waste Management</w:t>
      </w:r>
      <w:r w:rsidR="002F3662">
        <w:rPr>
          <w:lang w:val="en-GB"/>
        </w:rPr>
        <w:t xml:space="preserve">. The initial unstructured information included 62568 words to be evaluated. These were the initial data to be applied in this project. </w:t>
      </w:r>
    </w:p>
    <w:p w:rsidR="002F3662" w:rsidRDefault="00F40BF4" w:rsidP="002F3662">
      <w:pPr>
        <w:rPr>
          <w:lang w:val="en-GB"/>
        </w:rPr>
      </w:pPr>
      <w:r>
        <w:rPr>
          <w:lang w:val="en-GB"/>
        </w:rPr>
        <w:tab/>
      </w:r>
      <w:r w:rsidR="002F3662">
        <w:rPr>
          <w:lang w:val="en-GB"/>
        </w:rPr>
        <w:t xml:space="preserve">The ontology was adopted from </w:t>
      </w:r>
      <w:r w:rsidR="002F3662">
        <w:rPr>
          <w:lang w:val="en-GB"/>
        </w:rPr>
        <w:fldChar w:fldCharType="begin"/>
      </w:r>
      <w:r w:rsidR="002F3662">
        <w:rPr>
          <w:lang w:val="en-GB"/>
        </w:rPr>
        <w:instrText xml:space="preserve"> ADDIN ZOTERO_ITEM CSL_CITATION {"citationID":"2qahlj9the","properties":{"formattedCitation":"(Figueiras,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2F3662">
        <w:rPr>
          <w:lang w:val="en-GB"/>
        </w:rPr>
        <w:fldChar w:fldCharType="separate"/>
      </w:r>
      <w:r w:rsidR="002F3662" w:rsidRPr="002F3662">
        <w:rPr>
          <w:rFonts w:cs="Times New Roman"/>
          <w:lang w:val="en-GB"/>
        </w:rPr>
        <w:t>(Figueiras, 2012)</w:t>
      </w:r>
      <w:r w:rsidR="002F3662">
        <w:rPr>
          <w:lang w:val="en-GB"/>
        </w:rPr>
        <w:fldChar w:fldCharType="end"/>
      </w:r>
      <w:r w:rsidR="002F3662">
        <w:rPr>
          <w:lang w:val="en-GB"/>
        </w:rPr>
        <w:t xml:space="preserve"> project. </w:t>
      </w:r>
      <w:r>
        <w:rPr>
          <w:lang w:val="en-GB"/>
        </w:rPr>
        <w:t>And this project</w:t>
      </w:r>
      <w:r w:rsidR="002F3662">
        <w:rPr>
          <w:lang w:val="en-GB"/>
        </w:rPr>
        <w:t xml:space="preserve"> was</w:t>
      </w:r>
      <w:r>
        <w:rPr>
          <w:lang w:val="en-GB"/>
        </w:rPr>
        <w:t xml:space="preserve"> also a sample adapted from e-COGNOS project from the BC sector. This ontology can be seen in this document in </w:t>
      </w:r>
      <w:r>
        <w:rPr>
          <w:lang w:val="en-GB"/>
        </w:rPr>
        <w:fldChar w:fldCharType="begin"/>
      </w:r>
      <w:r>
        <w:rPr>
          <w:lang w:val="en-GB"/>
        </w:rPr>
        <w:instrText xml:space="preserve"> REF _Ref397976456 \h </w:instrText>
      </w:r>
      <w:r>
        <w:rPr>
          <w:lang w:val="en-GB"/>
        </w:rPr>
      </w:r>
      <w:r>
        <w:rPr>
          <w:lang w:val="en-GB"/>
        </w:rPr>
        <w:fldChar w:fldCharType="separate"/>
      </w:r>
      <w:r w:rsidRPr="00816AA8">
        <w:rPr>
          <w:lang w:val="en-GB"/>
        </w:rPr>
        <w:t xml:space="preserve">Figure </w:t>
      </w:r>
      <w:r>
        <w:rPr>
          <w:noProof/>
          <w:lang w:val="en-GB"/>
        </w:rPr>
        <w:t>4</w:t>
      </w:r>
      <w:r>
        <w:rPr>
          <w:lang w:val="en-GB"/>
        </w:rPr>
        <w:t>.</w:t>
      </w:r>
      <w:r>
        <w:rPr>
          <w:noProof/>
          <w:lang w:val="en-GB"/>
        </w:rPr>
        <w:t>1</w:t>
      </w:r>
      <w:r>
        <w:rPr>
          <w:lang w:val="en-GB"/>
        </w:rPr>
        <w:fldChar w:fldCharType="end"/>
      </w:r>
      <w:r>
        <w:rPr>
          <w:lang w:val="en-GB"/>
        </w:rPr>
        <w:t xml:space="preserve">, where we can see some inspiration in the e-COGNOS. For instance, classes like </w:t>
      </w:r>
      <w:r w:rsidRPr="00F40BF4">
        <w:rPr>
          <w:i/>
          <w:lang w:val="en-GB"/>
        </w:rPr>
        <w:t>Actor</w:t>
      </w:r>
      <w:r>
        <w:rPr>
          <w:lang w:val="en-GB"/>
        </w:rPr>
        <w:t xml:space="preserve">, </w:t>
      </w:r>
      <w:r w:rsidRPr="00F40BF4">
        <w:rPr>
          <w:i/>
          <w:lang w:val="en-GB"/>
        </w:rPr>
        <w:t>Product</w:t>
      </w:r>
      <w:r>
        <w:rPr>
          <w:lang w:val="en-GB"/>
        </w:rPr>
        <w:t xml:space="preserve"> and </w:t>
      </w:r>
      <w:r w:rsidRPr="00F40BF4">
        <w:rPr>
          <w:i/>
          <w:lang w:val="en-GB"/>
        </w:rPr>
        <w:t>Process</w:t>
      </w:r>
      <w:r>
        <w:rPr>
          <w:lang w:val="en-GB"/>
        </w:rPr>
        <w:t xml:space="preserve"> were cases of this inspiration. </w:t>
      </w:r>
    </w:p>
    <w:p w:rsidR="00B3300E" w:rsidRPr="00B3300E" w:rsidRDefault="00B3300E" w:rsidP="00B3300E">
      <w:pPr>
        <w:pStyle w:val="Caption"/>
        <w:keepNext/>
        <w:rPr>
          <w:sz w:val="20"/>
          <w:lang w:val="en-GB"/>
        </w:rPr>
      </w:pPr>
      <w:bookmarkStart w:id="321" w:name="_Ref397978236"/>
      <w:bookmarkStart w:id="322" w:name="_Ref397978232"/>
      <w:bookmarkStart w:id="323" w:name="_Toc397995149"/>
      <w:proofErr w:type="gramStart"/>
      <w:r w:rsidRPr="00B3300E">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321"/>
      <w:r w:rsidRPr="00B3300E">
        <w:rPr>
          <w:sz w:val="20"/>
          <w:lang w:val="en-GB"/>
        </w:rPr>
        <w:t xml:space="preserve"> - All unique </w:t>
      </w:r>
      <w:r>
        <w:rPr>
          <w:sz w:val="20"/>
          <w:lang w:val="en-GB"/>
        </w:rPr>
        <w:t>one-FI</w:t>
      </w:r>
      <w:r w:rsidRPr="00B3300E">
        <w:rPr>
          <w:sz w:val="20"/>
          <w:lang w:val="en-GB"/>
        </w:rPr>
        <w:t xml:space="preserve"> </w:t>
      </w:r>
      <w:r>
        <w:rPr>
          <w:sz w:val="20"/>
          <w:lang w:val="en-GB"/>
        </w:rPr>
        <w:t xml:space="preserve">sets </w:t>
      </w:r>
      <w:r w:rsidRPr="00B3300E">
        <w:rPr>
          <w:sz w:val="20"/>
          <w:lang w:val="en-GB"/>
        </w:rPr>
        <w:t>before AR discovery</w:t>
      </w:r>
      <w:bookmarkEnd w:id="322"/>
      <w:bookmarkEnd w:id="323"/>
    </w:p>
    <w:tbl>
      <w:tblPr>
        <w:tblStyle w:val="SombreadoMdio11"/>
        <w:tblW w:w="0" w:type="auto"/>
        <w:jc w:val="center"/>
        <w:tblLook w:val="04A0" w:firstRow="1" w:lastRow="0" w:firstColumn="1" w:lastColumn="0" w:noHBand="0" w:noVBand="1"/>
      </w:tblPr>
      <w:tblGrid>
        <w:gridCol w:w="1242"/>
        <w:gridCol w:w="1276"/>
        <w:gridCol w:w="1276"/>
        <w:gridCol w:w="1694"/>
      </w:tblGrid>
      <w:tr w:rsidR="00B3300E" w:rsidRPr="00B3300E" w:rsidTr="00B330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88" w:type="dxa"/>
            <w:gridSpan w:val="4"/>
          </w:tcPr>
          <w:p w:rsidR="00B3300E" w:rsidRPr="00B3300E" w:rsidRDefault="00B3300E" w:rsidP="00B3300E">
            <w:pPr>
              <w:jc w:val="center"/>
              <w:rPr>
                <w:sz w:val="20"/>
                <w:lang w:val="en-GB"/>
              </w:rPr>
            </w:pPr>
            <w:r>
              <w:rPr>
                <w:sz w:val="20"/>
                <w:lang w:val="en-GB"/>
              </w:rPr>
              <w:t>Unique FI</w:t>
            </w:r>
          </w:p>
        </w:tc>
      </w:tr>
      <w:tr w:rsidR="00B3300E" w:rsidRPr="00B3300E"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B3300E" w:rsidRDefault="00B3300E" w:rsidP="00B3300E">
            <w:pPr>
              <w:jc w:val="center"/>
              <w:rPr>
                <w:sz w:val="20"/>
                <w:lang w:val="en-GB"/>
              </w:rPr>
            </w:pPr>
            <w:proofErr w:type="spellStart"/>
            <w:r w:rsidRPr="00B3300E">
              <w:rPr>
                <w:sz w:val="20"/>
                <w:lang w:val="en-GB"/>
              </w:rPr>
              <w:t>manag</w:t>
            </w:r>
            <w:proofErr w:type="spellEnd"/>
          </w:p>
        </w:tc>
        <w:tc>
          <w:tcPr>
            <w:tcW w:w="1276" w:type="dxa"/>
            <w:tcBorders>
              <w:left w:val="single" w:sz="4" w:space="0" w:color="auto"/>
              <w:righ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proofErr w:type="spellStart"/>
            <w:r w:rsidRPr="00B3300E">
              <w:rPr>
                <w:b/>
                <w:sz w:val="20"/>
                <w:lang w:val="en-GB"/>
              </w:rPr>
              <w:t>wast</w:t>
            </w:r>
            <w:proofErr w:type="spellEnd"/>
          </w:p>
        </w:tc>
        <w:tc>
          <w:tcPr>
            <w:tcW w:w="1276" w:type="dxa"/>
            <w:tcBorders>
              <w:left w:val="single" w:sz="4" w:space="0" w:color="auto"/>
              <w:righ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proofErr w:type="spellStart"/>
            <w:r w:rsidRPr="00B3300E">
              <w:rPr>
                <w:b/>
                <w:sz w:val="20"/>
                <w:lang w:val="en-GB"/>
              </w:rPr>
              <w:t>recycl</w:t>
            </w:r>
            <w:proofErr w:type="spellEnd"/>
          </w:p>
        </w:tc>
        <w:tc>
          <w:tcPr>
            <w:tcW w:w="1694" w:type="dxa"/>
            <w:tcBorders>
              <w:lef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proofErr w:type="spellStart"/>
            <w:r w:rsidRPr="00B3300E">
              <w:rPr>
                <w:b/>
                <w:sz w:val="20"/>
                <w:lang w:val="en-GB"/>
              </w:rPr>
              <w:t>wast_manag</w:t>
            </w:r>
            <w:proofErr w:type="spellEnd"/>
          </w:p>
        </w:tc>
      </w:tr>
      <w:tr w:rsidR="00B3300E" w:rsidRPr="00B3300E"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plan</w:t>
            </w:r>
          </w:p>
        </w:tc>
        <w:tc>
          <w:tcPr>
            <w:tcW w:w="1276" w:type="dxa"/>
            <w:tcBorders>
              <w:left w:val="single" w:sz="4" w:space="0" w:color="auto"/>
              <w:righ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B3300E">
              <w:rPr>
                <w:b/>
                <w:sz w:val="20"/>
                <w:lang w:val="en-GB"/>
              </w:rPr>
              <w:t>implement</w:t>
            </w:r>
          </w:p>
        </w:tc>
        <w:tc>
          <w:tcPr>
            <w:tcW w:w="1276" w:type="dxa"/>
            <w:tcBorders>
              <w:left w:val="single" w:sz="4" w:space="0" w:color="auto"/>
              <w:righ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B3300E">
              <w:rPr>
                <w:b/>
                <w:sz w:val="20"/>
                <w:lang w:val="en-GB"/>
              </w:rPr>
              <w:t>energi</w:t>
            </w:r>
            <w:proofErr w:type="spellEnd"/>
          </w:p>
        </w:tc>
        <w:tc>
          <w:tcPr>
            <w:tcW w:w="1694" w:type="dxa"/>
            <w:tcBorders>
              <w:lef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B3300E">
              <w:rPr>
                <w:b/>
                <w:sz w:val="20"/>
                <w:lang w:val="en-GB"/>
              </w:rPr>
              <w:t>consumpt</w:t>
            </w:r>
            <w:proofErr w:type="spellEnd"/>
          </w:p>
        </w:tc>
      </w:tr>
      <w:tr w:rsidR="00B3300E" w:rsidRPr="00B3300E"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B3300E" w:rsidRDefault="00B3300E" w:rsidP="00B3300E">
            <w:pPr>
              <w:jc w:val="center"/>
              <w:rPr>
                <w:sz w:val="20"/>
                <w:lang w:val="en-GB"/>
              </w:rPr>
            </w:pPr>
            <w:proofErr w:type="spellStart"/>
            <w:r w:rsidRPr="00B3300E">
              <w:rPr>
                <w:sz w:val="20"/>
                <w:lang w:val="en-GB"/>
              </w:rPr>
              <w:t>temperatur</w:t>
            </w:r>
            <w:proofErr w:type="spellEnd"/>
          </w:p>
        </w:tc>
        <w:tc>
          <w:tcPr>
            <w:tcW w:w="1276" w:type="dxa"/>
            <w:tcBorders>
              <w:left w:val="single" w:sz="4" w:space="0" w:color="auto"/>
              <w:righ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B3300E">
              <w:rPr>
                <w:b/>
                <w:sz w:val="20"/>
                <w:lang w:val="en-GB"/>
              </w:rPr>
              <w:t>indoor</w:t>
            </w:r>
          </w:p>
        </w:tc>
        <w:tc>
          <w:tcPr>
            <w:tcW w:w="1276" w:type="dxa"/>
            <w:tcBorders>
              <w:left w:val="single" w:sz="4" w:space="0" w:color="auto"/>
              <w:righ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B3300E">
              <w:rPr>
                <w:b/>
                <w:sz w:val="20"/>
                <w:lang w:val="en-GB"/>
              </w:rPr>
              <w:t>heat</w:t>
            </w:r>
          </w:p>
        </w:tc>
        <w:tc>
          <w:tcPr>
            <w:tcW w:w="1694" w:type="dxa"/>
            <w:tcBorders>
              <w:lef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proofErr w:type="spellStart"/>
            <w:r w:rsidRPr="00B3300E">
              <w:rPr>
                <w:b/>
                <w:sz w:val="20"/>
                <w:lang w:val="en-GB"/>
              </w:rPr>
              <w:t>energi_consumpt</w:t>
            </w:r>
            <w:proofErr w:type="spellEnd"/>
          </w:p>
        </w:tc>
      </w:tr>
      <w:tr w:rsidR="00B3300E" w:rsidRPr="00B3300E"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B3300E" w:rsidRDefault="00B3300E" w:rsidP="00B3300E">
            <w:pPr>
              <w:jc w:val="center"/>
              <w:rPr>
                <w:sz w:val="20"/>
                <w:lang w:val="en-GB"/>
              </w:rPr>
            </w:pPr>
            <w:proofErr w:type="spellStart"/>
            <w:r w:rsidRPr="00B3300E">
              <w:rPr>
                <w:sz w:val="20"/>
                <w:lang w:val="en-GB"/>
              </w:rPr>
              <w:t>electr</w:t>
            </w:r>
            <w:proofErr w:type="spellEnd"/>
          </w:p>
        </w:tc>
        <w:tc>
          <w:tcPr>
            <w:tcW w:w="1276" w:type="dxa"/>
            <w:tcBorders>
              <w:left w:val="single" w:sz="4" w:space="0" w:color="auto"/>
              <w:righ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B3300E">
              <w:rPr>
                <w:b/>
                <w:sz w:val="20"/>
                <w:lang w:val="en-GB"/>
              </w:rPr>
              <w:t>power</w:t>
            </w:r>
          </w:p>
        </w:tc>
        <w:tc>
          <w:tcPr>
            <w:tcW w:w="1276" w:type="dxa"/>
            <w:tcBorders>
              <w:left w:val="single" w:sz="4" w:space="0" w:color="auto"/>
              <w:righ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B3300E">
              <w:rPr>
                <w:b/>
                <w:sz w:val="20"/>
                <w:lang w:val="en-GB"/>
              </w:rPr>
              <w:t>oper</w:t>
            </w:r>
            <w:proofErr w:type="spellEnd"/>
          </w:p>
        </w:tc>
        <w:tc>
          <w:tcPr>
            <w:tcW w:w="1694" w:type="dxa"/>
            <w:tcBorders>
              <w:lef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B3300E">
              <w:rPr>
                <w:b/>
                <w:sz w:val="20"/>
                <w:lang w:val="en-GB"/>
              </w:rPr>
              <w:t>hvac</w:t>
            </w:r>
            <w:proofErr w:type="spellEnd"/>
          </w:p>
        </w:tc>
      </w:tr>
      <w:tr w:rsidR="00B3300E" w:rsidRPr="00B3300E"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cool</w:t>
            </w:r>
          </w:p>
        </w:tc>
        <w:tc>
          <w:tcPr>
            <w:tcW w:w="1276" w:type="dxa"/>
            <w:tcBorders>
              <w:left w:val="single" w:sz="4" w:space="0" w:color="auto"/>
              <w:righ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B3300E">
              <w:rPr>
                <w:b/>
                <w:sz w:val="20"/>
                <w:lang w:val="en-GB"/>
              </w:rPr>
              <w:t>toilet</w:t>
            </w:r>
          </w:p>
        </w:tc>
        <w:tc>
          <w:tcPr>
            <w:tcW w:w="1276" w:type="dxa"/>
            <w:tcBorders>
              <w:left w:val="single" w:sz="4" w:space="0" w:color="auto"/>
              <w:righ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proofErr w:type="spellStart"/>
            <w:r w:rsidRPr="00B3300E">
              <w:rPr>
                <w:b/>
                <w:sz w:val="20"/>
                <w:lang w:val="en-GB"/>
              </w:rPr>
              <w:t>sanitari</w:t>
            </w:r>
            <w:proofErr w:type="spellEnd"/>
          </w:p>
        </w:tc>
        <w:tc>
          <w:tcPr>
            <w:tcW w:w="1694" w:type="dxa"/>
            <w:tcBorders>
              <w:lef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proofErr w:type="spellStart"/>
            <w:r w:rsidRPr="00B3300E">
              <w:rPr>
                <w:b/>
                <w:sz w:val="20"/>
                <w:lang w:val="en-GB"/>
              </w:rPr>
              <w:t>climat</w:t>
            </w:r>
            <w:proofErr w:type="spellEnd"/>
          </w:p>
        </w:tc>
      </w:tr>
      <w:tr w:rsidR="00B3300E" w:rsidRPr="00B3300E"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B3300E" w:rsidRDefault="00B3300E" w:rsidP="00B3300E">
            <w:pPr>
              <w:jc w:val="center"/>
              <w:rPr>
                <w:sz w:val="20"/>
                <w:lang w:val="en-GB"/>
              </w:rPr>
            </w:pPr>
            <w:proofErr w:type="spellStart"/>
            <w:r w:rsidRPr="00B3300E">
              <w:rPr>
                <w:sz w:val="20"/>
                <w:lang w:val="en-GB"/>
              </w:rPr>
              <w:t>offic</w:t>
            </w:r>
            <w:proofErr w:type="spellEnd"/>
          </w:p>
        </w:tc>
        <w:tc>
          <w:tcPr>
            <w:tcW w:w="1276" w:type="dxa"/>
            <w:tcBorders>
              <w:left w:val="single" w:sz="4" w:space="0" w:color="auto"/>
              <w:righ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B3300E">
              <w:rPr>
                <w:b/>
                <w:sz w:val="20"/>
                <w:lang w:val="en-GB"/>
              </w:rPr>
              <w:t>offic_build</w:t>
            </w:r>
            <w:proofErr w:type="spellEnd"/>
          </w:p>
        </w:tc>
        <w:tc>
          <w:tcPr>
            <w:tcW w:w="1276" w:type="dxa"/>
            <w:tcBorders>
              <w:left w:val="single" w:sz="4" w:space="0" w:color="auto"/>
              <w:righ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B3300E">
              <w:rPr>
                <w:b/>
                <w:sz w:val="20"/>
                <w:lang w:val="en-GB"/>
              </w:rPr>
              <w:t>coat_materi</w:t>
            </w:r>
            <w:proofErr w:type="spellEnd"/>
          </w:p>
        </w:tc>
        <w:tc>
          <w:tcPr>
            <w:tcW w:w="1694" w:type="dxa"/>
            <w:tcBorders>
              <w:lef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B3300E">
              <w:rPr>
                <w:b/>
                <w:sz w:val="20"/>
                <w:lang w:val="en-GB"/>
              </w:rPr>
              <w:t>coat</w:t>
            </w:r>
          </w:p>
        </w:tc>
      </w:tr>
    </w:tbl>
    <w:p w:rsidR="00F40BF4" w:rsidRDefault="00F40BF4" w:rsidP="00B3300E">
      <w:pPr>
        <w:spacing w:before="240"/>
        <w:rPr>
          <w:lang w:val="en-GB"/>
        </w:rPr>
      </w:pPr>
      <w:r>
        <w:rPr>
          <w:lang w:val="en-GB"/>
        </w:rPr>
        <w:tab/>
        <w:t xml:space="preserve">The AR results presented were very interesting and allow the author to make some interesting discussion. With the previous argued values of </w:t>
      </w:r>
      <w:proofErr w:type="spellStart"/>
      <w:r>
        <w:rPr>
          <w:lang w:val="en-GB"/>
        </w:rPr>
        <w:t>minsup</w:t>
      </w:r>
      <w:proofErr w:type="spellEnd"/>
      <w:r>
        <w:rPr>
          <w:lang w:val="en-GB"/>
        </w:rPr>
        <w:t xml:space="preserve"> and </w:t>
      </w:r>
      <w:proofErr w:type="spellStart"/>
      <w:r>
        <w:rPr>
          <w:lang w:val="en-GB"/>
        </w:rPr>
        <w:t>minconf</w:t>
      </w:r>
      <w:proofErr w:type="spellEnd"/>
      <w:r>
        <w:rPr>
          <w:lang w:val="en-GB"/>
        </w:rPr>
        <w:t xml:space="preserve"> the </w:t>
      </w:r>
      <w:proofErr w:type="spellStart"/>
      <w:r>
        <w:rPr>
          <w:lang w:val="en-GB"/>
        </w:rPr>
        <w:t>the</w:t>
      </w:r>
      <w:proofErr w:type="spellEnd"/>
      <w:r>
        <w:rPr>
          <w:lang w:val="en-GB"/>
        </w:rPr>
        <w:t xml:space="preserve"> total AR to evaluate were 102 rules</w:t>
      </w:r>
      <w:r w:rsidR="00694D39">
        <w:rPr>
          <w:lang w:val="en-GB"/>
        </w:rPr>
        <w:t xml:space="preserve">, with the FP-Growth algorithm discovering 24 sets of one FI to provide for rule discovery. These sets can be seen in </w:t>
      </w:r>
      <w:r w:rsidR="00B3300E">
        <w:rPr>
          <w:lang w:val="en-GB"/>
        </w:rPr>
        <w:fldChar w:fldCharType="begin"/>
      </w:r>
      <w:r w:rsidR="00B3300E">
        <w:rPr>
          <w:lang w:val="en-GB"/>
        </w:rPr>
        <w:instrText xml:space="preserve"> REF _Ref397978232 \h </w:instrText>
      </w:r>
      <w:r w:rsidR="00B3300E">
        <w:rPr>
          <w:lang w:val="en-GB"/>
        </w:rPr>
      </w:r>
      <w:r w:rsidR="00B3300E">
        <w:rPr>
          <w:lang w:val="en-GB"/>
        </w:rPr>
        <w:fldChar w:fldCharType="end"/>
      </w:r>
      <w:r w:rsidR="00B3300E">
        <w:rPr>
          <w:lang w:val="en-GB"/>
        </w:rPr>
        <w:fldChar w:fldCharType="begin"/>
      </w:r>
      <w:r w:rsidR="00B3300E">
        <w:rPr>
          <w:lang w:val="en-GB"/>
        </w:rPr>
        <w:instrText xml:space="preserve"> REF _Ref397978236 \h </w:instrText>
      </w:r>
      <w:r w:rsidR="00B3300E">
        <w:rPr>
          <w:lang w:val="en-GB"/>
        </w:rPr>
      </w:r>
      <w:r w:rsidR="00B3300E">
        <w:rPr>
          <w:lang w:val="en-GB"/>
        </w:rPr>
        <w:fldChar w:fldCharType="separate"/>
      </w:r>
      <w:r w:rsidR="00B3300E" w:rsidRPr="00B3300E">
        <w:rPr>
          <w:sz w:val="20"/>
          <w:lang w:val="en-GB"/>
        </w:rPr>
        <w:t xml:space="preserve">Table </w:t>
      </w:r>
      <w:r w:rsidR="00B3300E" w:rsidRPr="00B3300E">
        <w:rPr>
          <w:noProof/>
          <w:sz w:val="20"/>
          <w:lang w:val="en-GB"/>
        </w:rPr>
        <w:t>6</w:t>
      </w:r>
      <w:r w:rsidR="00B3300E" w:rsidRPr="00B3300E">
        <w:rPr>
          <w:sz w:val="20"/>
          <w:lang w:val="en-GB"/>
        </w:rPr>
        <w:noBreakHyphen/>
      </w:r>
      <w:r w:rsidR="00B3300E" w:rsidRPr="00B3300E">
        <w:rPr>
          <w:noProof/>
          <w:sz w:val="20"/>
          <w:lang w:val="en-GB"/>
        </w:rPr>
        <w:t>1</w:t>
      </w:r>
      <w:r w:rsidR="00B3300E">
        <w:rPr>
          <w:lang w:val="en-GB"/>
        </w:rPr>
        <w:fldChar w:fldCharType="end"/>
      </w:r>
      <w:r>
        <w:rPr>
          <w:lang w:val="en-GB"/>
        </w:rPr>
        <w:t xml:space="preserve">. These rules only considered a set of frequent items in the premise totalling one element. If one can expand this set to 2 or more, the </w:t>
      </w:r>
      <w:r w:rsidR="00694D39">
        <w:rPr>
          <w:lang w:val="en-GB"/>
        </w:rPr>
        <w:t xml:space="preserve">rules number would probably be higher and more knowledge would be discovered. But the case could be different, if the number were too high there would be also an enormous number of rules to evaluate that could not help at all the ontology administrator. </w:t>
      </w:r>
    </w:p>
    <w:p w:rsidR="001A293E" w:rsidRPr="002F3662" w:rsidRDefault="002F3662" w:rsidP="002F3662">
      <w:pPr>
        <w:pStyle w:val="Caption"/>
        <w:keepNext/>
        <w:rPr>
          <w:sz w:val="20"/>
          <w:lang w:val="en-GB"/>
        </w:rPr>
      </w:pPr>
      <w:r w:rsidRPr="002F3662">
        <w:rPr>
          <w:sz w:val="20"/>
          <w:lang w:val="en-GB"/>
        </w:rPr>
        <w:t xml:space="preserve"> </w:t>
      </w:r>
      <w:bookmarkStart w:id="324" w:name="_Ref397978470"/>
      <w:bookmarkStart w:id="325" w:name="_Ref397977208"/>
      <w:bookmarkStart w:id="326" w:name="_Toc397995150"/>
      <w:proofErr w:type="gramStart"/>
      <w:r w:rsidR="001A293E" w:rsidRPr="002F3662">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2</w:t>
      </w:r>
      <w:r w:rsidR="007F5634">
        <w:rPr>
          <w:sz w:val="20"/>
          <w:lang w:val="en-GB"/>
        </w:rPr>
        <w:fldChar w:fldCharType="end"/>
      </w:r>
      <w:bookmarkEnd w:id="324"/>
      <w:r w:rsidR="001A293E" w:rsidRPr="002F3662">
        <w:rPr>
          <w:sz w:val="20"/>
          <w:lang w:val="en-GB"/>
        </w:rPr>
        <w:t xml:space="preserve"> – AR with FI </w:t>
      </w:r>
      <w:proofErr w:type="spellStart"/>
      <w:r w:rsidR="001A293E" w:rsidRPr="002F3662">
        <w:rPr>
          <w:sz w:val="20"/>
          <w:lang w:val="en-GB"/>
        </w:rPr>
        <w:t>Manag</w:t>
      </w:r>
      <w:proofErr w:type="spellEnd"/>
      <w:r w:rsidR="001A293E" w:rsidRPr="002F3662">
        <w:rPr>
          <w:sz w:val="20"/>
          <w:lang w:val="en-GB"/>
        </w:rPr>
        <w:t xml:space="preserve"> as premise</w:t>
      </w:r>
      <w:bookmarkEnd w:id="325"/>
      <w:bookmarkEnd w:id="326"/>
    </w:p>
    <w:tbl>
      <w:tblPr>
        <w:tblStyle w:val="SombreadoMdio11"/>
        <w:tblW w:w="5061" w:type="pct"/>
        <w:jc w:val="center"/>
        <w:tblLook w:val="04A0" w:firstRow="1" w:lastRow="0" w:firstColumn="1" w:lastColumn="0" w:noHBand="0" w:noVBand="1"/>
      </w:tblPr>
      <w:tblGrid>
        <w:gridCol w:w="317"/>
        <w:gridCol w:w="907"/>
        <w:gridCol w:w="1362"/>
        <w:gridCol w:w="1183"/>
        <w:gridCol w:w="1149"/>
        <w:gridCol w:w="639"/>
        <w:gridCol w:w="893"/>
        <w:gridCol w:w="794"/>
        <w:gridCol w:w="666"/>
        <w:gridCol w:w="916"/>
      </w:tblGrid>
      <w:tr w:rsidR="001A293E" w:rsidRPr="00D524A0"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rsidR="001A293E" w:rsidRPr="00D524A0" w:rsidRDefault="001A293E" w:rsidP="001A293E">
            <w:pPr>
              <w:pStyle w:val="Caption"/>
              <w:spacing w:before="0" w:after="0"/>
              <w:rPr>
                <w:sz w:val="20"/>
                <w:szCs w:val="20"/>
                <w:lang w:val="en-GB"/>
              </w:rPr>
            </w:pPr>
            <w:r w:rsidRPr="00D524A0">
              <w:rPr>
                <w:sz w:val="20"/>
                <w:szCs w:val="20"/>
                <w:lang w:val="en-GB"/>
              </w:rPr>
              <w:t>#</w:t>
            </w:r>
          </w:p>
        </w:tc>
        <w:tc>
          <w:tcPr>
            <w:tcW w:w="513"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Premise</w:t>
            </w:r>
          </w:p>
        </w:tc>
        <w:tc>
          <w:tcPr>
            <w:tcW w:w="771"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Conclusion</w:t>
            </w:r>
          </w:p>
        </w:tc>
        <w:tc>
          <w:tcPr>
            <w:tcW w:w="670"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Confidence</w:t>
            </w:r>
          </w:p>
        </w:tc>
        <w:tc>
          <w:tcPr>
            <w:tcW w:w="651"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Conviction</w:t>
            </w:r>
          </w:p>
        </w:tc>
        <w:tc>
          <w:tcPr>
            <w:tcW w:w="362"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Gain</w:t>
            </w:r>
          </w:p>
        </w:tc>
        <w:tc>
          <w:tcPr>
            <w:tcW w:w="506"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Laplace</w:t>
            </w:r>
          </w:p>
        </w:tc>
        <w:tc>
          <w:tcPr>
            <w:tcW w:w="450"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Lift.</w:t>
            </w:r>
          </w:p>
        </w:tc>
        <w:tc>
          <w:tcPr>
            <w:tcW w:w="377"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Ps</w:t>
            </w:r>
          </w:p>
        </w:tc>
        <w:tc>
          <w:tcPr>
            <w:tcW w:w="519"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Total Support</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sidRPr="00D524A0">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w:t>
            </w:r>
            <w:proofErr w:type="spellEnd"/>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7C2D6E">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0.125</w:t>
            </w:r>
          </w:p>
        </w:tc>
        <w:tc>
          <w:tcPr>
            <w:tcW w:w="519"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Recycl</w:t>
            </w:r>
            <w:proofErr w:type="spellEnd"/>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7C2D6E">
              <w:rPr>
                <w:sz w:val="20"/>
                <w:szCs w:val="20"/>
              </w:rPr>
              <w:t>2.25</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0.125</w:t>
            </w:r>
          </w:p>
        </w:tc>
        <w:tc>
          <w:tcPr>
            <w:tcW w:w="519" w:type="pct"/>
            <w:tcBorders>
              <w:lef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3</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Wast_Manag</w:t>
            </w:r>
            <w:proofErr w:type="spellEnd"/>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4</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Implement</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bl>
    <w:p w:rsidR="005553F0" w:rsidRDefault="005553F0" w:rsidP="005553F0">
      <w:pPr>
        <w:spacing w:before="240"/>
        <w:rPr>
          <w:lang w:val="en-GB"/>
        </w:rPr>
      </w:pPr>
      <w:r>
        <w:rPr>
          <w:lang w:val="en-GB"/>
        </w:rPr>
        <w:tab/>
        <w:t xml:space="preserve">Some interesting knowledge can be seen in the result set, for instance, in </w:t>
      </w:r>
      <w:r>
        <w:rPr>
          <w:lang w:val="en-GB"/>
        </w:rPr>
        <w:fldChar w:fldCharType="begin"/>
      </w:r>
      <w:r>
        <w:rPr>
          <w:lang w:val="en-GB"/>
        </w:rPr>
        <w:instrText xml:space="preserve"> REF _Ref397978470 \h </w:instrText>
      </w:r>
      <w:r>
        <w:rPr>
          <w:lang w:val="en-GB"/>
        </w:rPr>
      </w:r>
      <w:r>
        <w:rPr>
          <w:lang w:val="en-GB"/>
        </w:rPr>
        <w:fldChar w:fldCharType="separate"/>
      </w:r>
      <w:r w:rsidRPr="002F3662">
        <w:rPr>
          <w:sz w:val="20"/>
          <w:lang w:val="en-GB"/>
        </w:rPr>
        <w:t xml:space="preserve">Table </w:t>
      </w:r>
      <w:r>
        <w:rPr>
          <w:noProof/>
          <w:sz w:val="20"/>
          <w:lang w:val="en-GB"/>
        </w:rPr>
        <w:t>6</w:t>
      </w:r>
      <w:r>
        <w:rPr>
          <w:sz w:val="20"/>
          <w:lang w:val="en-GB"/>
        </w:rPr>
        <w:noBreakHyphen/>
      </w:r>
      <w:r>
        <w:rPr>
          <w:noProof/>
          <w:sz w:val="20"/>
          <w:lang w:val="en-GB"/>
        </w:rPr>
        <w:t>2</w:t>
      </w:r>
      <w:r>
        <w:rPr>
          <w:lang w:val="en-GB"/>
        </w:rPr>
        <w:fldChar w:fldCharType="end"/>
      </w:r>
      <w:r>
        <w:rPr>
          <w:lang w:val="en-GB"/>
        </w:rPr>
        <w:t xml:space="preserve"> FI </w:t>
      </w:r>
      <w:proofErr w:type="spellStart"/>
      <w:r>
        <w:rPr>
          <w:lang w:val="en-GB"/>
        </w:rPr>
        <w:t>Manag</w:t>
      </w:r>
      <w:proofErr w:type="spellEnd"/>
      <w:r>
        <w:rPr>
          <w:lang w:val="en-GB"/>
        </w:rPr>
        <w:t xml:space="preserve"> appears in 5 rules as a premise, originating 5 different conclusions. When </w:t>
      </w:r>
      <w:r w:rsidR="0033019B">
        <w:rPr>
          <w:lang w:val="en-GB"/>
        </w:rPr>
        <w:t xml:space="preserve">the </w:t>
      </w:r>
      <w:proofErr w:type="gramStart"/>
      <w:r w:rsidR="0033019B">
        <w:rPr>
          <w:lang w:val="en-GB"/>
        </w:rPr>
        <w:t>rules concludes</w:t>
      </w:r>
      <w:proofErr w:type="gramEnd"/>
      <w:r w:rsidR="0033019B">
        <w:rPr>
          <w:lang w:val="en-GB"/>
        </w:rPr>
        <w:t xml:space="preserve"> to </w:t>
      </w:r>
      <w:proofErr w:type="spellStart"/>
      <w:r w:rsidR="0033019B">
        <w:rPr>
          <w:lang w:val="en-GB"/>
        </w:rPr>
        <w:t>Manag</w:t>
      </w:r>
      <w:proofErr w:type="spellEnd"/>
      <w:r w:rsidR="0033019B">
        <w:rPr>
          <w:lang w:val="en-GB"/>
        </w:rPr>
        <w:t xml:space="preserve">, the total sum of the rules are also 5. </w:t>
      </w:r>
    </w:p>
    <w:p w:rsidR="001A293E" w:rsidRDefault="001A293E" w:rsidP="001A293E">
      <w:pPr>
        <w:rPr>
          <w:lang w:val="en-GB"/>
        </w:rPr>
      </w:pPr>
    </w:p>
    <w:p w:rsidR="001A293E" w:rsidRPr="0096410B" w:rsidRDefault="001A293E" w:rsidP="001A293E">
      <w:pPr>
        <w:pStyle w:val="Caption"/>
        <w:keepNext/>
        <w:rPr>
          <w:sz w:val="20"/>
          <w:lang w:val="en-GB"/>
        </w:rPr>
      </w:pPr>
      <w:bookmarkStart w:id="327" w:name="_Toc397995151"/>
      <w:proofErr w:type="gramStart"/>
      <w:r w:rsidRPr="0096410B">
        <w:rPr>
          <w:sz w:val="20"/>
          <w:lang w:val="en-GB"/>
        </w:rPr>
        <w:lastRenderedPageBreak/>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3</w:t>
      </w:r>
      <w:r w:rsidR="007F5634">
        <w:rPr>
          <w:sz w:val="20"/>
          <w:lang w:val="en-GB"/>
        </w:rPr>
        <w:fldChar w:fldCharType="end"/>
      </w:r>
      <w:r w:rsidRPr="0096410B">
        <w:rPr>
          <w:sz w:val="20"/>
          <w:lang w:val="en-GB"/>
        </w:rPr>
        <w:t xml:space="preserve"> </w:t>
      </w:r>
      <w:r>
        <w:rPr>
          <w:sz w:val="20"/>
          <w:lang w:val="en-GB"/>
        </w:rPr>
        <w:t>–</w:t>
      </w:r>
      <w:r w:rsidRPr="0096410B">
        <w:rPr>
          <w:sz w:val="20"/>
          <w:lang w:val="en-GB"/>
        </w:rPr>
        <w:t xml:space="preserve"> </w:t>
      </w:r>
      <w:r>
        <w:rPr>
          <w:sz w:val="20"/>
          <w:lang w:val="en-GB"/>
        </w:rPr>
        <w:t xml:space="preserve">AR </w:t>
      </w:r>
      <w:r w:rsidRPr="0096410B">
        <w:rPr>
          <w:sz w:val="20"/>
          <w:lang w:val="en-GB"/>
        </w:rPr>
        <w:t xml:space="preserve">with </w:t>
      </w:r>
      <w:r>
        <w:rPr>
          <w:sz w:val="20"/>
          <w:lang w:val="en-GB"/>
        </w:rPr>
        <w:t xml:space="preserve">FI </w:t>
      </w:r>
      <w:proofErr w:type="spellStart"/>
      <w:r w:rsidRPr="00AD14F2">
        <w:rPr>
          <w:i/>
          <w:sz w:val="20"/>
          <w:lang w:val="en-GB"/>
        </w:rPr>
        <w:t>Wast</w:t>
      </w:r>
      <w:proofErr w:type="spellEnd"/>
      <w:r w:rsidRPr="0096410B">
        <w:rPr>
          <w:sz w:val="20"/>
          <w:lang w:val="en-GB"/>
        </w:rPr>
        <w:t xml:space="preserve"> as premise</w:t>
      </w:r>
      <w:bookmarkEnd w:id="327"/>
    </w:p>
    <w:tbl>
      <w:tblPr>
        <w:tblStyle w:val="SombreadoMdio11"/>
        <w:tblW w:w="5123" w:type="pct"/>
        <w:jc w:val="center"/>
        <w:tblLook w:val="04A0" w:firstRow="1" w:lastRow="0" w:firstColumn="1" w:lastColumn="0" w:noHBand="0" w:noVBand="1"/>
      </w:tblPr>
      <w:tblGrid>
        <w:gridCol w:w="316"/>
        <w:gridCol w:w="903"/>
        <w:gridCol w:w="1362"/>
        <w:gridCol w:w="1183"/>
        <w:gridCol w:w="1151"/>
        <w:gridCol w:w="697"/>
        <w:gridCol w:w="894"/>
        <w:gridCol w:w="763"/>
        <w:gridCol w:w="749"/>
        <w:gridCol w:w="917"/>
      </w:tblGrid>
      <w:tr w:rsidR="001A293E" w:rsidRPr="00D524A0"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 w:type="pct"/>
            <w:vAlign w:val="center"/>
          </w:tcPr>
          <w:p w:rsidR="001A293E" w:rsidRPr="00D524A0" w:rsidRDefault="001A293E" w:rsidP="001A293E">
            <w:pPr>
              <w:pStyle w:val="Caption"/>
              <w:spacing w:before="0" w:after="0"/>
              <w:rPr>
                <w:sz w:val="20"/>
                <w:szCs w:val="20"/>
                <w:lang w:val="en-GB"/>
              </w:rPr>
            </w:pPr>
            <w:r w:rsidRPr="00D524A0">
              <w:rPr>
                <w:sz w:val="20"/>
                <w:szCs w:val="20"/>
                <w:lang w:val="en-GB"/>
              </w:rPr>
              <w:t>#</w:t>
            </w:r>
          </w:p>
        </w:tc>
        <w:tc>
          <w:tcPr>
            <w:tcW w:w="506"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Premise</w:t>
            </w:r>
          </w:p>
        </w:tc>
        <w:tc>
          <w:tcPr>
            <w:tcW w:w="762"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Conclusion</w:t>
            </w:r>
          </w:p>
        </w:tc>
        <w:tc>
          <w:tcPr>
            <w:tcW w:w="662"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Confidence</w:t>
            </w:r>
          </w:p>
        </w:tc>
        <w:tc>
          <w:tcPr>
            <w:tcW w:w="644"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Conviction</w:t>
            </w:r>
          </w:p>
        </w:tc>
        <w:tc>
          <w:tcPr>
            <w:tcW w:w="390"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Gain</w:t>
            </w:r>
          </w:p>
        </w:tc>
        <w:tc>
          <w:tcPr>
            <w:tcW w:w="500"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Laplace</w:t>
            </w:r>
          </w:p>
        </w:tc>
        <w:tc>
          <w:tcPr>
            <w:tcW w:w="427"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Lift.</w:t>
            </w:r>
          </w:p>
        </w:tc>
        <w:tc>
          <w:tcPr>
            <w:tcW w:w="419"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Ps</w:t>
            </w:r>
          </w:p>
        </w:tc>
        <w:tc>
          <w:tcPr>
            <w:tcW w:w="513"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Total Support</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sidRPr="00D524A0">
              <w:rPr>
                <w:sz w:val="20"/>
                <w:szCs w:val="20"/>
                <w:lang w:val="en-GB"/>
              </w:rPr>
              <w:t>1</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w:t>
            </w:r>
            <w:proofErr w:type="spellEnd"/>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Manag</w:t>
            </w:r>
            <w:proofErr w:type="spellEnd"/>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3.50</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2.67</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0.125</w:t>
            </w:r>
          </w:p>
        </w:tc>
        <w:tc>
          <w:tcPr>
            <w:tcW w:w="513"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2</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Wast</w:t>
            </w:r>
            <w:proofErr w:type="spellEnd"/>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Recycl</w:t>
            </w:r>
            <w:proofErr w:type="spellEnd"/>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-0.25</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0.187</w:t>
            </w:r>
          </w:p>
        </w:tc>
        <w:tc>
          <w:tcPr>
            <w:tcW w:w="513" w:type="pct"/>
            <w:tcBorders>
              <w:lef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0.25</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3</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w:t>
            </w:r>
            <w:proofErr w:type="spellEnd"/>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Wast_Manag</w:t>
            </w:r>
            <w:proofErr w:type="spellEnd"/>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0.150</w:t>
            </w:r>
          </w:p>
        </w:tc>
        <w:tc>
          <w:tcPr>
            <w:tcW w:w="513"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Wast</w:t>
            </w:r>
            <w:proofErr w:type="spellEnd"/>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0.150</w:t>
            </w:r>
          </w:p>
        </w:tc>
        <w:tc>
          <w:tcPr>
            <w:tcW w:w="513" w:type="pct"/>
            <w:tcBorders>
              <w:lef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bl>
    <w:p w:rsidR="001A293E" w:rsidRDefault="001A293E" w:rsidP="001A293E">
      <w:pPr>
        <w:rPr>
          <w:lang w:val="en-GB"/>
        </w:rPr>
      </w:pPr>
    </w:p>
    <w:p w:rsidR="001A293E" w:rsidRPr="0096410B" w:rsidRDefault="001A293E" w:rsidP="001A293E">
      <w:pPr>
        <w:pStyle w:val="Caption"/>
        <w:keepNext/>
        <w:rPr>
          <w:sz w:val="20"/>
          <w:lang w:val="en-GB"/>
        </w:rPr>
      </w:pPr>
      <w:bookmarkStart w:id="328" w:name="_Toc397995152"/>
      <w:proofErr w:type="gramStart"/>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4</w:t>
      </w:r>
      <w:r w:rsidR="007F5634">
        <w:rPr>
          <w:sz w:val="20"/>
          <w:lang w:val="en-GB"/>
        </w:rPr>
        <w:fldChar w:fldCharType="end"/>
      </w:r>
      <w:r w:rsidRPr="0096410B">
        <w:rPr>
          <w:sz w:val="20"/>
          <w:lang w:val="en-GB"/>
        </w:rPr>
        <w:t xml:space="preserve"> - AR - bidirectional rules</w:t>
      </w:r>
      <w:bookmarkEnd w:id="328"/>
    </w:p>
    <w:tbl>
      <w:tblPr>
        <w:tblStyle w:val="SombreadoMdio11"/>
        <w:tblW w:w="5204" w:type="pct"/>
        <w:jc w:val="center"/>
        <w:tblLook w:val="04A0" w:firstRow="1" w:lastRow="0" w:firstColumn="1" w:lastColumn="0" w:noHBand="0" w:noVBand="1"/>
      </w:tblPr>
      <w:tblGrid>
        <w:gridCol w:w="316"/>
        <w:gridCol w:w="1361"/>
        <w:gridCol w:w="1361"/>
        <w:gridCol w:w="1184"/>
        <w:gridCol w:w="1151"/>
        <w:gridCol w:w="639"/>
        <w:gridCol w:w="895"/>
        <w:gridCol w:w="588"/>
        <w:gridCol w:w="666"/>
        <w:gridCol w:w="915"/>
      </w:tblGrid>
      <w:tr w:rsidR="001A293E" w:rsidRPr="00D524A0"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vAlign w:val="center"/>
          </w:tcPr>
          <w:p w:rsidR="001A293E" w:rsidRPr="00D524A0" w:rsidRDefault="001A293E" w:rsidP="001A293E">
            <w:pPr>
              <w:pStyle w:val="Caption"/>
              <w:spacing w:before="0" w:after="0"/>
              <w:rPr>
                <w:sz w:val="20"/>
                <w:szCs w:val="20"/>
                <w:lang w:val="en-GB"/>
              </w:rPr>
            </w:pPr>
            <w:r w:rsidRPr="00D524A0">
              <w:rPr>
                <w:sz w:val="20"/>
                <w:szCs w:val="20"/>
                <w:lang w:val="en-GB"/>
              </w:rPr>
              <w:t>#</w:t>
            </w:r>
          </w:p>
        </w:tc>
        <w:tc>
          <w:tcPr>
            <w:tcW w:w="750"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Premise</w:t>
            </w:r>
          </w:p>
        </w:tc>
        <w:tc>
          <w:tcPr>
            <w:tcW w:w="750"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Conclusion</w:t>
            </w:r>
          </w:p>
        </w:tc>
        <w:tc>
          <w:tcPr>
            <w:tcW w:w="652"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Confidence</w:t>
            </w:r>
          </w:p>
        </w:tc>
        <w:tc>
          <w:tcPr>
            <w:tcW w:w="634"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Conviction</w:t>
            </w:r>
          </w:p>
        </w:tc>
        <w:tc>
          <w:tcPr>
            <w:tcW w:w="352"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Gain</w:t>
            </w:r>
          </w:p>
        </w:tc>
        <w:tc>
          <w:tcPr>
            <w:tcW w:w="493"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Laplace</w:t>
            </w:r>
          </w:p>
        </w:tc>
        <w:tc>
          <w:tcPr>
            <w:tcW w:w="324"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Lift.</w:t>
            </w:r>
          </w:p>
        </w:tc>
        <w:tc>
          <w:tcPr>
            <w:tcW w:w="367"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Ps</w:t>
            </w:r>
          </w:p>
        </w:tc>
        <w:tc>
          <w:tcPr>
            <w:tcW w:w="505"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Total Support</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sidRPr="00D524A0">
              <w:rPr>
                <w:sz w:val="20"/>
                <w:szCs w:val="20"/>
                <w:lang w:val="en-GB"/>
              </w:rPr>
              <w:t>1</w:t>
            </w:r>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Recycl</w:t>
            </w:r>
            <w:proofErr w:type="spellEnd"/>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w:t>
            </w:r>
            <w:proofErr w:type="spellEnd"/>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0.187</w:t>
            </w:r>
          </w:p>
        </w:tc>
        <w:tc>
          <w:tcPr>
            <w:tcW w:w="505"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0.25</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2</w:t>
            </w:r>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Wast</w:t>
            </w:r>
            <w:proofErr w:type="spellEnd"/>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Recycl</w:t>
            </w:r>
            <w:proofErr w:type="spellEnd"/>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0.187</w:t>
            </w:r>
          </w:p>
        </w:tc>
        <w:tc>
          <w:tcPr>
            <w:tcW w:w="505" w:type="pct"/>
            <w:tcBorders>
              <w:lef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0.25</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rPr>
                <w:sz w:val="20"/>
                <w:szCs w:val="20"/>
                <w:lang w:val="en-GB"/>
              </w:rPr>
            </w:pPr>
            <w:r>
              <w:rPr>
                <w:sz w:val="20"/>
                <w:szCs w:val="20"/>
                <w:lang w:val="en-GB"/>
              </w:rPr>
              <w:t>3</w:t>
            </w:r>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Hvac</w:t>
            </w:r>
            <w:proofErr w:type="spellEnd"/>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Cool</w:t>
            </w:r>
          </w:p>
        </w:tc>
        <w:tc>
          <w:tcPr>
            <w:tcW w:w="6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rPr>
                <w:sz w:val="20"/>
                <w:szCs w:val="20"/>
                <w:lang w:val="en-GB"/>
              </w:rPr>
            </w:pPr>
            <w:r>
              <w:rPr>
                <w:sz w:val="20"/>
                <w:szCs w:val="20"/>
                <w:lang w:val="en-GB"/>
              </w:rPr>
              <w:t>4</w:t>
            </w:r>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Cool</w:t>
            </w:r>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Hvac</w:t>
            </w:r>
            <w:proofErr w:type="spellEnd"/>
          </w:p>
        </w:tc>
        <w:tc>
          <w:tcPr>
            <w:tcW w:w="6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Default="001A293E" w:rsidP="001A293E">
            <w:pPr>
              <w:pStyle w:val="Caption"/>
              <w:spacing w:before="0" w:after="0"/>
              <w:rPr>
                <w:sz w:val="20"/>
                <w:szCs w:val="20"/>
                <w:lang w:val="en-GB"/>
              </w:rPr>
            </w:pPr>
            <w:r>
              <w:rPr>
                <w:sz w:val="20"/>
                <w:szCs w:val="20"/>
                <w:lang w:val="en-GB"/>
              </w:rPr>
              <w:t>5</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Wast_Manag</w:t>
            </w:r>
            <w:proofErr w:type="spellEnd"/>
          </w:p>
        </w:tc>
        <w:tc>
          <w:tcPr>
            <w:tcW w:w="750"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Plan</w:t>
            </w:r>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0.160</w:t>
            </w:r>
          </w:p>
        </w:tc>
        <w:tc>
          <w:tcPr>
            <w:tcW w:w="505"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Default="001A293E" w:rsidP="001A293E">
            <w:pPr>
              <w:pStyle w:val="Caption"/>
              <w:spacing w:before="0" w:after="0"/>
              <w:rPr>
                <w:sz w:val="20"/>
                <w:szCs w:val="20"/>
                <w:lang w:val="en-GB"/>
              </w:rPr>
            </w:pPr>
            <w:r>
              <w:rPr>
                <w:sz w:val="20"/>
                <w:szCs w:val="20"/>
                <w:lang w:val="en-GB"/>
              </w:rPr>
              <w:t>6</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Wast_Manag</w:t>
            </w:r>
            <w:proofErr w:type="spellEnd"/>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0.160</w:t>
            </w:r>
          </w:p>
        </w:tc>
        <w:tc>
          <w:tcPr>
            <w:tcW w:w="505" w:type="pct"/>
            <w:tcBorders>
              <w:lef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bl>
    <w:p w:rsidR="001A293E" w:rsidRDefault="001A293E" w:rsidP="001A293E">
      <w:pPr>
        <w:rPr>
          <w:lang w:val="en-GB"/>
        </w:rPr>
      </w:pPr>
    </w:p>
    <w:p w:rsidR="001A293E" w:rsidRPr="0096410B" w:rsidRDefault="001A293E" w:rsidP="001A293E">
      <w:pPr>
        <w:pStyle w:val="Caption"/>
        <w:keepNext/>
        <w:rPr>
          <w:sz w:val="20"/>
          <w:lang w:val="en-GB"/>
        </w:rPr>
      </w:pPr>
      <w:bookmarkStart w:id="329" w:name="_Toc397995153"/>
      <w:proofErr w:type="gramStart"/>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5</w:t>
      </w:r>
      <w:r w:rsidR="007F5634">
        <w:rPr>
          <w:sz w:val="20"/>
          <w:lang w:val="en-GB"/>
        </w:rPr>
        <w:fldChar w:fldCharType="end"/>
      </w:r>
      <w:r w:rsidRPr="0096410B">
        <w:rPr>
          <w:sz w:val="20"/>
          <w:lang w:val="en-GB"/>
        </w:rPr>
        <w:t xml:space="preserve"> - AR - </w:t>
      </w:r>
      <w:r>
        <w:rPr>
          <w:sz w:val="20"/>
          <w:lang w:val="en-GB"/>
        </w:rPr>
        <w:t>unidirectional</w:t>
      </w:r>
      <w:r w:rsidRPr="0096410B">
        <w:rPr>
          <w:sz w:val="20"/>
          <w:lang w:val="en-GB"/>
        </w:rPr>
        <w:t xml:space="preserve"> rules</w:t>
      </w:r>
      <w:r>
        <w:rPr>
          <w:sz w:val="20"/>
          <w:lang w:val="en-GB"/>
        </w:rPr>
        <w:t xml:space="preserve"> examples</w:t>
      </w:r>
      <w:bookmarkEnd w:id="329"/>
    </w:p>
    <w:tbl>
      <w:tblPr>
        <w:tblStyle w:val="SombreadoMdio11"/>
        <w:tblW w:w="5061" w:type="pct"/>
        <w:jc w:val="center"/>
        <w:tblLook w:val="04A0" w:firstRow="1" w:lastRow="0" w:firstColumn="1" w:lastColumn="0" w:noHBand="0" w:noVBand="1"/>
      </w:tblPr>
      <w:tblGrid>
        <w:gridCol w:w="317"/>
        <w:gridCol w:w="906"/>
        <w:gridCol w:w="1296"/>
        <w:gridCol w:w="1183"/>
        <w:gridCol w:w="1149"/>
        <w:gridCol w:w="639"/>
        <w:gridCol w:w="893"/>
        <w:gridCol w:w="761"/>
        <w:gridCol w:w="766"/>
        <w:gridCol w:w="916"/>
      </w:tblGrid>
      <w:tr w:rsidR="001A293E" w:rsidRPr="00D524A0"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rsidR="001A293E" w:rsidRPr="00D524A0" w:rsidRDefault="001A293E" w:rsidP="001A293E">
            <w:pPr>
              <w:pStyle w:val="Caption"/>
              <w:spacing w:before="0" w:after="0"/>
              <w:rPr>
                <w:sz w:val="20"/>
                <w:szCs w:val="20"/>
                <w:lang w:val="en-GB"/>
              </w:rPr>
            </w:pPr>
            <w:r w:rsidRPr="00D524A0">
              <w:rPr>
                <w:sz w:val="20"/>
                <w:szCs w:val="20"/>
                <w:lang w:val="en-GB"/>
              </w:rPr>
              <w:t>#</w:t>
            </w:r>
          </w:p>
        </w:tc>
        <w:tc>
          <w:tcPr>
            <w:tcW w:w="513"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Premise</w:t>
            </w:r>
          </w:p>
        </w:tc>
        <w:tc>
          <w:tcPr>
            <w:tcW w:w="734"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Conclusion</w:t>
            </w:r>
          </w:p>
        </w:tc>
        <w:tc>
          <w:tcPr>
            <w:tcW w:w="670"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Confidence</w:t>
            </w:r>
          </w:p>
        </w:tc>
        <w:tc>
          <w:tcPr>
            <w:tcW w:w="651"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Conviction</w:t>
            </w:r>
          </w:p>
        </w:tc>
        <w:tc>
          <w:tcPr>
            <w:tcW w:w="362"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Gain</w:t>
            </w:r>
          </w:p>
        </w:tc>
        <w:tc>
          <w:tcPr>
            <w:tcW w:w="506"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Laplace</w:t>
            </w:r>
          </w:p>
        </w:tc>
        <w:tc>
          <w:tcPr>
            <w:tcW w:w="431"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Lift.</w:t>
            </w:r>
          </w:p>
        </w:tc>
        <w:tc>
          <w:tcPr>
            <w:tcW w:w="434"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Ps</w:t>
            </w:r>
          </w:p>
        </w:tc>
        <w:tc>
          <w:tcPr>
            <w:tcW w:w="519"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Total Support</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sidRPr="00D524A0">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Plan</w:t>
            </w:r>
          </w:p>
        </w:tc>
        <w:tc>
          <w:tcPr>
            <w:tcW w:w="73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w:t>
            </w:r>
            <w:proofErr w:type="spellEnd"/>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Wast</w:t>
            </w:r>
            <w:proofErr w:type="spellEnd"/>
          </w:p>
        </w:tc>
        <w:tc>
          <w:tcPr>
            <w:tcW w:w="73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rPr>
                <w:sz w:val="20"/>
                <w:szCs w:val="20"/>
                <w:lang w:val="en-GB"/>
              </w:rPr>
            </w:pPr>
            <w:r>
              <w:rPr>
                <w:sz w:val="20"/>
                <w:szCs w:val="20"/>
                <w:lang w:val="en-GB"/>
              </w:rPr>
              <w:t>3</w:t>
            </w:r>
          </w:p>
        </w:tc>
        <w:tc>
          <w:tcPr>
            <w:tcW w:w="513"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Toilet</w:t>
            </w:r>
          </w:p>
        </w:tc>
        <w:tc>
          <w:tcPr>
            <w:tcW w:w="7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Sanitari</w:t>
            </w:r>
            <w:proofErr w:type="spellEnd"/>
          </w:p>
        </w:tc>
        <w:tc>
          <w:tcPr>
            <w:tcW w:w="670"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rPr>
                <w:sz w:val="20"/>
                <w:szCs w:val="20"/>
                <w:lang w:val="en-GB"/>
              </w:rPr>
            </w:pPr>
            <w:r>
              <w:rPr>
                <w:sz w:val="20"/>
                <w:szCs w:val="20"/>
                <w:lang w:val="en-GB"/>
              </w:rPr>
              <w:t>4</w:t>
            </w:r>
          </w:p>
        </w:tc>
        <w:tc>
          <w:tcPr>
            <w:tcW w:w="513"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Sanitari</w:t>
            </w:r>
            <w:proofErr w:type="spellEnd"/>
          </w:p>
        </w:tc>
        <w:tc>
          <w:tcPr>
            <w:tcW w:w="7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Toilet</w:t>
            </w:r>
          </w:p>
        </w:tc>
        <w:tc>
          <w:tcPr>
            <w:tcW w:w="670"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Default="001A293E" w:rsidP="001A293E">
            <w:pPr>
              <w:pStyle w:val="Caption"/>
              <w:spacing w:before="0" w:after="0"/>
              <w:rPr>
                <w:sz w:val="20"/>
                <w:szCs w:val="20"/>
                <w:lang w:val="en-GB"/>
              </w:rPr>
            </w:pPr>
            <w:r>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Electr</w:t>
            </w:r>
            <w:proofErr w:type="spellEnd"/>
          </w:p>
        </w:tc>
        <w:tc>
          <w:tcPr>
            <w:tcW w:w="734"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Power</w:t>
            </w:r>
          </w:p>
        </w:tc>
        <w:tc>
          <w:tcPr>
            <w:tcW w:w="670"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Default="001A293E" w:rsidP="001A293E">
            <w:pPr>
              <w:pStyle w:val="Caption"/>
              <w:spacing w:before="0" w:after="0"/>
              <w:rPr>
                <w:sz w:val="20"/>
                <w:szCs w:val="20"/>
                <w:lang w:val="en-GB"/>
              </w:rPr>
            </w:pPr>
            <w:r>
              <w:rPr>
                <w:sz w:val="20"/>
                <w:szCs w:val="20"/>
                <w:lang w:val="en-GB"/>
              </w:rPr>
              <w:t>6</w:t>
            </w:r>
          </w:p>
        </w:tc>
        <w:tc>
          <w:tcPr>
            <w:tcW w:w="513"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Power</w:t>
            </w:r>
          </w:p>
        </w:tc>
        <w:tc>
          <w:tcPr>
            <w:tcW w:w="734"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Electr</w:t>
            </w:r>
            <w:proofErr w:type="spellEnd"/>
          </w:p>
        </w:tc>
        <w:tc>
          <w:tcPr>
            <w:tcW w:w="670"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bl>
    <w:p w:rsidR="001A293E" w:rsidRDefault="001A293E" w:rsidP="001A293E">
      <w:pPr>
        <w:rPr>
          <w:lang w:val="en-GB"/>
        </w:rPr>
      </w:pPr>
    </w:p>
    <w:p w:rsidR="003D652A" w:rsidRPr="00700AE1" w:rsidRDefault="003D652A" w:rsidP="00D41D34"/>
    <w:p w:rsidR="00705F92" w:rsidRDefault="00705F92" w:rsidP="00C30260">
      <w:pPr>
        <w:pStyle w:val="Heading2"/>
        <w:rPr>
          <w:lang w:val="en-GB"/>
        </w:rPr>
      </w:pPr>
      <w:bookmarkStart w:id="330" w:name="_Toc397995104"/>
      <w:r w:rsidRPr="0024194D">
        <w:rPr>
          <w:lang w:val="en-GB"/>
        </w:rPr>
        <w:t>Use cases</w:t>
      </w:r>
      <w:bookmarkEnd w:id="330"/>
    </w:p>
    <w:p w:rsidR="00FA78F6" w:rsidRPr="002F4E73" w:rsidRDefault="00FA78F6" w:rsidP="002F4E73">
      <w:pPr>
        <w:rPr>
          <w:lang w:val="en-GB"/>
        </w:rPr>
      </w:pPr>
    </w:p>
    <w:p w:rsidR="00705F92" w:rsidRPr="0024194D" w:rsidRDefault="0090265A" w:rsidP="00C30260">
      <w:pPr>
        <w:pStyle w:val="Heading2"/>
        <w:rPr>
          <w:lang w:val="en-GB"/>
        </w:rPr>
      </w:pPr>
      <w:bookmarkStart w:id="331" w:name="_Toc397995105"/>
      <w:r w:rsidRPr="0024194D">
        <w:rPr>
          <w:lang w:val="en-GB"/>
        </w:rPr>
        <w:t>Scientific</w:t>
      </w:r>
      <w:r w:rsidR="00705F92" w:rsidRPr="0024194D">
        <w:rPr>
          <w:lang w:val="en-GB"/>
        </w:rPr>
        <w:t xml:space="preserve"> publications</w:t>
      </w:r>
      <w:bookmarkEnd w:id="331"/>
    </w:p>
    <w:p w:rsidR="00EE4EC7" w:rsidRPr="00700AE1" w:rsidRDefault="006435B9" w:rsidP="00D41D34">
      <w:r w:rsidRPr="00700AE1">
        <w:rPr>
          <w:highlight w:val="yellow"/>
        </w:rPr>
        <w:t>(Falar da aprovação de publicações deste trabalho pela comunidade científica)</w:t>
      </w:r>
    </w:p>
    <w:p w:rsidR="00251284" w:rsidRPr="00700AE1" w:rsidRDefault="00251284" w:rsidP="00D41D34">
      <w:r w:rsidRPr="00700AE1">
        <w:t>Incluir papers (e talvez incluir referência à ligação com o trabalho do Ruben</w:t>
      </w:r>
      <w:r w:rsidR="00C146F0">
        <w:t xml:space="preserve"> e do Paulo</w:t>
      </w:r>
      <w:r w:rsidRPr="00700AE1">
        <w:t>)</w:t>
      </w:r>
    </w:p>
    <w:p w:rsidR="00705F92" w:rsidRPr="00700AE1" w:rsidRDefault="00705F92" w:rsidP="00D41D34">
      <w:r w:rsidRPr="00700AE1">
        <w:br w:type="page"/>
      </w:r>
    </w:p>
    <w:p w:rsidR="00C146F0" w:rsidRPr="00C146F0" w:rsidRDefault="00C146F0">
      <w:pPr>
        <w:rPr>
          <w:rFonts w:eastAsiaTheme="majorEastAsia" w:cstheme="majorBidi"/>
          <w:b/>
          <w:bCs/>
          <w:sz w:val="28"/>
          <w:szCs w:val="28"/>
        </w:rPr>
      </w:pPr>
      <w:r w:rsidRPr="00C146F0">
        <w:lastRenderedPageBreak/>
        <w:br w:type="page"/>
      </w:r>
    </w:p>
    <w:p w:rsidR="00705F92" w:rsidRPr="0024194D" w:rsidRDefault="00705F92" w:rsidP="00C30260">
      <w:pPr>
        <w:pStyle w:val="Heading1"/>
        <w:rPr>
          <w:lang w:val="en-GB"/>
        </w:rPr>
      </w:pPr>
      <w:bookmarkStart w:id="332" w:name="_Toc397995106"/>
      <w:r w:rsidRPr="0024194D">
        <w:rPr>
          <w:lang w:val="en-GB"/>
        </w:rPr>
        <w:lastRenderedPageBreak/>
        <w:t>Conclusion and Future Work</w:t>
      </w:r>
      <w:bookmarkEnd w:id="332"/>
    </w:p>
    <w:p w:rsidR="002F3662" w:rsidRDefault="002F3662">
      <w:pPr>
        <w:rPr>
          <w:lang w:val="en-GB"/>
        </w:rPr>
      </w:pPr>
    </w:p>
    <w:p w:rsidR="002F3662" w:rsidRDefault="002F3662" w:rsidP="002F3662">
      <w:pPr>
        <w:rPr>
          <w:lang w:val="en-GB"/>
        </w:rPr>
      </w:pPr>
    </w:p>
    <w:p w:rsidR="002F3662" w:rsidRPr="00C7107F" w:rsidRDefault="002F3662" w:rsidP="002F3662">
      <w:pPr>
        <w:rPr>
          <w:lang w:val="en-GB"/>
        </w:rPr>
      </w:pPr>
      <w:r>
        <w:rPr>
          <w:lang w:val="en-GB"/>
        </w:rPr>
        <w:t xml:space="preserve">The main goal of this project was to create some dynamic in the management of </w:t>
      </w:r>
      <w:proofErr w:type="gramStart"/>
      <w:r>
        <w:rPr>
          <w:lang w:val="en-GB"/>
        </w:rPr>
        <w:t>an ontology</w:t>
      </w:r>
      <w:proofErr w:type="gramEnd"/>
      <w:r>
        <w:rPr>
          <w:lang w:val="en-GB"/>
        </w:rPr>
        <w:t xml:space="preserve">. The idea proposed was to use knowledge extraction techniques, namely association rules to discover new knowledge and suggest a more precise ontology management. AR discovered </w:t>
      </w:r>
    </w:p>
    <w:p w:rsidR="002F3662" w:rsidRDefault="002F3662">
      <w:pPr>
        <w:rPr>
          <w:lang w:val="en-GB"/>
        </w:rPr>
      </w:pPr>
    </w:p>
    <w:p w:rsidR="00705F92" w:rsidRPr="0024194D" w:rsidRDefault="00705F92">
      <w:pPr>
        <w:rPr>
          <w:lang w:val="en-GB"/>
        </w:rPr>
      </w:pPr>
      <w:r w:rsidRPr="0024194D">
        <w:rPr>
          <w:lang w:val="en-GB"/>
        </w:rPr>
        <w:br w:type="page"/>
      </w:r>
    </w:p>
    <w:p w:rsidR="00C146F0" w:rsidRDefault="00C146F0">
      <w:pPr>
        <w:rPr>
          <w:rFonts w:eastAsiaTheme="majorEastAsia" w:cstheme="majorBidi"/>
          <w:b/>
          <w:bCs/>
          <w:sz w:val="28"/>
          <w:szCs w:val="28"/>
          <w:lang w:val="en-GB"/>
        </w:rPr>
      </w:pPr>
      <w:r>
        <w:rPr>
          <w:lang w:val="en-GB"/>
        </w:rPr>
        <w:lastRenderedPageBreak/>
        <w:br w:type="page"/>
      </w:r>
    </w:p>
    <w:p w:rsidR="00316504" w:rsidRPr="0024194D" w:rsidRDefault="00705F92" w:rsidP="00316504">
      <w:pPr>
        <w:pStyle w:val="Heading1"/>
        <w:rPr>
          <w:lang w:val="en-GB"/>
        </w:rPr>
      </w:pPr>
      <w:bookmarkStart w:id="333" w:name="_Toc397995107"/>
      <w:r w:rsidRPr="0024194D">
        <w:rPr>
          <w:lang w:val="en-GB"/>
        </w:rPr>
        <w:lastRenderedPageBreak/>
        <w:t>Bibliography</w:t>
      </w:r>
      <w:bookmarkEnd w:id="333"/>
    </w:p>
    <w:p w:rsidR="009A2ED2" w:rsidRPr="009A2ED2" w:rsidRDefault="006B58BD" w:rsidP="009A2ED2">
      <w:pPr>
        <w:pStyle w:val="Bibliography"/>
        <w:rPr>
          <w:rFonts w:cs="Times New Roman"/>
          <w:sz w:val="24"/>
          <w:szCs w:val="24"/>
          <w:lang w:val="en-GB"/>
        </w:rPr>
      </w:pPr>
      <w:r w:rsidRPr="0024194D">
        <w:rPr>
          <w:lang w:val="en-GB"/>
        </w:rPr>
        <w:fldChar w:fldCharType="begin"/>
      </w:r>
      <w:r w:rsidR="0070772D">
        <w:rPr>
          <w:lang w:val="en-GB"/>
        </w:rPr>
        <w:instrText xml:space="preserve"> ADDIN ZOTERO_BIBL {"uncited":[["http://zotero.org/users/local/bkYEK4Eu/items/9SBZNKW4"],["http://zotero.org/users/local/bkYEK4Eu/items/5VZEC25M"],["http://zotero.org/users/local/bkYEK4Eu/items/U56TSWPI"],["http://zotero.org/users/local/bkYEK4Eu/items/6AGNFB5N"],["http://zotero.org/users/local/bkYEK4Eu/items/TUQUI7SW"],["http://zotero.org/users/local/bkYEK4Eu/items/GNUW8XN7"],["http://zotero.org/users/local/bkYEK4Eu/items/8JXG2BPQ"]],"custom":[]} CSL_BIBLIOGRAPHY </w:instrText>
      </w:r>
      <w:r w:rsidRPr="0024194D">
        <w:rPr>
          <w:lang w:val="en-GB"/>
        </w:rPr>
        <w:fldChar w:fldCharType="separate"/>
      </w:r>
      <w:r w:rsidR="009A2ED2" w:rsidRPr="009A2ED2">
        <w:rPr>
          <w:rFonts w:cs="Times New Roman"/>
          <w:sz w:val="24"/>
          <w:szCs w:val="24"/>
          <w:lang w:val="en-GB"/>
        </w:rPr>
        <w:t>Agrawal, R., Imieliński, T., Swami, A., 1993. Mining Association Rules Between Sets of Items in Large Databases, in: Proceedings of the 1993 ACM SIGMOD International Conference on Management of Data, SIGMOD ’93. ACM, New York, NY, USA, pp. 207–216. doi:10.1145/170035.170072</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Agrawal, R., Srikant, R., 1994. Fast algorithms for mining association rules, in: Proc. of 20th Intl. Conf. on VLDB. pp. 487–499.</w:t>
      </w:r>
    </w:p>
    <w:p w:rsidR="009A2ED2" w:rsidRDefault="009A2ED2" w:rsidP="009A2ED2">
      <w:pPr>
        <w:pStyle w:val="Bibliography"/>
        <w:rPr>
          <w:rFonts w:cs="Times New Roman"/>
          <w:sz w:val="24"/>
          <w:szCs w:val="24"/>
        </w:rPr>
      </w:pPr>
      <w:r w:rsidRPr="009A2ED2">
        <w:rPr>
          <w:rFonts w:cs="Times New Roman"/>
          <w:sz w:val="24"/>
          <w:szCs w:val="24"/>
          <w:lang w:val="en-GB"/>
        </w:rPr>
        <w:t xml:space="preserve">Azevedo, P.J., Jorge, A.M., 2007. Comparing Rule Measures for Predictive Association Rules, in: Kok, J.N., Koronacki, J., Mantaras, R.L. de, Matwin, S., Mladenič, D., Skowron, A. (Eds.), Machine Learning: ECML 2007, Lecture Notes in Computer Science. </w:t>
      </w:r>
      <w:r>
        <w:rPr>
          <w:rFonts w:cs="Times New Roman"/>
          <w:sz w:val="24"/>
          <w:szCs w:val="24"/>
        </w:rPr>
        <w:t>Springer Berlin Heidelberg, pp. 510–517.</w:t>
      </w:r>
    </w:p>
    <w:p w:rsidR="009A2ED2" w:rsidRPr="009A2ED2" w:rsidRDefault="009A2ED2" w:rsidP="009A2ED2">
      <w:pPr>
        <w:pStyle w:val="Bibliography"/>
        <w:rPr>
          <w:rFonts w:cs="Times New Roman"/>
          <w:sz w:val="24"/>
          <w:szCs w:val="24"/>
          <w:lang w:val="en-GB"/>
        </w:rPr>
      </w:pPr>
      <w:r>
        <w:rPr>
          <w:rFonts w:cs="Times New Roman"/>
          <w:sz w:val="24"/>
          <w:szCs w:val="24"/>
        </w:rPr>
        <w:t xml:space="preserve">Azevedo, P.J., Silva, C.G., Rodrigues, J.R., Loureiro-Ferreira, N., Brito, R.M.M., 2005. </w:t>
      </w:r>
      <w:r w:rsidRPr="009A2ED2">
        <w:rPr>
          <w:rFonts w:cs="Times New Roman"/>
          <w:sz w:val="24"/>
          <w:szCs w:val="24"/>
          <w:lang w:val="en-GB"/>
        </w:rPr>
        <w:t>Detection of Hydrophobic Clusters in Molecular Dynamics Protein Unfolding Simulations Using Association Rules, in: Oliveira, J.L., Maojo, V., Martín-Sánchez, F., Pereira, A.S. (Eds.), Biological and Medical Data Analysis, Lecture Notes in Computer Science. Springer Berlin Heidelberg, pp. 329–337.</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Batet, M., Sánchez, D., Valls, A., 2011. An ontology-based measure to compute semantic similarity in biomedicine. J. Biomed. Inform. 44, 118–125. doi:10.1016/j.jbi.2010.09.002</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Bayardo, R.J., Jr., Agrawal, R., 1999. Mining the Most Interesting Rules, in: Proceedings of the Fifth ACM SIGKDD International Conference on Knowledge Discovery and Data Mining, KDD ’99. ACM, New York, NY, USA, pp. 145–154. doi:10.1145/312129.312219</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Bedini, I., Nguyen, B., 2007. Automatic ontology generation: State of the art. PRiSM Lab. Tech. Rep. Univ. Versailles.</w:t>
      </w:r>
    </w:p>
    <w:p w:rsidR="009A2ED2" w:rsidRPr="009A2ED2" w:rsidRDefault="009A2ED2" w:rsidP="009A2ED2">
      <w:pPr>
        <w:pStyle w:val="Bibliography"/>
        <w:rPr>
          <w:rFonts w:cs="Times New Roman"/>
          <w:sz w:val="24"/>
          <w:szCs w:val="24"/>
          <w:lang w:val="en-GB"/>
        </w:rPr>
      </w:pPr>
      <w:proofErr w:type="spellStart"/>
      <w:proofErr w:type="gramStart"/>
      <w:r w:rsidRPr="00192BAD">
        <w:rPr>
          <w:rFonts w:cs="Times New Roman"/>
          <w:sz w:val="24"/>
          <w:szCs w:val="24"/>
          <w:lang w:val="en-US"/>
          <w:rPrChange w:id="334" w:author="Ruben" w:date="2014-09-09T11:37:00Z">
            <w:rPr>
              <w:rFonts w:cs="Times New Roman"/>
              <w:sz w:val="24"/>
              <w:szCs w:val="24"/>
            </w:rPr>
          </w:rPrChange>
        </w:rPr>
        <w:t>Bhujade</w:t>
      </w:r>
      <w:proofErr w:type="spellEnd"/>
      <w:r w:rsidRPr="00192BAD">
        <w:rPr>
          <w:rFonts w:cs="Times New Roman"/>
          <w:sz w:val="24"/>
          <w:szCs w:val="24"/>
          <w:lang w:val="en-US"/>
          <w:rPrChange w:id="335" w:author="Ruben" w:date="2014-09-09T11:37:00Z">
            <w:rPr>
              <w:rFonts w:cs="Times New Roman"/>
              <w:sz w:val="24"/>
              <w:szCs w:val="24"/>
            </w:rPr>
          </w:rPrChange>
        </w:rPr>
        <w:t xml:space="preserve">, V., </w:t>
      </w:r>
      <w:proofErr w:type="spellStart"/>
      <w:r w:rsidRPr="00192BAD">
        <w:rPr>
          <w:rFonts w:cs="Times New Roman"/>
          <w:sz w:val="24"/>
          <w:szCs w:val="24"/>
          <w:lang w:val="en-US"/>
          <w:rPrChange w:id="336" w:author="Ruben" w:date="2014-09-09T11:37:00Z">
            <w:rPr>
              <w:rFonts w:cs="Times New Roman"/>
              <w:sz w:val="24"/>
              <w:szCs w:val="24"/>
            </w:rPr>
          </w:rPrChange>
        </w:rPr>
        <w:t>Janwe</w:t>
      </w:r>
      <w:proofErr w:type="spellEnd"/>
      <w:r w:rsidRPr="00192BAD">
        <w:rPr>
          <w:rFonts w:cs="Times New Roman"/>
          <w:sz w:val="24"/>
          <w:szCs w:val="24"/>
          <w:lang w:val="en-US"/>
          <w:rPrChange w:id="337" w:author="Ruben" w:date="2014-09-09T11:37:00Z">
            <w:rPr>
              <w:rFonts w:cs="Times New Roman"/>
              <w:sz w:val="24"/>
              <w:szCs w:val="24"/>
            </w:rPr>
          </w:rPrChange>
        </w:rPr>
        <w:t>, N.J., 2011.</w:t>
      </w:r>
      <w:proofErr w:type="gramEnd"/>
      <w:r w:rsidRPr="00192BAD">
        <w:rPr>
          <w:rFonts w:cs="Times New Roman"/>
          <w:sz w:val="24"/>
          <w:szCs w:val="24"/>
          <w:lang w:val="en-US"/>
          <w:rPrChange w:id="338" w:author="Ruben" w:date="2014-09-09T11:37:00Z">
            <w:rPr>
              <w:rFonts w:cs="Times New Roman"/>
              <w:sz w:val="24"/>
              <w:szCs w:val="24"/>
            </w:rPr>
          </w:rPrChange>
        </w:rPr>
        <w:t xml:space="preserve"> </w:t>
      </w:r>
      <w:r w:rsidRPr="009A2ED2">
        <w:rPr>
          <w:rFonts w:cs="Times New Roman"/>
          <w:sz w:val="24"/>
          <w:szCs w:val="24"/>
          <w:lang w:val="en-GB"/>
        </w:rPr>
        <w:t>Knowledge Discovery in Text Mining Technique Using Association Rules Extraction, in: 2011 International Conference on Computational Intelligence and Communication Networks (CICN). Presented at the 2011 International Conference on Computational Intelligence and Communication Networks (CICN), pp. 498–502. doi:10.1109/CICN.2011.104</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Bonchi, F., Goethals, B., 2004. FP-Bonsai: The Art of Growing and Pruning Small FP-Trees, in: Dai, H., Srikant, R., Zhang, C. (Eds.), Advances in Knowledge Discovery and Data Mining, Lecture Notes in Computer Science. Springer Berlin Heidelberg, pp. 155–160.</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Borgelt, C., 2005. An Implementation of the FP-growth Algorithm, in: Proceedings of the 1st International Workshop on Open Source Data Mining: Frequent Pattern Mining Implementations. ACM, pp. 1–5.</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Brin, S., Motwani, R., Ullman, J.D., Tsur, S., 1997. Dynamic Itemset Counting and Implication Rules for Market Basket Data, in: Proceedings of the 1997 ACM SIGMOD International Conference on Management of Data, SIGMOD ’97. ACM, New York, NY, USA, pp. 255–264. doi:10.1145/253260.253325</w:t>
      </w:r>
    </w:p>
    <w:p w:rsidR="009A2ED2" w:rsidRDefault="009A2ED2" w:rsidP="009A2ED2">
      <w:pPr>
        <w:pStyle w:val="Bibliography"/>
        <w:rPr>
          <w:rFonts w:cs="Times New Roman"/>
          <w:sz w:val="24"/>
          <w:szCs w:val="24"/>
        </w:rPr>
      </w:pPr>
      <w:r w:rsidRPr="009A2ED2">
        <w:rPr>
          <w:rFonts w:cs="Times New Roman"/>
          <w:sz w:val="24"/>
          <w:szCs w:val="24"/>
          <w:lang w:val="en-GB"/>
        </w:rPr>
        <w:t xml:space="preserve">Brin, S., Rastogi, R., Shim, K., 2003. Mining optimized gain rules for numeric attributes. </w:t>
      </w:r>
      <w:r>
        <w:rPr>
          <w:rFonts w:cs="Times New Roman"/>
          <w:sz w:val="24"/>
          <w:szCs w:val="24"/>
        </w:rPr>
        <w:t>Knowl. Data Eng. IEEE Trans. On 15, 324–338.</w:t>
      </w:r>
    </w:p>
    <w:p w:rsidR="009A2ED2" w:rsidRPr="009A2ED2" w:rsidRDefault="009A2ED2" w:rsidP="009A2ED2">
      <w:pPr>
        <w:pStyle w:val="Bibliography"/>
        <w:rPr>
          <w:rFonts w:cs="Times New Roman"/>
          <w:sz w:val="24"/>
          <w:szCs w:val="24"/>
          <w:lang w:val="en-GB"/>
        </w:rPr>
      </w:pPr>
      <w:r>
        <w:rPr>
          <w:rFonts w:cs="Times New Roman"/>
          <w:sz w:val="24"/>
          <w:szCs w:val="24"/>
        </w:rPr>
        <w:t xml:space="preserve">Costa, R., Figueiras, P., Paiva, L., Jardim-Gonçalves, R., Lima, C., 2012. </w:t>
      </w:r>
      <w:r w:rsidRPr="009A2ED2">
        <w:rPr>
          <w:rFonts w:cs="Times New Roman"/>
          <w:sz w:val="24"/>
          <w:szCs w:val="24"/>
          <w:lang w:val="en-GB"/>
        </w:rPr>
        <w:t>Capturing Knowledge Representations Using Semantic Relationships An Ontology-based Approach. Presented at the SEMAPRO 2012, The Sixth International Conference on Advances in Semantic Processing, pp. 75–81.</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lastRenderedPageBreak/>
        <w:t>Darwin, C., 1859. On the Origin of Species by Means of Natural Selection, or the Preservation of Favoured Races in the Struggle for Life. John Murray, London, UK, UK.</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Dhar, V., Tuzhulin, A., 1993. Abstract-driven pattern discovery in databases. IEEE Trans. Knowl. Data Eng. 5, 926–938. doi:10.1109/69.250075</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Figueiras, P.A., 2012. A framework for supporting knowledge representation – an ontological based approach.</w:t>
      </w:r>
    </w:p>
    <w:p w:rsidR="009A2ED2" w:rsidRPr="009A2ED2" w:rsidRDefault="009A2ED2" w:rsidP="009A2ED2">
      <w:pPr>
        <w:pStyle w:val="Bibliography"/>
        <w:rPr>
          <w:rFonts w:cs="Times New Roman"/>
          <w:sz w:val="24"/>
          <w:szCs w:val="24"/>
          <w:lang w:val="en-GB"/>
        </w:rPr>
      </w:pPr>
      <w:r>
        <w:rPr>
          <w:rFonts w:cs="Times New Roman"/>
          <w:sz w:val="24"/>
          <w:szCs w:val="24"/>
        </w:rPr>
        <w:t xml:space="preserve">Figueiras, P., Costa, R., Paiva, L., Jardim-Gonçalves, R., Lima, C., 2012. </w:t>
      </w:r>
      <w:r w:rsidRPr="009A2ED2">
        <w:rPr>
          <w:rFonts w:cs="Times New Roman"/>
          <w:sz w:val="24"/>
          <w:szCs w:val="24"/>
          <w:lang w:val="en-GB"/>
        </w:rPr>
        <w:t>Information Retrieval in Collaborative Engineering Projects - A Vector Space Model Approach: Presented at the Knowledge Engineering and Ontology Development Conference 2012, SciTePress - Science and Technology Publications, Barcelona, Spain, pp. 233–238. doi:10.5220/0004139302330238</w:t>
      </w:r>
    </w:p>
    <w:p w:rsidR="009A2ED2" w:rsidRDefault="009A2ED2" w:rsidP="009A2ED2">
      <w:pPr>
        <w:pStyle w:val="Bibliography"/>
        <w:rPr>
          <w:rFonts w:cs="Times New Roman"/>
          <w:sz w:val="24"/>
          <w:szCs w:val="24"/>
        </w:rPr>
      </w:pPr>
      <w:r w:rsidRPr="00192BAD">
        <w:rPr>
          <w:rFonts w:cs="Times New Roman"/>
          <w:sz w:val="24"/>
          <w:szCs w:val="24"/>
          <w:rPrChange w:id="339" w:author="Ruben" w:date="2014-09-09T11:37:00Z">
            <w:rPr>
              <w:rFonts w:cs="Times New Roman"/>
              <w:sz w:val="24"/>
              <w:szCs w:val="24"/>
              <w:lang w:val="en-GB"/>
            </w:rPr>
          </w:rPrChange>
        </w:rPr>
        <w:t xml:space="preserve">Fukuda, T., Morimoto, Y., Morishita, S., Tokuyama, T., 1996. </w:t>
      </w:r>
      <w:r w:rsidRPr="009A2ED2">
        <w:rPr>
          <w:rFonts w:cs="Times New Roman"/>
          <w:sz w:val="24"/>
          <w:szCs w:val="24"/>
          <w:lang w:val="en-GB"/>
        </w:rPr>
        <w:t xml:space="preserve">Data mining using two-dimensional optimized association rules: Scheme, algorithms, and visualization. </w:t>
      </w:r>
      <w:r>
        <w:rPr>
          <w:rFonts w:cs="Times New Roman"/>
          <w:sz w:val="24"/>
          <w:szCs w:val="24"/>
        </w:rPr>
        <w:t>ACM SIGMOD Rec. 25, 13–23.</w:t>
      </w:r>
    </w:p>
    <w:p w:rsidR="009A2ED2" w:rsidRPr="009A2ED2" w:rsidRDefault="009A2ED2" w:rsidP="009A2ED2">
      <w:pPr>
        <w:pStyle w:val="Bibliography"/>
        <w:rPr>
          <w:rFonts w:cs="Times New Roman"/>
          <w:sz w:val="24"/>
          <w:szCs w:val="24"/>
          <w:lang w:val="en-GB"/>
        </w:rPr>
      </w:pPr>
      <w:r>
        <w:rPr>
          <w:rFonts w:cs="Times New Roman"/>
          <w:sz w:val="24"/>
          <w:szCs w:val="24"/>
        </w:rPr>
        <w:t xml:space="preserve">Gonçalves, E.C., 2005. Regras de associação e suas medidas de interesse objetivas e subjetivas. </w:t>
      </w:r>
      <w:r w:rsidRPr="009A2ED2">
        <w:rPr>
          <w:rFonts w:cs="Times New Roman"/>
          <w:sz w:val="24"/>
          <w:szCs w:val="24"/>
          <w:lang w:val="en-GB"/>
        </w:rPr>
        <w:t>INFOCOMP J. Comput. Sci. 4, 26–35.</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Google.com [WWW Document], 2013. URL https://www.google.com/ (accessed 7.7.14).</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Guillaume Laforge, 2012. Groovy [WWW Document]. URL http://groovy.codehaus.org/</w:t>
      </w:r>
    </w:p>
    <w:p w:rsidR="009A2ED2" w:rsidRPr="009A2ED2" w:rsidRDefault="009A2ED2" w:rsidP="009A2ED2">
      <w:pPr>
        <w:pStyle w:val="Bibliography"/>
        <w:rPr>
          <w:rFonts w:cs="Times New Roman"/>
          <w:sz w:val="24"/>
          <w:szCs w:val="24"/>
          <w:lang w:val="en-GB"/>
        </w:rPr>
      </w:pPr>
      <w:r w:rsidRPr="009A2ED2">
        <w:rPr>
          <w:rFonts w:cs="Times New Roman"/>
          <w:sz w:val="24"/>
          <w:szCs w:val="24"/>
          <w:lang w:val="es-ES_tradnl"/>
        </w:rPr>
        <w:t xml:space="preserve">Han, J., Pei, J., Yin, Y., Mao, R., 2004. </w:t>
      </w:r>
      <w:r w:rsidRPr="009A2ED2">
        <w:rPr>
          <w:rFonts w:cs="Times New Roman"/>
          <w:sz w:val="24"/>
          <w:szCs w:val="24"/>
          <w:lang w:val="en-GB"/>
        </w:rPr>
        <w:t>Mining frequent patterns without candidate generation: A frequent-pattern tree approach. Data Min. Knowl. Discov. 8, 53–87.</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Harris, Z.S., 1954. Distributional structure. Word 10, 146–162.</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Hilderman, R., Hamilton, H., 2001. Knowledge discovery and measures of interest. Kluwer.</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Hjelseth, E., 2009. Foundation for development of computable rules. Nor. Univ. Life Sci. UMB Dept Math. Sci. Technol. Nor.</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Hoque, A.M.S., Mondal, S.K., Zaman, T.M., Barman, P.C., Bhuiyan, M.., 2011. Implication of association rules employing FP-growth algorithm for knowledge discovery, in: 2011 14th International Conference on Computer and Information Technology (ICCIT). Presented at the 2011 14th International Conference on Computer and Information Technology (ICCIT), pp. 514–519. doi:10.1109/ICCITechn.2011.6164843</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IBM - International Business Machines, 1996. IBM Intelligent Miner User’s Guide, Version 1 Release 1. SH12-6213-00 edition, July.</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Koh, Y.S., Rountree, N., 2005. Finding Sporadic Rules Using Apriori-Inverse, in: Ho, T.B., Cheung, D., Liu, H. (Eds.), Advances in Knowledge Discovery and Data Mining, Lecture Notes in Computer Science. Springer Berlin Heidelberg, pp. 97–106.</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Korczak, J., Skrzypczak, P., 2012. FP-Growth in Discovery of Customer Patterns, in: Aberer, K., Damiani, E., Dillon, T. (Eds.), Data-Driven Process Discovery and Analysis, Lecture Notes in Business Information Processing. Springer Berlin Heidelberg, pp. 120–133.</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Kumar, V., Chadha, A., 2012. Mining association rules in student’s assessment data. Int. J. Comput. Sci. Issues 9, 211–216.</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Lavrač, N., Flach, P., Zupan, B., 1999. Rule evaluation measures: A unifying view. Springer.</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lastRenderedPageBreak/>
        <w:t>Lima, C., El-Diraby, T., Stephens, J., 2005. Ontology-based optimization of knowledge management in e-construction. J. IT Constr. 10, 305–327.</w:t>
      </w:r>
    </w:p>
    <w:p w:rsidR="009A2ED2" w:rsidRPr="009A2ED2" w:rsidRDefault="009A2ED2" w:rsidP="009A2ED2">
      <w:pPr>
        <w:pStyle w:val="Bibliography"/>
        <w:rPr>
          <w:rFonts w:cs="Times New Roman"/>
          <w:sz w:val="24"/>
          <w:szCs w:val="24"/>
          <w:lang w:val="en-GB"/>
        </w:rPr>
      </w:pPr>
      <w:r w:rsidRPr="007F5634">
        <w:rPr>
          <w:rFonts w:cs="Times New Roman"/>
          <w:sz w:val="24"/>
          <w:szCs w:val="24"/>
          <w:lang w:val="en-GB"/>
        </w:rPr>
        <w:t xml:space="preserve">Lima, C., Fiès, B., Lefrançois, G., Diraby, T., 2003a. </w:t>
      </w:r>
      <w:r w:rsidRPr="009A2ED2">
        <w:rPr>
          <w:rFonts w:cs="Times New Roman"/>
          <w:sz w:val="24"/>
          <w:szCs w:val="24"/>
          <w:lang w:val="en-GB"/>
        </w:rPr>
        <w:t>The challenge of using a domain Ontology in KM solutions: the e-COGNOS experience. Presented at the International Conference on Concurrent Engineering: Research and Applications, Funchal - Portugal, pp. 771–778.</w:t>
      </w:r>
    </w:p>
    <w:p w:rsidR="009A2ED2" w:rsidRPr="009A2ED2" w:rsidRDefault="009A2ED2" w:rsidP="009A2ED2">
      <w:pPr>
        <w:pStyle w:val="Bibliography"/>
        <w:rPr>
          <w:rFonts w:cs="Times New Roman"/>
          <w:sz w:val="24"/>
          <w:szCs w:val="24"/>
          <w:lang w:val="en-GB"/>
        </w:rPr>
      </w:pPr>
      <w:r w:rsidRPr="00192BAD">
        <w:rPr>
          <w:rFonts w:cs="Times New Roman"/>
          <w:sz w:val="24"/>
          <w:szCs w:val="24"/>
          <w:rPrChange w:id="340" w:author="Ruben" w:date="2014-09-09T11:37:00Z">
            <w:rPr>
              <w:rFonts w:cs="Times New Roman"/>
              <w:sz w:val="24"/>
              <w:szCs w:val="24"/>
              <w:lang w:val="en-GB"/>
            </w:rPr>
          </w:rPrChange>
        </w:rPr>
        <w:t xml:space="preserve">Lima, C., Fies, B., Zarli, A., Diraby, T.E., Ferneley, E., 2003b. </w:t>
      </w:r>
      <w:r w:rsidRPr="009A2ED2">
        <w:rPr>
          <w:rFonts w:cs="Times New Roman"/>
          <w:sz w:val="24"/>
          <w:szCs w:val="24"/>
          <w:lang w:val="en-GB"/>
        </w:rPr>
        <w:t>The E-</w:t>
      </w:r>
      <w:proofErr w:type="spellStart"/>
      <w:r w:rsidRPr="009A2ED2">
        <w:rPr>
          <w:rFonts w:cs="Times New Roman"/>
          <w:sz w:val="24"/>
          <w:szCs w:val="24"/>
          <w:lang w:val="en-GB"/>
        </w:rPr>
        <w:t>Cognos</w:t>
      </w:r>
      <w:proofErr w:type="spellEnd"/>
      <w:r w:rsidRPr="009A2ED2">
        <w:rPr>
          <w:rFonts w:cs="Times New Roman"/>
          <w:sz w:val="24"/>
          <w:szCs w:val="24"/>
          <w:lang w:val="en-GB"/>
        </w:rPr>
        <w:t xml:space="preserve"> Project: Current Status and Future Directions of an Ontology-Enabled IT Solution Infrastructure Supporting Knowledge Management in Construction, in: Construction Research Congress. American Society of Civil Engineers, pp. 1–8.</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Lima, C., Schulze, F., Blake, C., Rezgui, Y., Vesa, P., 2004. European Commission : CORDIS : Projects and Results : e-COGNOS ontology [WWW Document]. URL http://cordis.europa.eu/result/rcn/31993_en.html (accessed 9.6.14).</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Lima, C., Stephens, J., Böhms, M., 2003. The bcXML: supporting eCommerce and knowledge management in the construction industry [WWW Document]. URL http://www.itcon.org/cgi-bin/works/Show?2003_22 (accessed 9.6.14).</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Lin, D., 1998. An information-theoretic definition of similarity., in: ICML. pp. 296–304.</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Lin, D., Pantel, P., 2001. DIRT@ SBT@ discovery of inference rules from text, in: Proceedings of the Seventh ACM SIGKDD International Conference on Knowledge Discovery and Data Mining. ACM, pp. 323–328.</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Liu, B., Hsu, W., Ma, Y., 1999. Mining Association Rules with Multiple Minimum Supports, in: Proceedings of the Fifth ACM SIGKDD International Conference on Knowledge Discovery and Data Mining, KDD ’99. ACM, New York, NY, USA, pp. 337–341. doi:10.1145/312129.312274</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Mackie, J., 1977. Ethics: Inventing right and wrong. Penguin UK.</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Mahgoub, H., 2006. Mining association rules from unstructured documents, in: Proc. 3rd Int. Conf. on Knowledge Mining, ICKM, Prague, Czech Republic. pp. 167–172.</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Manning, C.D., Raghavan, P., Schütze, H., 2008. Introduction to information retrieval. Cambridge university press Cambridge.</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Marinica, C., Guillet, F., 2010. Knowledge-Based Interactive Postmining of Association Rules Using Ontologies. IEEE Trans. Knowl. Data Eng. 22, 784–797. doi:10.1109/TKDE.2010.29</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Metanat Hooshsadat, SAMANEH BAYAT, PARISA NAEIMI, MAHDIEH S. MIRIAN, OSMAR R. ZA?ANE, 2012. UAPRIORI: AN ALGORITHM FOR FINDING SEQUENTIAL PATTERNS IN PROBABILISTIC DATA, in: Uncertainty Modeling in Knowledge Engineering and Decision Making, World Scientific Proceedings Series on Computer Engineering and Information Science. WORLD SCIENTIFIC, pp. 907–912.</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Nakov, P., Hearst, M.A., 2008. Solving Relational Similarity Problems Using the Web as a Corpus., in: ACL. Citeseer, pp. 452–460.</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Niepert, M., Buckner, C., Allen, C., 2007. A Dynamic Ontology for a Dynamic Reference Work, in: Proceedings of the 7th ACM/IEEE-CS Joint Conference on Digital Libraries, JCDL ’07. ACM, New York, NY, USA, pp. 288–297. doi:10.1145/1255175.1255230</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Oxford University, 2006. Oxford Dictionary of English. Oxford University Press, London.</w:t>
      </w:r>
    </w:p>
    <w:p w:rsidR="009A2ED2" w:rsidRDefault="009A2ED2" w:rsidP="009A2ED2">
      <w:pPr>
        <w:pStyle w:val="Bibliography"/>
        <w:rPr>
          <w:rFonts w:cs="Times New Roman"/>
          <w:sz w:val="24"/>
          <w:szCs w:val="24"/>
        </w:rPr>
      </w:pPr>
      <w:proofErr w:type="spellStart"/>
      <w:r w:rsidRPr="00192BAD">
        <w:rPr>
          <w:rFonts w:cs="Times New Roman"/>
          <w:sz w:val="24"/>
          <w:szCs w:val="24"/>
          <w:lang w:val="en-US"/>
          <w:rPrChange w:id="341" w:author="Ruben" w:date="2014-09-09T11:37:00Z">
            <w:rPr>
              <w:rFonts w:cs="Times New Roman"/>
              <w:sz w:val="24"/>
              <w:szCs w:val="24"/>
            </w:rPr>
          </w:rPrChange>
        </w:rPr>
        <w:t>Paiva</w:t>
      </w:r>
      <w:proofErr w:type="spellEnd"/>
      <w:r w:rsidRPr="00192BAD">
        <w:rPr>
          <w:rFonts w:cs="Times New Roman"/>
          <w:sz w:val="24"/>
          <w:szCs w:val="24"/>
          <w:lang w:val="en-US"/>
          <w:rPrChange w:id="342" w:author="Ruben" w:date="2014-09-09T11:37:00Z">
            <w:rPr>
              <w:rFonts w:cs="Times New Roman"/>
              <w:sz w:val="24"/>
              <w:szCs w:val="24"/>
            </w:rPr>
          </w:rPrChange>
        </w:rPr>
        <w:t xml:space="preserve">, L., Costa, R., Figueiras, P., Lima, C., 2013. </w:t>
      </w:r>
      <w:r w:rsidRPr="009A2ED2">
        <w:rPr>
          <w:rFonts w:cs="Times New Roman"/>
          <w:sz w:val="24"/>
          <w:szCs w:val="24"/>
          <w:lang w:val="en-GB"/>
        </w:rPr>
        <w:t xml:space="preserve">Discovering Semantic Relations from Unstructured Data for Ontology Enrichment - Asssociation rules based </w:t>
      </w:r>
      <w:r w:rsidRPr="009A2ED2">
        <w:rPr>
          <w:rFonts w:cs="Times New Roman"/>
          <w:sz w:val="24"/>
          <w:szCs w:val="24"/>
          <w:lang w:val="en-GB"/>
        </w:rPr>
        <w:lastRenderedPageBreak/>
        <w:t xml:space="preserve">approach. </w:t>
      </w:r>
      <w:r>
        <w:rPr>
          <w:rFonts w:cs="Times New Roman"/>
          <w:sz w:val="24"/>
          <w:szCs w:val="24"/>
        </w:rPr>
        <w:t>Presented at the CISTI’2013 - 8</w:t>
      </w:r>
      <w:r>
        <w:rPr>
          <w:rFonts w:cs="Times New Roman"/>
          <w:sz w:val="24"/>
          <w:szCs w:val="24"/>
          <w:vertAlign w:val="superscript"/>
        </w:rPr>
        <w:t>a</w:t>
      </w:r>
      <w:r>
        <w:rPr>
          <w:rFonts w:cs="Times New Roman"/>
          <w:sz w:val="24"/>
          <w:szCs w:val="24"/>
        </w:rPr>
        <w:t xml:space="preserve"> Conferência Ibérica de Sistemas e Tecnologias de Informação, AISTI, Lisboa, pp. 579–584.</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Pantel, P., Lin, D., 2002. Discovering word senses from text, in: Proceedings of the Eighth ACM SIGKDD International Conference on Knowledge Discovery and Data Mining. ACM, pp. 613–619.</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Pasquier, N., Bastide, Y., Taouil, R., Lakhal, L., 1999. Discovering Frequent Closed Itemsets for Association Rules, in: Proceedings of the 7th International Conference on Database Theory, ICDT ’99. Springer-Verlag, London, UK, UK, pp. 398–416.</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Piatetsky-Shapiro, G., 1991. Discovery, analysis and presentation of strong rules. Knowl. Discov. Databases 229–238.</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Rapp, R., 2003. Word sense discovery based on sense descriptor dissimilarity, in: Proceedings of the Ninth Machine Translation Summit. pp. 315–322.</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Salton, G., 1971. The SMART retrieval system—experiments in automatic document processing.</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Salton, G., Wong, A., Yang, C.-S., 1975. A vector space model for automatic indexing. Commun. ACM 18, 613–620.</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Silberschatz, A., Tuzhilin, A., 1995. On subjective measures of interestingness in knowledge discovery., in: KDD. pp. 275–281.</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Spruit, M., 2007. Discovery of association rules between syntactic variables, in: Proceedings of the 17th Meeting of Computational Linguistics in the Netherlands. Citeseer.</w:t>
      </w:r>
    </w:p>
    <w:p w:rsidR="009A2ED2" w:rsidRPr="009A2ED2" w:rsidRDefault="009A2ED2" w:rsidP="009A2ED2">
      <w:pPr>
        <w:pStyle w:val="Bibliography"/>
        <w:rPr>
          <w:rFonts w:cs="Times New Roman"/>
          <w:sz w:val="24"/>
          <w:szCs w:val="24"/>
          <w:lang w:val="es-ES_tradnl"/>
        </w:rPr>
      </w:pPr>
      <w:r w:rsidRPr="009A2ED2">
        <w:rPr>
          <w:rFonts w:cs="Times New Roman"/>
          <w:sz w:val="24"/>
          <w:szCs w:val="24"/>
          <w:lang w:val="en-GB"/>
        </w:rPr>
        <w:t xml:space="preserve">Tan, P.-N., Kumar, V., Srivastava, J., 2002. Selecting the Right Interestingness Measure for Association Patterns, in: Proceedings of the Eighth ACM SIGKDD International Conference on Knowledge Discovery and Data Mining, KDD ’02. </w:t>
      </w:r>
      <w:r w:rsidRPr="009A2ED2">
        <w:rPr>
          <w:rFonts w:cs="Times New Roman"/>
          <w:sz w:val="24"/>
          <w:szCs w:val="24"/>
          <w:lang w:val="es-ES_tradnl"/>
        </w:rPr>
        <w:t>ACM, New York, NY, USA, pp. 32–41. doi:10.1145/775047.775053</w:t>
      </w:r>
    </w:p>
    <w:p w:rsidR="009A2ED2" w:rsidRPr="009A2ED2" w:rsidRDefault="009A2ED2" w:rsidP="009A2ED2">
      <w:pPr>
        <w:pStyle w:val="Bibliography"/>
        <w:rPr>
          <w:rFonts w:cs="Times New Roman"/>
          <w:sz w:val="24"/>
          <w:szCs w:val="24"/>
          <w:lang w:val="en-GB"/>
        </w:rPr>
      </w:pPr>
      <w:r w:rsidRPr="009A2ED2">
        <w:rPr>
          <w:rFonts w:cs="Times New Roman"/>
          <w:sz w:val="24"/>
          <w:szCs w:val="24"/>
          <w:lang w:val="es-ES_tradnl"/>
        </w:rPr>
        <w:t xml:space="preserve">Tan, X., Pan, H., Han, Q., Ni, J., 2009. </w:t>
      </w:r>
      <w:r w:rsidRPr="009A2ED2">
        <w:rPr>
          <w:rFonts w:cs="Times New Roman"/>
          <w:sz w:val="24"/>
          <w:szCs w:val="24"/>
          <w:lang w:val="en-GB"/>
        </w:rPr>
        <w:t>Domain knowledge-driven association pattern mining algorithm on medical images, in: Internet Computing for Science and Engineering (ICICSE), 2009 Fourth International Conference on. IEEE, pp. 30–35.</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Tomi Kauppinen, H.K., 2009. Extending an Ontology by Analyzing Annotation Co-occurrences in a Semantic Cultural Heritage Portal.</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Turney, P.D., 2006. Similarity of Semantic Relations. Comput. Linguist. 32, 379–416. doi:10.1162/coli.2006.32.3.379</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Turney, P.D., Pantel, P., others, 2010. From frequency to meaning: Vector space models of semantics. J. Artif. Intell. Res. 37, 141–188.</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Turney, P., Littman, M.L., Bigham, J., Shnayder, V., 2003. Combining independent modules to solve multiple-choice synonym and analogy problems.</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Vo, B., Le, B., 2009. Mining traditional association rules using frequent itemsets lattice, in: International Conference on Computers Industrial Engineering, 2009. CIE 2009. Presented at the International Conference on Computers Industrial Engineering, 2009. CIE 2009, pp. 1401–1406. doi:10.1109/ICCIE.2009.5223866</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W3C, 2004. OWL Web Ontology Language Overview [WWW Document]. OWL Web Ontol. Lang. URL http://www.w3.org/TR/2004/REC-owl-features-20040210/ (accessed 7.7.14).</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Wang, K., Tang, L., Han, J., Liu, J., 2002. Top down FP-Growth for association rule mining. Springer.</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 xml:space="preserve">Yao, Y., Chen, Y., Yang, X., 2006. A Measurement-Theoretic Foundation of Rule Interestingness Evaluation, in: Lin, P.T.Y., Ohsuga, P.S., Liau, D.C.-J., Hu, P.X. </w:t>
      </w:r>
      <w:r w:rsidRPr="009A2ED2">
        <w:rPr>
          <w:rFonts w:cs="Times New Roman"/>
          <w:sz w:val="24"/>
          <w:szCs w:val="24"/>
          <w:lang w:val="en-GB"/>
        </w:rPr>
        <w:lastRenderedPageBreak/>
        <w:t>(Eds.), Foundations and Novel Approaches in Data Mining, Studies in Computational Intelligence. Springer Berlin Heidelberg, pp. 41–59.</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Yih, W., 2009. Learning term-weighting functions for similarity measures, in: Proceedings of the 2009 Conference on Empirical Methods in Natural Language Processing: Volume 2-Volume 2. Association for Computational Linguistics, pp. 793–802.</w:t>
      </w:r>
    </w:p>
    <w:p w:rsidR="009A2ED2" w:rsidRPr="00B3300E" w:rsidRDefault="009A2ED2" w:rsidP="009A2ED2">
      <w:pPr>
        <w:pStyle w:val="Bibliography"/>
        <w:rPr>
          <w:rFonts w:cs="Times New Roman"/>
          <w:sz w:val="24"/>
          <w:szCs w:val="24"/>
          <w:lang w:val="en-GB"/>
        </w:rPr>
      </w:pPr>
      <w:r w:rsidRPr="009A2ED2">
        <w:rPr>
          <w:rFonts w:cs="Times New Roman"/>
          <w:sz w:val="24"/>
          <w:szCs w:val="24"/>
          <w:lang w:val="en-GB"/>
        </w:rPr>
        <w:t xml:space="preserve">Zaki, M.J., 2000. Scalable algorithms for association mining. IEEE Trans. Knowl. </w:t>
      </w:r>
      <w:r w:rsidRPr="00B3300E">
        <w:rPr>
          <w:rFonts w:cs="Times New Roman"/>
          <w:sz w:val="24"/>
          <w:szCs w:val="24"/>
          <w:lang w:val="en-GB"/>
        </w:rPr>
        <w:t>Data Eng. 12, 372–390. doi:10.1109/69.846291</w:t>
      </w:r>
    </w:p>
    <w:p w:rsidR="009A2ED2" w:rsidRPr="009A2ED2" w:rsidRDefault="009A2ED2" w:rsidP="009A2ED2">
      <w:pPr>
        <w:pStyle w:val="Bibliography"/>
        <w:rPr>
          <w:rFonts w:cs="Times New Roman"/>
          <w:sz w:val="24"/>
          <w:szCs w:val="24"/>
          <w:lang w:val="en-GB"/>
        </w:rPr>
      </w:pPr>
      <w:r>
        <w:rPr>
          <w:rFonts w:cs="Times New Roman"/>
          <w:sz w:val="24"/>
          <w:szCs w:val="24"/>
        </w:rPr>
        <w:t xml:space="preserve">Zeng, B., Jiang, X.-L., Zhao, W., Luo, C., 2010. </w:t>
      </w:r>
      <w:r w:rsidRPr="009A2ED2">
        <w:rPr>
          <w:rFonts w:cs="Times New Roman"/>
          <w:sz w:val="24"/>
          <w:szCs w:val="24"/>
          <w:lang w:val="en-GB"/>
        </w:rPr>
        <w:t>The improvement of weighted association rules arithmetic based on FP-tree, in: Advanced Computer Theory and Engineering (ICACTE), 2010 3rd International Conference on. IEEE, pp. V4–549.</w:t>
      </w:r>
    </w:p>
    <w:p w:rsidR="009A2ED2" w:rsidRPr="008D59CC" w:rsidRDefault="009A2ED2" w:rsidP="009A2ED2">
      <w:pPr>
        <w:pStyle w:val="Bibliography"/>
        <w:rPr>
          <w:rFonts w:cs="Times New Roman"/>
          <w:sz w:val="24"/>
          <w:szCs w:val="24"/>
          <w:lang w:val="en-GB"/>
        </w:rPr>
      </w:pPr>
      <w:r w:rsidRPr="00B3300E">
        <w:rPr>
          <w:rFonts w:cs="Times New Roman"/>
          <w:sz w:val="24"/>
          <w:szCs w:val="24"/>
          <w:lang w:val="en-GB"/>
        </w:rPr>
        <w:t xml:space="preserve">Zhang, J., El-Diraby, T.E., 2012. </w:t>
      </w:r>
      <w:r w:rsidRPr="009A2ED2">
        <w:rPr>
          <w:rFonts w:cs="Times New Roman"/>
          <w:sz w:val="24"/>
          <w:szCs w:val="24"/>
          <w:lang w:val="en-GB"/>
        </w:rPr>
        <w:t xml:space="preserve">Social Semantic Approach to Support Communication in AEC. J. Comput. </w:t>
      </w:r>
      <w:r w:rsidRPr="008D59CC">
        <w:rPr>
          <w:rFonts w:cs="Times New Roman"/>
          <w:sz w:val="24"/>
          <w:szCs w:val="24"/>
          <w:lang w:val="en-GB"/>
        </w:rPr>
        <w:t>Civ. Eng. 26, 90–104.</w:t>
      </w:r>
    </w:p>
    <w:p w:rsidR="00816AA8" w:rsidRPr="008D59CC" w:rsidRDefault="006B58BD" w:rsidP="004C1435">
      <w:pPr>
        <w:pStyle w:val="Bibliography"/>
        <w:spacing w:before="240"/>
        <w:rPr>
          <w:lang w:val="en-GB"/>
        </w:rPr>
      </w:pPr>
      <w:r w:rsidRPr="0024194D">
        <w:rPr>
          <w:rFonts w:cs="Times New Roman"/>
          <w:szCs w:val="24"/>
          <w:lang w:val="en-GB"/>
        </w:rPr>
        <w:fldChar w:fldCharType="end"/>
      </w:r>
      <w:r w:rsidR="00705F92" w:rsidRPr="008D59CC">
        <w:rPr>
          <w:lang w:val="en-GB"/>
        </w:rPr>
        <w:br w:type="page"/>
      </w:r>
    </w:p>
    <w:p w:rsidR="00642F60" w:rsidRDefault="00705F92" w:rsidP="00642F60">
      <w:pPr>
        <w:pStyle w:val="Heading1"/>
        <w:numPr>
          <w:ilvl w:val="0"/>
          <w:numId w:val="0"/>
        </w:numPr>
        <w:spacing w:before="0"/>
        <w:jc w:val="left"/>
        <w:rPr>
          <w:lang w:val="en-GB"/>
        </w:rPr>
      </w:pPr>
      <w:bookmarkStart w:id="343" w:name="_Toc397995108"/>
      <w:r w:rsidRPr="00642F60">
        <w:rPr>
          <w:lang w:val="en-GB"/>
        </w:rPr>
        <w:lastRenderedPageBreak/>
        <w:t>Appendi</w:t>
      </w:r>
      <w:r w:rsidR="00642F60">
        <w:rPr>
          <w:lang w:val="en-GB"/>
        </w:rPr>
        <w:t>x A</w:t>
      </w:r>
      <w:bookmarkEnd w:id="343"/>
    </w:p>
    <w:p w:rsidR="00642F60" w:rsidRPr="004C1435" w:rsidRDefault="000179A0" w:rsidP="00642F60">
      <w:pPr>
        <w:pStyle w:val="Heading1"/>
        <w:numPr>
          <w:ilvl w:val="0"/>
          <w:numId w:val="0"/>
        </w:numPr>
        <w:spacing w:before="0"/>
        <w:rPr>
          <w:lang w:val="en-GB"/>
        </w:rPr>
      </w:pPr>
      <w:r>
        <w:rPr>
          <w:noProof/>
          <w:lang w:eastAsia="pt-PT"/>
        </w:rPr>
        <mc:AlternateContent>
          <mc:Choice Requires="wps">
            <w:drawing>
              <wp:anchor distT="0" distB="0" distL="114300" distR="114300" simplePos="0" relativeHeight="251709440" behindDoc="0" locked="0" layoutInCell="1" allowOverlap="1">
                <wp:simplePos x="0" y="0"/>
                <wp:positionH relativeFrom="column">
                  <wp:posOffset>20955</wp:posOffset>
                </wp:positionH>
                <wp:positionV relativeFrom="paragraph">
                  <wp:posOffset>5613400</wp:posOffset>
                </wp:positionV>
                <wp:extent cx="5395595" cy="313055"/>
                <wp:effectExtent l="1905" t="3175" r="3175" b="0"/>
                <wp:wrapTight wrapText="bothSides">
                  <wp:wrapPolygon edited="0">
                    <wp:start x="-38" y="0"/>
                    <wp:lineTo x="-38" y="21249"/>
                    <wp:lineTo x="21600" y="21249"/>
                    <wp:lineTo x="21600" y="0"/>
                    <wp:lineTo x="-38" y="0"/>
                  </wp:wrapPolygon>
                </wp:wrapTight>
                <wp:docPr id="22" name="Text Box 1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5595" cy="313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2BAD" w:rsidRPr="006222FB" w:rsidRDefault="00192BAD" w:rsidP="006222FB">
                            <w:pPr>
                              <w:pStyle w:val="Caption"/>
                              <w:rPr>
                                <w:b w:val="0"/>
                                <w:noProof/>
                                <w:lang w:val="en-GB"/>
                              </w:rPr>
                            </w:pPr>
                            <w:bookmarkStart w:id="344" w:name="_Toc397995136"/>
                            <w:r w:rsidRPr="006222FB">
                              <w:rPr>
                                <w:lang w:val="en-GB"/>
                              </w:rPr>
                              <w:t xml:space="preserve">Figure </w:t>
                            </w:r>
                            <w:r w:rsidRPr="00F9744A">
                              <w:rPr>
                                <w:lang w:val="en-GB"/>
                              </w:rPr>
                              <w:t>A</w:t>
                            </w:r>
                            <w:r w:rsidRPr="006222FB">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6222FB">
                              <w:rPr>
                                <w:lang w:val="en-GB"/>
                              </w:rPr>
                              <w:t xml:space="preserve"> - USD for Insert Rule Use Case</w:t>
                            </w:r>
                            <w:bookmarkEnd w:id="3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20" o:spid="_x0000_s1431" type="#_x0000_t202" style="position:absolute;left:0;text-align:left;margin-left:1.65pt;margin-top:442pt;width:424.85pt;height:2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" stroked="f">
                <v:textbox style="mso-fit-shape-to-text:t" inset="0,0,0,0">
                  <w:txbxContent>
                    <w:p w:rsidR="00192BAD" w:rsidRPr="006222FB" w:rsidRDefault="00192BAD" w:rsidP="006222FB">
                      <w:pPr>
                        <w:pStyle w:val="Caption"/>
                        <w:rPr>
                          <w:b w:val="0"/>
                          <w:noProof/>
                          <w:lang w:val="en-GB"/>
                        </w:rPr>
                      </w:pPr>
                      <w:bookmarkStart w:id="345" w:name="_Toc397995136"/>
                      <w:r w:rsidRPr="006222FB">
                        <w:rPr>
                          <w:lang w:val="en-GB"/>
                        </w:rPr>
                        <w:t xml:space="preserve">Figure </w:t>
                      </w:r>
                      <w:r w:rsidRPr="00F9744A">
                        <w:rPr>
                          <w:lang w:val="en-GB"/>
                        </w:rPr>
                        <w:t>A</w:t>
                      </w:r>
                      <w:r w:rsidRPr="006222FB">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6222FB">
                        <w:rPr>
                          <w:lang w:val="en-GB"/>
                        </w:rPr>
                        <w:t xml:space="preserve"> - USD for Insert Rule Use Case</w:t>
                      </w:r>
                      <w:bookmarkEnd w:id="345"/>
                    </w:p>
                  </w:txbxContent>
                </v:textbox>
                <w10:wrap type="tight"/>
              </v:shape>
            </w:pict>
          </mc:Fallback>
        </mc:AlternateContent>
      </w:r>
      <w:r w:rsidR="00642F60">
        <w:rPr>
          <w:b w:val="0"/>
          <w:noProof/>
          <w:lang w:eastAsia="pt-PT"/>
        </w:rPr>
        <w:drawing>
          <wp:anchor distT="0" distB="0" distL="114300" distR="114300" simplePos="0" relativeHeight="251693056" behindDoc="1" locked="0" layoutInCell="1" allowOverlap="1">
            <wp:simplePos x="0" y="0"/>
            <wp:positionH relativeFrom="column">
              <wp:posOffset>21565</wp:posOffset>
            </wp:positionH>
            <wp:positionV relativeFrom="paragraph">
              <wp:posOffset>567665</wp:posOffset>
            </wp:positionV>
            <wp:extent cx="5396128" cy="4989347"/>
            <wp:effectExtent l="19050" t="19050" r="14072" b="20803"/>
            <wp:wrapTight wrapText="bothSides">
              <wp:wrapPolygon edited="0">
                <wp:start x="-76" y="-82"/>
                <wp:lineTo x="-76" y="21690"/>
                <wp:lineTo x="21656" y="21690"/>
                <wp:lineTo x="21656" y="-82"/>
                <wp:lineTo x="-76" y="-82"/>
              </wp:wrapPolygon>
            </wp:wrapTight>
            <wp:docPr id="217" name="Imagem 217" descr="F:\Os meus documentos\Universidade\Dissertação\Escrita\working\inprocess\images\insert-rule_us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Os meus documentos\Universidade\Dissertação\Escrita\working\inprocess\images\insert-rule_usd.bmp"/>
                    <pic:cNvPicPr>
                      <a:picLocks noChangeAspect="1" noChangeArrowheads="1"/>
                    </pic:cNvPicPr>
                  </pic:nvPicPr>
                  <pic:blipFill>
                    <a:blip r:embed="rId83" cstate="print"/>
                    <a:srcRect/>
                    <a:stretch>
                      <a:fillRect/>
                    </a:stretch>
                  </pic:blipFill>
                  <pic:spPr bwMode="auto">
                    <a:xfrm>
                      <a:off x="0" y="0"/>
                      <a:ext cx="5396128" cy="4989347"/>
                    </a:xfrm>
                    <a:prstGeom prst="rect">
                      <a:avLst/>
                    </a:prstGeom>
                    <a:noFill/>
                    <a:ln w="9525">
                      <a:solidFill>
                        <a:schemeClr val="tx1"/>
                      </a:solidFill>
                      <a:miter lim="800000"/>
                      <a:headEnd/>
                      <a:tailEnd/>
                    </a:ln>
                  </pic:spPr>
                </pic:pic>
              </a:graphicData>
            </a:graphic>
          </wp:anchor>
        </w:drawing>
      </w:r>
    </w:p>
    <w:p w:rsidR="00642F60" w:rsidRPr="004C1435" w:rsidRDefault="00642F60" w:rsidP="00642F60">
      <w:pPr>
        <w:rPr>
          <w:rFonts w:eastAsiaTheme="majorEastAsia" w:cstheme="majorBidi"/>
          <w:sz w:val="28"/>
          <w:szCs w:val="28"/>
          <w:lang w:val="en-GB"/>
        </w:rPr>
      </w:pPr>
    </w:p>
    <w:p w:rsidR="00642F60" w:rsidRDefault="00642F60" w:rsidP="00642F60">
      <w:pPr>
        <w:pStyle w:val="Heading1"/>
        <w:numPr>
          <w:ilvl w:val="0"/>
          <w:numId w:val="0"/>
        </w:numPr>
        <w:jc w:val="left"/>
        <w:rPr>
          <w:sz w:val="22"/>
          <w:lang w:val="en-GB"/>
        </w:rPr>
      </w:pPr>
      <w:bookmarkStart w:id="346" w:name="_Toc397995109"/>
      <w:proofErr w:type="gramStart"/>
      <w:r>
        <w:rPr>
          <w:lang w:val="en-GB"/>
        </w:rPr>
        <w:lastRenderedPageBreak/>
        <w:t>Appendix B.</w:t>
      </w:r>
      <w:bookmarkEnd w:id="346"/>
      <w:proofErr w:type="gramEnd"/>
      <w:r>
        <w:rPr>
          <w:lang w:val="en-GB"/>
        </w:rPr>
        <w:t xml:space="preserve"> </w:t>
      </w:r>
    </w:p>
    <w:p w:rsidR="00642F60" w:rsidRPr="00642F60" w:rsidRDefault="00642F60" w:rsidP="00642F60">
      <w:pPr>
        <w:spacing w:after="240"/>
        <w:rPr>
          <w:lang w:val="en-GB"/>
        </w:rPr>
      </w:pPr>
      <w:r>
        <w:rPr>
          <w:lang w:val="en-GB"/>
        </w:rPr>
        <w:t>UML Class Diagram</w:t>
      </w:r>
    </w:p>
    <w:p w:rsidR="006222FB" w:rsidRDefault="00642F60" w:rsidP="006222FB">
      <w:pPr>
        <w:pStyle w:val="Heading1"/>
        <w:numPr>
          <w:ilvl w:val="0"/>
          <w:numId w:val="0"/>
        </w:numPr>
        <w:spacing w:before="0"/>
        <w:jc w:val="left"/>
      </w:pPr>
      <w:r>
        <w:rPr>
          <w:b w:val="0"/>
          <w:noProof/>
          <w:lang w:eastAsia="pt-PT"/>
        </w:rPr>
        <w:drawing>
          <wp:inline distT="0" distB="0" distL="0" distR="0">
            <wp:extent cx="5391150" cy="3825875"/>
            <wp:effectExtent l="19050" t="0" r="0" b="0"/>
            <wp:docPr id="218" name="Imagem 218" descr="F:\Os meus documentos\Universidade\Dissertação\Escrita\working\inprocess\images\UMLClass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Os meus documentos\Universidade\Dissertação\Escrita\working\inprocess\images\UMLClassDiagram.bmp"/>
                    <pic:cNvPicPr>
                      <a:picLocks noChangeAspect="1" noChangeArrowheads="1"/>
                    </pic:cNvPicPr>
                  </pic:nvPicPr>
                  <pic:blipFill>
                    <a:blip r:embed="rId84" cstate="print"/>
                    <a:srcRect/>
                    <a:stretch>
                      <a:fillRect/>
                    </a:stretch>
                  </pic:blipFill>
                  <pic:spPr bwMode="auto">
                    <a:xfrm>
                      <a:off x="0" y="0"/>
                      <a:ext cx="5391150" cy="3825875"/>
                    </a:xfrm>
                    <a:prstGeom prst="rect">
                      <a:avLst/>
                    </a:prstGeom>
                    <a:noFill/>
                    <a:ln w="9525">
                      <a:noFill/>
                      <a:miter lim="800000"/>
                      <a:headEnd/>
                      <a:tailEnd/>
                    </a:ln>
                  </pic:spPr>
                </pic:pic>
              </a:graphicData>
            </a:graphic>
          </wp:inline>
        </w:drawing>
      </w:r>
    </w:p>
    <w:p w:rsidR="0075018E" w:rsidRPr="006222FB" w:rsidRDefault="006222FB" w:rsidP="006222FB">
      <w:pPr>
        <w:pStyle w:val="Caption"/>
        <w:rPr>
          <w:lang w:val="en-GB"/>
        </w:rPr>
      </w:pPr>
      <w:bookmarkStart w:id="347" w:name="_Toc397995137"/>
      <w:r w:rsidRPr="006222FB">
        <w:rPr>
          <w:lang w:val="en-GB"/>
        </w:rPr>
        <w:t xml:space="preserve">Figure </w:t>
      </w:r>
      <w:r w:rsidRPr="00192BAD">
        <w:rPr>
          <w:lang w:val="en-US"/>
          <w:rPrChange w:id="348" w:author="Ruben" w:date="2014-09-09T11:37:00Z">
            <w:rPr/>
          </w:rPrChange>
        </w:rPr>
        <w:t>B</w:t>
      </w:r>
      <w:r w:rsidRPr="006222FB">
        <w:rPr>
          <w:lang w:val="en-GB"/>
        </w:rPr>
        <w:t>.</w:t>
      </w:r>
      <w:r>
        <w:fldChar w:fldCharType="begin"/>
      </w:r>
      <w:r w:rsidRPr="006222FB">
        <w:rPr>
          <w:lang w:val="en-GB"/>
        </w:rPr>
        <w:instrText xml:space="preserve"> SEQ Figure \* ARABIC \s 1 </w:instrText>
      </w:r>
      <w:r>
        <w:fldChar w:fldCharType="separate"/>
      </w:r>
      <w:r w:rsidRPr="006222FB">
        <w:rPr>
          <w:noProof/>
          <w:lang w:val="en-GB"/>
        </w:rPr>
        <w:t>1</w:t>
      </w:r>
      <w:r>
        <w:fldChar w:fldCharType="end"/>
      </w:r>
      <w:r w:rsidRPr="006222FB">
        <w:rPr>
          <w:lang w:val="en-GB"/>
        </w:rPr>
        <w:t xml:space="preserve"> </w:t>
      </w:r>
      <w:r>
        <w:rPr>
          <w:lang w:val="en-GB"/>
        </w:rPr>
        <w:t>–</w:t>
      </w:r>
      <w:r w:rsidRPr="006222FB">
        <w:rPr>
          <w:lang w:val="en-GB"/>
        </w:rPr>
        <w:t xml:space="preserve"> U</w:t>
      </w:r>
      <w:r>
        <w:rPr>
          <w:lang w:val="en-GB"/>
        </w:rPr>
        <w:t>ML CLASS DIAGRAM</w:t>
      </w:r>
      <w:bookmarkEnd w:id="347"/>
    </w:p>
    <w:p w:rsidR="004C1435" w:rsidRDefault="004C1435">
      <w:pPr>
        <w:rPr>
          <w:lang w:val="en-GB"/>
        </w:rPr>
      </w:pPr>
      <w:r>
        <w:rPr>
          <w:lang w:val="en-GB"/>
        </w:rPr>
        <w:br w:type="page"/>
      </w:r>
    </w:p>
    <w:p w:rsidR="004C1435" w:rsidRDefault="004C1435" w:rsidP="004C1435">
      <w:pPr>
        <w:pStyle w:val="Heading1"/>
        <w:numPr>
          <w:ilvl w:val="0"/>
          <w:numId w:val="0"/>
        </w:numPr>
        <w:rPr>
          <w:lang w:val="en-GB"/>
        </w:rPr>
      </w:pPr>
      <w:bookmarkStart w:id="349" w:name="_Toc397995110"/>
      <w:r>
        <w:rPr>
          <w:lang w:val="en-GB"/>
        </w:rPr>
        <w:lastRenderedPageBreak/>
        <w:t>Appendix C</w:t>
      </w:r>
      <w:bookmarkEnd w:id="349"/>
    </w:p>
    <w:p w:rsidR="004C1435" w:rsidRDefault="004C1435" w:rsidP="004C1435">
      <w:pPr>
        <w:rPr>
          <w:lang w:val="en-GB"/>
        </w:rPr>
      </w:pPr>
      <w:r>
        <w:rPr>
          <w:lang w:val="en-GB"/>
        </w:rPr>
        <w:t>UML Use cases</w:t>
      </w:r>
    </w:p>
    <w:p w:rsidR="004C1435" w:rsidRDefault="004C1435" w:rsidP="004C1435">
      <w:pPr>
        <w:keepNext/>
        <w:jc w:val="center"/>
      </w:pPr>
      <w:r w:rsidRPr="00FA78F6">
        <w:rPr>
          <w:noProof/>
          <w:lang w:eastAsia="pt-PT"/>
        </w:rPr>
        <w:drawing>
          <wp:inline distT="0" distB="0" distL="0" distR="0">
            <wp:extent cx="3511935" cy="2398143"/>
            <wp:effectExtent l="19050" t="0" r="0" b="0"/>
            <wp:docPr id="18" name="Imagem 5" descr="usecase-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ain.bmp"/>
                    <pic:cNvPicPr/>
                  </pic:nvPicPr>
                  <pic:blipFill>
                    <a:blip r:embed="rId85" cstate="print"/>
                    <a:stretch>
                      <a:fillRect/>
                    </a:stretch>
                  </pic:blipFill>
                  <pic:spPr>
                    <a:xfrm>
                      <a:off x="0" y="0"/>
                      <a:ext cx="3515716" cy="2400725"/>
                    </a:xfrm>
                    <a:prstGeom prst="rect">
                      <a:avLst/>
                    </a:prstGeom>
                  </pic:spPr>
                </pic:pic>
              </a:graphicData>
            </a:graphic>
          </wp:inline>
        </w:drawing>
      </w:r>
    </w:p>
    <w:p w:rsidR="004C1435" w:rsidRPr="00B92B8F" w:rsidRDefault="004C1435" w:rsidP="004C1435">
      <w:pPr>
        <w:pStyle w:val="Caption"/>
        <w:spacing w:before="0"/>
        <w:rPr>
          <w:sz w:val="20"/>
          <w:lang w:val="en-GB"/>
        </w:rPr>
      </w:pPr>
      <w:bookmarkStart w:id="350" w:name="_Toc397995138"/>
      <w:r w:rsidRPr="00B92B8F">
        <w:rPr>
          <w:sz w:val="20"/>
          <w:lang w:val="en-GB"/>
        </w:rPr>
        <w:t xml:space="preserve">Figure </w:t>
      </w:r>
      <w:r>
        <w:rPr>
          <w:sz w:val="20"/>
          <w:lang w:val="en-GB"/>
        </w:rPr>
        <w:t>C</w:t>
      </w:r>
      <w:r w:rsidR="00C7107F">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w:t>
      </w:r>
      <w:r w:rsidR="006222FB">
        <w:rPr>
          <w:sz w:val="20"/>
          <w:lang w:val="en-GB"/>
        </w:rPr>
        <w:fldChar w:fldCharType="end"/>
      </w:r>
      <w:r w:rsidRPr="00B92B8F">
        <w:rPr>
          <w:sz w:val="20"/>
          <w:lang w:val="en-GB"/>
        </w:rPr>
        <w:t xml:space="preserve"> - Main requirements UUC</w:t>
      </w:r>
      <w:bookmarkEnd w:id="350"/>
    </w:p>
    <w:p w:rsidR="004C1435" w:rsidRDefault="004C1435" w:rsidP="004C1435">
      <w:pPr>
        <w:jc w:val="center"/>
        <w:rPr>
          <w:lang w:val="en-GB"/>
        </w:rPr>
      </w:pPr>
    </w:p>
    <w:p w:rsidR="004C1435" w:rsidRDefault="004C1435" w:rsidP="004C1435">
      <w:pPr>
        <w:keepNext/>
        <w:jc w:val="center"/>
      </w:pPr>
      <w:r>
        <w:rPr>
          <w:noProof/>
          <w:lang w:eastAsia="pt-PT"/>
        </w:rPr>
        <w:drawing>
          <wp:inline distT="0" distB="0" distL="0" distR="0">
            <wp:extent cx="4000859" cy="2665201"/>
            <wp:effectExtent l="19050" t="0" r="0" b="0"/>
            <wp:docPr id="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srcRect/>
                    <a:stretch>
                      <a:fillRect/>
                    </a:stretch>
                  </pic:blipFill>
                  <pic:spPr bwMode="auto">
                    <a:xfrm>
                      <a:off x="0" y="0"/>
                      <a:ext cx="4004103" cy="2667362"/>
                    </a:xfrm>
                    <a:prstGeom prst="rect">
                      <a:avLst/>
                    </a:prstGeom>
                    <a:noFill/>
                    <a:ln w="9525">
                      <a:noFill/>
                      <a:miter lim="800000"/>
                      <a:headEnd/>
                      <a:tailEnd/>
                    </a:ln>
                  </pic:spPr>
                </pic:pic>
              </a:graphicData>
            </a:graphic>
          </wp:inline>
        </w:drawing>
      </w:r>
    </w:p>
    <w:p w:rsidR="004C1435" w:rsidRPr="00B92B8F" w:rsidRDefault="004C1435" w:rsidP="00F9744A">
      <w:pPr>
        <w:pStyle w:val="Caption"/>
        <w:spacing w:before="0"/>
        <w:rPr>
          <w:sz w:val="20"/>
          <w:lang w:val="en-GB"/>
        </w:rPr>
      </w:pPr>
      <w:bookmarkStart w:id="351" w:name="_Toc397995139"/>
      <w:r w:rsidRPr="00B92B8F">
        <w:rPr>
          <w:sz w:val="20"/>
          <w:lang w:val="en-GB"/>
        </w:rPr>
        <w:t xml:space="preserve">Figure </w:t>
      </w:r>
      <w:r>
        <w:rPr>
          <w:sz w:val="20"/>
          <w:lang w:val="en-GB"/>
        </w:rPr>
        <w:t>C</w:t>
      </w:r>
      <w:r w:rsidR="00C7107F">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2</w:t>
      </w:r>
      <w:r w:rsidR="006222FB">
        <w:rPr>
          <w:sz w:val="20"/>
          <w:lang w:val="en-GB"/>
        </w:rPr>
        <w:fldChar w:fldCharType="end"/>
      </w:r>
      <w:r w:rsidRPr="00B92B8F">
        <w:rPr>
          <w:sz w:val="20"/>
          <w:lang w:val="en-GB"/>
        </w:rPr>
        <w:t xml:space="preserve"> - Front-End UUC</w:t>
      </w:r>
      <w:bookmarkEnd w:id="351"/>
    </w:p>
    <w:p w:rsidR="004C1435" w:rsidRDefault="004C1435" w:rsidP="004C1435">
      <w:pPr>
        <w:rPr>
          <w:lang w:val="en-GB"/>
        </w:rPr>
      </w:pPr>
    </w:p>
    <w:p w:rsidR="004C1435" w:rsidRDefault="004C1435" w:rsidP="004C1435">
      <w:pPr>
        <w:keepNext/>
        <w:jc w:val="center"/>
      </w:pPr>
      <w:r>
        <w:rPr>
          <w:noProof/>
          <w:lang w:eastAsia="pt-PT"/>
        </w:rPr>
        <w:lastRenderedPageBreak/>
        <w:drawing>
          <wp:inline distT="0" distB="0" distL="0" distR="0">
            <wp:extent cx="3295650" cy="2824843"/>
            <wp:effectExtent l="19050" t="0" r="0" b="0"/>
            <wp:docPr id="20" name="Imagem 14" descr="usecase-ruleD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ruleDB.bmp"/>
                    <pic:cNvPicPr/>
                  </pic:nvPicPr>
                  <pic:blipFill>
                    <a:blip r:embed="rId87" cstate="print"/>
                    <a:stretch>
                      <a:fillRect/>
                    </a:stretch>
                  </pic:blipFill>
                  <pic:spPr>
                    <a:xfrm>
                      <a:off x="0" y="0"/>
                      <a:ext cx="3295650" cy="2824843"/>
                    </a:xfrm>
                    <a:prstGeom prst="rect">
                      <a:avLst/>
                    </a:prstGeom>
                  </pic:spPr>
                </pic:pic>
              </a:graphicData>
            </a:graphic>
          </wp:inline>
        </w:drawing>
      </w:r>
    </w:p>
    <w:p w:rsidR="004C1435" w:rsidRPr="004C1435" w:rsidRDefault="004C1435" w:rsidP="004C1435">
      <w:pPr>
        <w:pStyle w:val="Caption"/>
        <w:rPr>
          <w:sz w:val="20"/>
          <w:lang w:val="en-GB"/>
        </w:rPr>
      </w:pPr>
      <w:bookmarkStart w:id="352" w:name="_Toc397995140"/>
      <w:r w:rsidRPr="004C1435">
        <w:rPr>
          <w:sz w:val="20"/>
          <w:lang w:val="en-GB"/>
        </w:rPr>
        <w:t>Figure C</w:t>
      </w:r>
      <w:r w:rsidR="00C7107F">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3</w:t>
      </w:r>
      <w:r w:rsidR="006222FB">
        <w:rPr>
          <w:sz w:val="20"/>
          <w:lang w:val="en-GB"/>
        </w:rPr>
        <w:fldChar w:fldCharType="end"/>
      </w:r>
      <w:r w:rsidRPr="004C1435">
        <w:rPr>
          <w:sz w:val="20"/>
          <w:lang w:val="en-GB"/>
        </w:rPr>
        <w:t xml:space="preserve"> - Rule DB UUC</w:t>
      </w:r>
      <w:bookmarkEnd w:id="352"/>
    </w:p>
    <w:p w:rsidR="0033019B" w:rsidRDefault="0033019B">
      <w:pPr>
        <w:rPr>
          <w:lang w:val="en-GB"/>
        </w:rPr>
      </w:pPr>
      <w:r>
        <w:rPr>
          <w:lang w:val="en-GB"/>
        </w:rPr>
        <w:br w:type="page"/>
      </w:r>
    </w:p>
    <w:p w:rsidR="004C1435" w:rsidRDefault="0033019B" w:rsidP="0033019B">
      <w:pPr>
        <w:pStyle w:val="Heading1"/>
        <w:numPr>
          <w:ilvl w:val="0"/>
          <w:numId w:val="0"/>
        </w:numPr>
        <w:rPr>
          <w:lang w:val="en-GB"/>
        </w:rPr>
      </w:pPr>
      <w:bookmarkStart w:id="353" w:name="_Toc397995111"/>
      <w:r>
        <w:rPr>
          <w:lang w:val="en-GB"/>
        </w:rPr>
        <w:lastRenderedPageBreak/>
        <w:t>Appendix D</w:t>
      </w:r>
      <w:bookmarkEnd w:id="353"/>
    </w:p>
    <w:p w:rsidR="007F5634" w:rsidRPr="007F5634" w:rsidRDefault="007F5634" w:rsidP="007F5634">
      <w:pPr>
        <w:pStyle w:val="Caption"/>
        <w:keepNext/>
        <w:rPr>
          <w:lang w:val="en-GB"/>
        </w:rPr>
      </w:pPr>
      <w:bookmarkStart w:id="354" w:name="_Toc397995154"/>
      <w:proofErr w:type="gramStart"/>
      <w:r w:rsidRPr="007F5634">
        <w:rPr>
          <w:lang w:val="en-GB"/>
        </w:rPr>
        <w:t>Table D.</w:t>
      </w:r>
      <w:proofErr w:type="gramEnd"/>
      <w:r>
        <w:fldChar w:fldCharType="begin"/>
      </w:r>
      <w:r w:rsidRPr="007F5634">
        <w:rPr>
          <w:lang w:val="en-GB"/>
        </w:rPr>
        <w:instrText xml:space="preserve"> SEQ Table \* ARABIC \s 1 </w:instrText>
      </w:r>
      <w:r>
        <w:fldChar w:fldCharType="separate"/>
      </w:r>
      <w:r>
        <w:rPr>
          <w:noProof/>
          <w:lang w:val="en-GB"/>
        </w:rPr>
        <w:t>1</w:t>
      </w:r>
      <w:r>
        <w:fldChar w:fldCharType="end"/>
      </w:r>
      <w:r w:rsidRPr="007F5634">
        <w:rPr>
          <w:lang w:val="en-GB"/>
        </w:rPr>
        <w:t xml:space="preserve"> - List of all the rules discovered in Association Rules Discovery Process</w:t>
      </w:r>
      <w:bookmarkEnd w:id="354"/>
    </w:p>
    <w:tbl>
      <w:tblPr>
        <w:tblStyle w:val="SombreadoMdio11"/>
        <w:tblW w:w="10297" w:type="dxa"/>
        <w:jc w:val="center"/>
        <w:tblLook w:val="04A0" w:firstRow="1" w:lastRow="0" w:firstColumn="1" w:lastColumn="0" w:noHBand="0" w:noVBand="1"/>
      </w:tblPr>
      <w:tblGrid>
        <w:gridCol w:w="517"/>
        <w:gridCol w:w="1594"/>
        <w:gridCol w:w="1594"/>
        <w:gridCol w:w="1183"/>
        <w:gridCol w:w="1150"/>
        <w:gridCol w:w="865"/>
        <w:gridCol w:w="911"/>
        <w:gridCol w:w="783"/>
        <w:gridCol w:w="783"/>
        <w:gridCol w:w="917"/>
      </w:tblGrid>
      <w:tr w:rsidR="00E228E0" w:rsidRPr="00E228E0" w:rsidTr="007F5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center"/>
          </w:tcPr>
          <w:p w:rsidR="00A924C0" w:rsidRPr="00E228E0" w:rsidRDefault="00A924C0" w:rsidP="00E228E0">
            <w:pPr>
              <w:pStyle w:val="Caption"/>
              <w:spacing w:before="0" w:after="0"/>
              <w:rPr>
                <w:rFonts w:cs="Times New Roman"/>
                <w:sz w:val="20"/>
                <w:szCs w:val="20"/>
                <w:lang w:val="en-GB"/>
              </w:rPr>
            </w:pPr>
            <w:r w:rsidRPr="00E228E0">
              <w:rPr>
                <w:rFonts w:cs="Times New Roman"/>
                <w:sz w:val="20"/>
                <w:szCs w:val="20"/>
                <w:lang w:val="en-GB"/>
              </w:rPr>
              <w:t>#</w:t>
            </w:r>
          </w:p>
        </w:tc>
        <w:tc>
          <w:tcPr>
            <w:tcW w:w="1594"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Premise</w:t>
            </w:r>
          </w:p>
        </w:tc>
        <w:tc>
          <w:tcPr>
            <w:tcW w:w="1594"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Conclusion</w:t>
            </w:r>
          </w:p>
        </w:tc>
        <w:tc>
          <w:tcPr>
            <w:tcW w:w="1183"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Confidence</w:t>
            </w:r>
          </w:p>
        </w:tc>
        <w:tc>
          <w:tcPr>
            <w:tcW w:w="1150"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Conviction</w:t>
            </w:r>
          </w:p>
        </w:tc>
        <w:tc>
          <w:tcPr>
            <w:tcW w:w="865"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Gain</w:t>
            </w:r>
          </w:p>
        </w:tc>
        <w:tc>
          <w:tcPr>
            <w:tcW w:w="911"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Laplace</w:t>
            </w:r>
          </w:p>
        </w:tc>
        <w:tc>
          <w:tcPr>
            <w:tcW w:w="783"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Lift</w:t>
            </w:r>
          </w:p>
        </w:tc>
        <w:tc>
          <w:tcPr>
            <w:tcW w:w="783"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Ps</w:t>
            </w:r>
          </w:p>
        </w:tc>
        <w:tc>
          <w:tcPr>
            <w:tcW w:w="917"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Total Support</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bookmarkStart w:id="355" w:name="RANGE!A1:J102"/>
            <w:r w:rsidRPr="00E228E0">
              <w:rPr>
                <w:rFonts w:cs="Times New Roman"/>
                <w:b w:val="0"/>
                <w:color w:val="000000"/>
                <w:sz w:val="20"/>
                <w:szCs w:val="20"/>
              </w:rPr>
              <w:t>1</w:t>
            </w:r>
            <w:bookmarkEnd w:id="355"/>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wast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wast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recycl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recycl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wast_manag</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wast_manag</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plan</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plan</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implement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implement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4.2000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2.7778</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4.2000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2.7778</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4.5000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electr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4.5000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electr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power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power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oper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oper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4.5000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4.5000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electr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electr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oper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oper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wast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recycl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0.1875</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recycl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wast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0.1875</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wast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wast_manag</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wast_manag</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wast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lastRenderedPageBreak/>
              <w:t>51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wast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plan</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plan</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wast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toilet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sanitari</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sanitari</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toilet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climat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climat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recycl</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wast_manag</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wast_manag</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recycl</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recycl</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plan</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plan</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recycl</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offic</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offic_build</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offic_build</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offic</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electr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electr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oper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oper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electr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power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power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electr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wast_manag</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plan</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plan</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wast_manag</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coat_materi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coat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coat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coat_materi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bl>
    <w:p w:rsidR="00A924C0" w:rsidRPr="0033019B" w:rsidRDefault="00A924C0" w:rsidP="0033019B">
      <w:pPr>
        <w:rPr>
          <w:lang w:val="en-GB"/>
        </w:rPr>
      </w:pPr>
    </w:p>
    <w:sectPr w:rsidR="00A924C0" w:rsidRPr="0033019B" w:rsidSect="00264CFE">
      <w:pgSz w:w="11906" w:h="16838"/>
      <w:pgMar w:top="1417" w:right="1701" w:bottom="1417" w:left="1701" w:header="708" w:footer="708"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2" w:author="Ruben" w:date="2014-09-09T11:38:00Z" w:initials="R">
    <w:p w:rsidR="00192BAD" w:rsidRDefault="00192BAD">
      <w:pPr>
        <w:pStyle w:val="CommentText"/>
      </w:pPr>
      <w:r>
        <w:rPr>
          <w:rStyle w:val="CommentReference"/>
        </w:rPr>
        <w:annotationRef/>
      </w:r>
      <w:r>
        <w:t>Which one?</w:t>
      </w:r>
    </w:p>
  </w:comment>
  <w:comment w:id="33" w:author="Ruben" w:date="2014-09-09T11:38:00Z" w:initials="R">
    <w:p w:rsidR="00192BAD" w:rsidRDefault="00192BAD">
      <w:pPr>
        <w:pStyle w:val="CommentText"/>
      </w:pPr>
      <w:r>
        <w:rPr>
          <w:rStyle w:val="CommentReference"/>
        </w:rPr>
        <w:annotationRef/>
      </w:r>
      <w:r>
        <w:t>Não interessa entrar em detalhes para já. STRICT TO THE POINT!</w:t>
      </w:r>
    </w:p>
  </w:comment>
  <w:comment w:id="34" w:author="Ruben" w:date="2014-09-09T11:39:00Z" w:initials="R">
    <w:p w:rsidR="00192BAD" w:rsidRDefault="00192BAD">
      <w:pPr>
        <w:pStyle w:val="CommentText"/>
      </w:pPr>
      <w:r>
        <w:rPr>
          <w:rStyle w:val="CommentReference"/>
        </w:rPr>
        <w:annotationRef/>
      </w:r>
      <w:r>
        <w:t>O que é ontological precision</w:t>
      </w:r>
    </w:p>
  </w:comment>
  <w:comment w:id="37" w:author="Ruben" w:date="2014-09-09T11:50:00Z" w:initials="R">
    <w:p w:rsidR="001B495B" w:rsidRDefault="001B495B">
      <w:pPr>
        <w:pStyle w:val="CommentText"/>
      </w:pPr>
      <w:r>
        <w:rPr>
          <w:rStyle w:val="CommentReference"/>
        </w:rPr>
        <w:annotationRef/>
      </w:r>
      <w:r>
        <w:t>Confuso esta parte. Quais patterns? Ou defines primeiro o que são patterns, ou o leitor fica confuso.</w:t>
      </w:r>
    </w:p>
  </w:comment>
  <w:comment w:id="46" w:author="Ruben" w:date="2014-09-09T11:57:00Z" w:initials="R">
    <w:p w:rsidR="000E6062" w:rsidRDefault="000E6062">
      <w:pPr>
        <w:pStyle w:val="CommentText"/>
      </w:pPr>
      <w:r>
        <w:rPr>
          <w:rStyle w:val="CommentReference"/>
        </w:rPr>
        <w:annotationRef/>
      </w:r>
      <w:r>
        <w:t>O main goal não é usar técnicas de data mining. O main goal é desenvolver uma abordagem para quantificar relações entre conceitos ontologicos, presentes em fontes de informação não estruturada. Para desenvolver tal abordagem  irá recorrer a técnicas de data mining. RE-ESCREVER a frase!</w:t>
      </w:r>
    </w:p>
  </w:comment>
  <w:comment w:id="73" w:author="Ruben" w:date="2014-09-09T12:13:00Z" w:initials="R">
    <w:p w:rsidR="003E3EAA" w:rsidRDefault="003E3EAA">
      <w:pPr>
        <w:pStyle w:val="CommentText"/>
      </w:pPr>
      <w:r>
        <w:rPr>
          <w:rStyle w:val="CommentReference"/>
        </w:rPr>
        <w:annotationRef/>
      </w:r>
      <w:r>
        <w:t>Introdução é exactamente isso. Tens de resumir todo o teu trabalho ao leitor. O que vais estudar? como pretendes estudar? porquê que vais estudar? qual a problemática? Que técnicas vais aplicar e porquê essas e não outras? etc...</w:t>
      </w:r>
    </w:p>
  </w:comment>
  <w:comment w:id="77" w:author="Ruben" w:date="2014-09-09T12:46:00Z" w:initials="R">
    <w:p w:rsidR="003E3EAA" w:rsidRDefault="003E3EAA">
      <w:pPr>
        <w:pStyle w:val="CommentText"/>
      </w:pPr>
      <w:r>
        <w:rPr>
          <w:rStyle w:val="CommentReference"/>
        </w:rPr>
        <w:annotationRef/>
      </w:r>
      <w:r>
        <w:t xml:space="preserve">Talvez </w:t>
      </w:r>
      <w:r w:rsidR="005B7357">
        <w:t xml:space="preserve">aqui descrevesse a </w:t>
      </w:r>
      <w:r>
        <w:t>problemática. Até porque de alguma forma a motivação irá estar expressa no sub-capítulo anterior.</w:t>
      </w:r>
    </w:p>
    <w:p w:rsidR="003E3EAA" w:rsidRDefault="005B7357">
      <w:pPr>
        <w:pStyle w:val="CommentText"/>
      </w:pPr>
      <w:r>
        <w:t>Aqui propu</w:t>
      </w:r>
      <w:r w:rsidR="003E3EAA">
        <w:t>nha descreveres bem o problema que pretendes estudar, q</w:t>
      </w:r>
      <w:r>
        <w:t>ual</w:t>
      </w:r>
      <w:r w:rsidR="003E3EAA">
        <w:t xml:space="preserve"> </w:t>
      </w:r>
      <w:r>
        <w:t xml:space="preserve">a </w:t>
      </w:r>
      <w:r w:rsidR="003E3EAA">
        <w:t>tua research question, a tua hipotese e quais os resultados esperados.</w:t>
      </w:r>
    </w:p>
  </w:comment>
  <w:comment w:id="82" w:author="Ruben" w:date="2014-09-09T12:22:00Z" w:initials="R">
    <w:p w:rsidR="003E3EAA" w:rsidRDefault="003E3EAA">
      <w:pPr>
        <w:pStyle w:val="CommentText"/>
      </w:pPr>
      <w:r>
        <w:rPr>
          <w:rStyle w:val="CommentReference"/>
        </w:rPr>
        <w:annotationRef/>
      </w:r>
      <w:r>
        <w:t xml:space="preserve">Aqui deverás descrever qual o âmbito do teu trabalho. Quais os dados que vais usar para realizar o teu trabalho? Qual o contexto onde o teu trabalho poderia ser aplicado? </w:t>
      </w:r>
      <w:r w:rsidR="00082E3B">
        <w:t xml:space="preserve">Quais as areas de aplicação? </w:t>
      </w:r>
      <w:r>
        <w:t xml:space="preserve">Que projectos na área </w:t>
      </w:r>
      <w:r w:rsidR="00082E3B">
        <w:t>analisaste e quais os que re-utilizaste algo? Não estamos aqui a re-inventar a roda, houve projectos que já delinearam o caminho e tiveram resultados que podem/devem ser usados aqui, o E-Cognos é um deles.</w:t>
      </w:r>
    </w:p>
  </w:comment>
  <w:comment w:id="85" w:author="Ruben" w:date="2014-09-09T12:24:00Z" w:initials="R">
    <w:p w:rsidR="00D60F52" w:rsidRDefault="00D60F52">
      <w:pPr>
        <w:pStyle w:val="CommentText"/>
      </w:pPr>
      <w:r>
        <w:rPr>
          <w:rStyle w:val="CommentReference"/>
        </w:rPr>
        <w:annotationRef/>
      </w:r>
      <w:r>
        <w:t>“No exception” em relação ao quê?</w:t>
      </w:r>
    </w:p>
  </w:comment>
  <w:comment w:id="86" w:author="Ruben" w:date="2014-09-09T12:24:00Z" w:initials="R">
    <w:p w:rsidR="00D60F52" w:rsidRDefault="00D60F52">
      <w:pPr>
        <w:pStyle w:val="CommentText"/>
      </w:pPr>
      <w:r>
        <w:rPr>
          <w:rStyle w:val="CommentReference"/>
        </w:rPr>
        <w:annotationRef/>
      </w:r>
      <w:r>
        <w:t>Knowledge Information?</w:t>
      </w:r>
    </w:p>
  </w:comment>
  <w:comment w:id="88" w:author="Ruben" w:date="2014-09-09T12:26:00Z" w:initials="R">
    <w:p w:rsidR="00D60F52" w:rsidRDefault="00D60F52">
      <w:pPr>
        <w:pStyle w:val="CommentText"/>
      </w:pPr>
      <w:r>
        <w:rPr>
          <w:rStyle w:val="CommentReference"/>
        </w:rPr>
        <w:annotationRef/>
      </w:r>
      <w:r>
        <w:t>Porquê um big challange? Posso ter uma base de dados e ser fácil chegar à informação que necessito. Dar exemplos concretos o porquê de cada vez mais ser díficl chegar à informação.</w:t>
      </w:r>
    </w:p>
  </w:comment>
  <w:comment w:id="89" w:author="Ruben" w:date="2014-09-09T12:28:00Z" w:initials="R">
    <w:p w:rsidR="00D60F52" w:rsidRDefault="00D60F52">
      <w:pPr>
        <w:pStyle w:val="CommentText"/>
      </w:pPr>
      <w:r>
        <w:rPr>
          <w:rStyle w:val="CommentReference"/>
        </w:rPr>
        <w:annotationRef/>
      </w:r>
      <w:r>
        <w:t xml:space="preserve">O problema não é só no store da informação, mas também como indexar a informação e disseminar a informação de forma a chegar a quem  necessita dela. </w:t>
      </w:r>
    </w:p>
  </w:comment>
  <w:comment w:id="90" w:author="Ruben" w:date="2014-09-09T12:27:00Z" w:initials="R">
    <w:p w:rsidR="00D60F52" w:rsidRDefault="00D60F52">
      <w:pPr>
        <w:pStyle w:val="CommentText"/>
      </w:pPr>
      <w:r>
        <w:rPr>
          <w:rStyle w:val="CommentReference"/>
        </w:rPr>
        <w:annotationRef/>
      </w:r>
      <w:r>
        <w:t>Quais?</w:t>
      </w:r>
    </w:p>
  </w:comment>
  <w:comment w:id="91" w:author="Ruben" w:date="2014-09-09T12:31:00Z" w:initials="R">
    <w:p w:rsidR="00B31AED" w:rsidRDefault="00B31AED">
      <w:pPr>
        <w:pStyle w:val="CommentText"/>
      </w:pPr>
      <w:r>
        <w:rPr>
          <w:rStyle w:val="CommentReference"/>
        </w:rPr>
        <w:annotationRef/>
      </w:r>
      <w:r>
        <w:t>Talvez usar alguns autores de referência como o Nonaka que advoga que o conhecimento pode ser codificado/representado de forma a poder ser adquirido epartilhado por vários humanos.</w:t>
      </w:r>
    </w:p>
  </w:comment>
  <w:comment w:id="92" w:author="Ruben" w:date="2014-09-09T12:30:00Z" w:initials="R">
    <w:p w:rsidR="00B31AED" w:rsidRDefault="00B31AED">
      <w:pPr>
        <w:pStyle w:val="CommentText"/>
      </w:pPr>
      <w:r>
        <w:rPr>
          <w:rStyle w:val="CommentReference"/>
        </w:rPr>
        <w:annotationRef/>
      </w:r>
      <w:r>
        <w:t>Quais são?</w:t>
      </w:r>
    </w:p>
  </w:comment>
  <w:comment w:id="93" w:author="Ruben" w:date="2014-09-09T12:30:00Z" w:initials="R">
    <w:p w:rsidR="00B31AED" w:rsidRDefault="00B31AED">
      <w:pPr>
        <w:pStyle w:val="CommentText"/>
      </w:pPr>
      <w:r>
        <w:rPr>
          <w:rStyle w:val="CommentReference"/>
        </w:rPr>
        <w:annotationRef/>
      </w:r>
      <w:r>
        <w:t>Será verdade?</w:t>
      </w:r>
    </w:p>
  </w:comment>
  <w:comment w:id="99" w:author="Ruben" w:date="2014-09-09T12:36:00Z" w:initials="R">
    <w:p w:rsidR="00B31AED" w:rsidRDefault="00B31AED">
      <w:pPr>
        <w:pStyle w:val="CommentText"/>
      </w:pPr>
      <w:r>
        <w:rPr>
          <w:rStyle w:val="CommentReference"/>
        </w:rPr>
        <w:annotationRef/>
      </w:r>
      <w:r>
        <w:t>So what...</w:t>
      </w:r>
    </w:p>
  </w:comment>
  <w:comment w:id="100" w:author="Ruben" w:date="2014-09-09T12:37:00Z" w:initials="R">
    <w:p w:rsidR="00B31AED" w:rsidRDefault="00B31AED">
      <w:pPr>
        <w:pStyle w:val="CommentText"/>
      </w:pPr>
      <w:r>
        <w:rPr>
          <w:rStyle w:val="CommentReference"/>
        </w:rPr>
        <w:annotationRef/>
      </w:r>
      <w:r>
        <w:t>This? What?</w:t>
      </w:r>
    </w:p>
  </w:comment>
  <w:comment w:id="101" w:author="Ruben" w:date="2014-09-09T12:37:00Z" w:initials="R">
    <w:p w:rsidR="00B31AED" w:rsidRDefault="00B31AED">
      <w:pPr>
        <w:pStyle w:val="CommentText"/>
      </w:pPr>
      <w:r>
        <w:rPr>
          <w:rStyle w:val="CommentReference"/>
        </w:rPr>
        <w:annotationRef/>
      </w:r>
      <w:r>
        <w:t>This? What?</w:t>
      </w:r>
    </w:p>
  </w:comment>
  <w:comment w:id="102" w:author="Ruben" w:date="2014-09-09T12:38:00Z" w:initials="R">
    <w:p w:rsidR="00B31AED" w:rsidRDefault="00B31AED">
      <w:pPr>
        <w:pStyle w:val="CommentText"/>
      </w:pPr>
      <w:r>
        <w:rPr>
          <w:rStyle w:val="CommentReference"/>
        </w:rPr>
        <w:annotationRef/>
      </w:r>
      <w:r>
        <w:t xml:space="preserve">Não vamos inventar a roda. A definição de ontologia está mais que fundamentada. Usar definição do Gruber, por exmplo. </w:t>
      </w:r>
    </w:p>
  </w:comment>
  <w:comment w:id="103" w:author="Ruben" w:date="2014-09-09T12:39:00Z" w:initials="R">
    <w:p w:rsidR="00B31AED" w:rsidRDefault="00B31AED">
      <w:pPr>
        <w:pStyle w:val="CommentText"/>
      </w:pPr>
      <w:r>
        <w:rPr>
          <w:rStyle w:val="CommentReference"/>
        </w:rPr>
        <w:annotationRef/>
      </w:r>
      <w:r>
        <w:t>Que são?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77FB" w:rsidRDefault="003B77FB" w:rsidP="00EB2D2D">
      <w:pPr>
        <w:spacing w:line="240" w:lineRule="auto"/>
      </w:pPr>
      <w:r>
        <w:separator/>
      </w:r>
    </w:p>
  </w:endnote>
  <w:endnote w:type="continuationSeparator" w:id="0">
    <w:p w:rsidR="003B77FB" w:rsidRDefault="003B77FB" w:rsidP="00EB2D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BAD" w:rsidRDefault="00192BAD">
    <w:pPr>
      <w:pStyle w:val="Footer"/>
      <w:jc w:val="center"/>
    </w:pPr>
  </w:p>
  <w:p w:rsidR="00192BAD" w:rsidRDefault="00192BA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26202"/>
      <w:docPartObj>
        <w:docPartGallery w:val="Page Numbers (Bottom of Page)"/>
        <w:docPartUnique/>
      </w:docPartObj>
    </w:sdtPr>
    <w:sdtContent>
      <w:p w:rsidR="00192BAD" w:rsidRDefault="00192BAD">
        <w:pPr>
          <w:pStyle w:val="Footer"/>
          <w:jc w:val="center"/>
        </w:pPr>
        <w:r>
          <w:fldChar w:fldCharType="begin"/>
        </w:r>
        <w:r>
          <w:instrText xml:space="preserve"> PAGE   \* MERGEFORMAT </w:instrText>
        </w:r>
        <w:r>
          <w:fldChar w:fldCharType="separate"/>
        </w:r>
        <w:r w:rsidR="005B7357">
          <w:rPr>
            <w:noProof/>
          </w:rPr>
          <w:t>2</w:t>
        </w:r>
        <w:r>
          <w:rPr>
            <w:noProof/>
          </w:rPr>
          <w:fldChar w:fldCharType="end"/>
        </w:r>
      </w:p>
    </w:sdtContent>
  </w:sdt>
  <w:p w:rsidR="00192BAD" w:rsidRDefault="00192BA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BAD" w:rsidRDefault="00192B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77FB" w:rsidRDefault="003B77FB" w:rsidP="00EB2D2D">
      <w:pPr>
        <w:spacing w:line="240" w:lineRule="auto"/>
      </w:pPr>
      <w:r>
        <w:separator/>
      </w:r>
    </w:p>
  </w:footnote>
  <w:footnote w:type="continuationSeparator" w:id="0">
    <w:p w:rsidR="003B77FB" w:rsidRDefault="003B77FB" w:rsidP="00EB2D2D">
      <w:pPr>
        <w:spacing w:line="240" w:lineRule="auto"/>
      </w:pPr>
      <w:r>
        <w:continuationSeparator/>
      </w:r>
    </w:p>
  </w:footnote>
  <w:footnote w:id="1">
    <w:p w:rsidR="00192BAD" w:rsidRPr="00FC7748" w:rsidRDefault="00192BAD">
      <w:pPr>
        <w:pStyle w:val="FootnoteText"/>
        <w:rPr>
          <w:lang w:val="en-GB"/>
        </w:rPr>
      </w:pPr>
      <w:r w:rsidRPr="00063A7F">
        <w:rPr>
          <w:rStyle w:val="FootnoteReference"/>
        </w:rPr>
        <w:footnoteRef/>
      </w:r>
      <w:r w:rsidRPr="00FC7748">
        <w:rPr>
          <w:lang w:val="en-GB"/>
        </w:rPr>
        <w:t xml:space="preserve"> </w:t>
      </w:r>
      <w:r>
        <w:rPr>
          <w:lang w:val="en-GB"/>
        </w:rPr>
        <w:t xml:space="preserve">Refer to </w:t>
      </w:r>
      <w:r w:rsidRPr="00FC7748">
        <w:rPr>
          <w:lang w:val="en-GB"/>
        </w:rPr>
        <w:t>http://plato.stanford.edu/about.html</w:t>
      </w:r>
      <w:r>
        <w:rPr>
          <w:lang w:val="en-GB"/>
        </w:rPr>
        <w:t xml:space="preserve"> for more information</w:t>
      </w:r>
    </w:p>
  </w:footnote>
  <w:footnote w:id="2">
    <w:p w:rsidR="00192BAD" w:rsidRPr="007752B7" w:rsidRDefault="00192BAD" w:rsidP="00506584">
      <w:pPr>
        <w:pStyle w:val="FootnoteText"/>
        <w:rPr>
          <w:lang w:val="en-GB"/>
        </w:rPr>
      </w:pPr>
      <w:r w:rsidRPr="00063A7F">
        <w:rPr>
          <w:rStyle w:val="FootnoteReference"/>
        </w:rPr>
        <w:footnoteRef/>
      </w:r>
      <w:r w:rsidRPr="007752B7">
        <w:rPr>
          <w:lang w:val="en-GB"/>
        </w:rPr>
        <w:t xml:space="preserve"> </w:t>
      </w:r>
      <w:r>
        <w:rPr>
          <w:lang w:val="en-GB"/>
        </w:rPr>
        <w:t xml:space="preserve">Medline (PubMed) – Wide library of scientific publications in the medicine research field. Please refer to </w:t>
      </w:r>
      <w:r w:rsidRPr="007752B7">
        <w:rPr>
          <w:lang w:val="en-GB"/>
        </w:rPr>
        <w:t>http://www.ncbi.nlm.nih.gov/pubmed/</w:t>
      </w:r>
      <w:r>
        <w:rPr>
          <w:lang w:val="en-GB"/>
        </w:rPr>
        <w:t xml:space="preserve"> for more information.</w:t>
      </w:r>
    </w:p>
  </w:footnote>
  <w:footnote w:id="3">
    <w:p w:rsidR="00192BAD" w:rsidRPr="00197567" w:rsidRDefault="00192BAD">
      <w:pPr>
        <w:pStyle w:val="FootnoteText"/>
        <w:rPr>
          <w:lang w:val="en-GB"/>
        </w:rPr>
      </w:pPr>
      <w:r w:rsidRPr="00063A7F">
        <w:rPr>
          <w:rStyle w:val="FootnoteReference"/>
        </w:rPr>
        <w:footnoteRef/>
      </w:r>
      <w:r w:rsidRPr="00197567">
        <w:rPr>
          <w:lang w:val="en-GB"/>
        </w:rPr>
        <w:t xml:space="preserve"> </w:t>
      </w:r>
      <w:r>
        <w:rPr>
          <w:lang w:val="en-GB"/>
        </w:rPr>
        <w:t xml:space="preserve">in literature, other names can be found to represent this same </w:t>
      </w:r>
      <w:proofErr w:type="spellStart"/>
      <w:r>
        <w:rPr>
          <w:lang w:val="en-GB"/>
        </w:rPr>
        <w:t>itemsets</w:t>
      </w:r>
      <w:proofErr w:type="spellEnd"/>
      <w:r>
        <w:rPr>
          <w:lang w:val="en-GB"/>
        </w:rPr>
        <w:t xml:space="preserve"> like antecedent and consequent </w:t>
      </w:r>
      <w:r>
        <w:rPr>
          <w:lang w:val="en-GB"/>
        </w:rPr>
        <w:fldChar w:fldCharType="begin"/>
      </w:r>
      <w:r>
        <w:rPr>
          <w:lang w:val="en-GB"/>
        </w:rPr>
        <w:instrText xml:space="preserve"> ADDIN ZOTERO_ITEM CSL_CITATION {"citationID":"2l3n7pipc3","properties":{"formattedCitation":"(Hoque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Pr>
          <w:lang w:val="en-GB"/>
        </w:rPr>
        <w:fldChar w:fldCharType="separate"/>
      </w:r>
      <w:r w:rsidRPr="00C651E0">
        <w:rPr>
          <w:rFonts w:cs="Times New Roman"/>
          <w:lang w:val="en-GB"/>
        </w:rPr>
        <w:t>(</w:t>
      </w:r>
      <w:proofErr w:type="spellStart"/>
      <w:r w:rsidRPr="00C651E0">
        <w:rPr>
          <w:rFonts w:cs="Times New Roman"/>
          <w:lang w:val="en-GB"/>
        </w:rPr>
        <w:t>Hoque</w:t>
      </w:r>
      <w:proofErr w:type="spellEnd"/>
      <w:r w:rsidRPr="00C651E0">
        <w:rPr>
          <w:rFonts w:cs="Times New Roman"/>
          <w:lang w:val="en-GB"/>
        </w:rPr>
        <w:t xml:space="preserve"> et al., 2011)</w:t>
      </w:r>
      <w:r>
        <w:rPr>
          <w:lang w:val="en-GB"/>
        </w:rPr>
        <w:fldChar w:fldCharType="end"/>
      </w:r>
      <w:r>
        <w:rPr>
          <w:lang w:val="en-GB"/>
        </w:rPr>
        <w:t xml:space="preserve">  in contrast to premise and conclusion. The latter designation will be adapted in the present study.</w:t>
      </w:r>
    </w:p>
  </w:footnote>
  <w:footnote w:id="4">
    <w:p w:rsidR="00192BAD" w:rsidRPr="00036798" w:rsidRDefault="00192BAD">
      <w:pPr>
        <w:pStyle w:val="FootnoteText"/>
        <w:rPr>
          <w:lang w:val="en-GB"/>
        </w:rPr>
      </w:pPr>
      <w:r w:rsidRPr="00063A7F">
        <w:rPr>
          <w:rStyle w:val="FootnoteReference"/>
        </w:rPr>
        <w:footnoteRef/>
      </w:r>
      <w:r w:rsidRPr="00036798">
        <w:rPr>
          <w:lang w:val="en-GB"/>
        </w:rPr>
        <w:t xml:space="preserve"> As a curiosity, Lift is</w:t>
      </w:r>
      <w:r>
        <w:rPr>
          <w:lang w:val="en-GB"/>
        </w:rPr>
        <w:t xml:space="preserve"> well </w:t>
      </w:r>
      <w:r w:rsidRPr="00036798">
        <w:rPr>
          <w:lang w:val="en-GB"/>
        </w:rPr>
        <w:t>k</w:t>
      </w:r>
      <w:r>
        <w:rPr>
          <w:lang w:val="en-GB"/>
        </w:rPr>
        <w:t xml:space="preserve">nown in the scientific community as a measure used in the IBM’s Intelligent Miner </w:t>
      </w:r>
      <w:r>
        <w:rPr>
          <w:lang w:val="en-GB"/>
        </w:rPr>
        <w:fldChar w:fldCharType="begin"/>
      </w:r>
      <w:r>
        <w:rPr>
          <w:lang w:val="en-GB"/>
        </w:rPr>
        <w:instrText xml:space="preserve"> ADDIN ZOTERO_ITEM CSL_CITATION {"citationID":"1mevq28r64","properties":{"formattedCitation":"(IBM - International Business Machines, 1996)","plainCitation":"(IBM - International Business Machines, 1996)"},"citationItems":[{"id":143,"uris":["http://zotero.org/users/local/bkYEK4Eu/items/QI4H6U77"],"uri":["http://zotero.org/users/local/bkYEK4Eu/items/QI4H6U77"],"itemData":{"id":143,"type":"report","title":"IBM Intelligent Miner User's Guide, Version 1 Release 1","publisher":"SH12-6213-00 edition, July","source":"Google Scholar","author":[{"family":"IBM - International Business Machines","given":""}],"issued":{"date-parts":[["1996"]]}}}],"schema":"https://github.com/citation-style-language/schema/raw/master/csl-citation.json"} </w:instrText>
      </w:r>
      <w:r>
        <w:rPr>
          <w:lang w:val="en-GB"/>
        </w:rPr>
        <w:fldChar w:fldCharType="separate"/>
      </w:r>
      <w:r w:rsidRPr="00C651E0">
        <w:rPr>
          <w:rFonts w:cs="Times New Roman"/>
          <w:lang w:val="en-GB"/>
        </w:rPr>
        <w:t>(IBM - International Business Machines, 1996)</w:t>
      </w:r>
      <w:r>
        <w:rPr>
          <w:lang w:val="en-GB"/>
        </w:rPr>
        <w:fldChar w:fldCharType="end"/>
      </w:r>
      <w:r>
        <w:rPr>
          <w:lang w:val="en-GB"/>
        </w:rPr>
        <w:t>.</w:t>
      </w:r>
    </w:p>
  </w:footnote>
  <w:footnote w:id="5">
    <w:p w:rsidR="00192BAD" w:rsidRPr="00F3477D" w:rsidRDefault="00192BAD">
      <w:pPr>
        <w:pStyle w:val="FootnoteText"/>
        <w:rPr>
          <w:lang w:val="en-GB"/>
        </w:rPr>
      </w:pPr>
      <w:r w:rsidRPr="00063A7F">
        <w:rPr>
          <w:rStyle w:val="FootnoteReference"/>
        </w:rPr>
        <w:footnoteRef/>
      </w:r>
      <w:r w:rsidRPr="002F3E15">
        <w:rPr>
          <w:lang w:val="en-GB"/>
        </w:rPr>
        <w:t xml:space="preserve"> </w:t>
      </w:r>
      <w:r>
        <w:rPr>
          <w:lang w:val="en-GB"/>
        </w:rPr>
        <w:t xml:space="preserve">In the literature </w:t>
      </w:r>
      <w:r w:rsidRPr="005B3212">
        <w:rPr>
          <w:i/>
          <w:lang w:val="en-GB"/>
        </w:rPr>
        <w:t>PS</w:t>
      </w:r>
      <w:r>
        <w:rPr>
          <w:lang w:val="en-GB"/>
        </w:rPr>
        <w:t xml:space="preserve"> is also found under different designations, for instance, </w:t>
      </w:r>
      <w:r w:rsidRPr="001552E6">
        <w:rPr>
          <w:i/>
          <w:lang w:val="en-GB"/>
        </w:rPr>
        <w:t>Leverage</w:t>
      </w:r>
      <w:r>
        <w:rPr>
          <w:lang w:val="en-GB"/>
        </w:rPr>
        <w:t xml:space="preserve"> </w:t>
      </w:r>
      <w:r>
        <w:rPr>
          <w:lang w:val="en-GB"/>
        </w:rPr>
        <w:fldChar w:fldCharType="begin"/>
      </w:r>
      <w:r>
        <w:rPr>
          <w:lang w:val="en-GB"/>
        </w:rPr>
        <w:instrText xml:space="preserve"> ADDIN ZOTERO_ITEM CSL_CITATION {"citationID":"26f2mhda9d","properties":{"formattedCitation":"(Azevedo and Jorge, 2007)","plainCitation":"(Azevedo and Jorge, 2007)"},"citationItems":[{"id":24,"uris":["http://zotero.org/users/local/bkYEK4Eu/items/7WU47QUV"],"uri":["http://zotero.org/users/local/bkYEK4Eu/items/7WU47QUV"],"itemData":{"id":24,"type":"chapter","title":"Comparing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schema":"https://github.com/citation-style-language/schema/raw/master/csl-citation.json"} </w:instrText>
      </w:r>
      <w:r>
        <w:rPr>
          <w:lang w:val="en-GB"/>
        </w:rPr>
        <w:fldChar w:fldCharType="separate"/>
      </w:r>
      <w:r w:rsidRPr="00C651E0">
        <w:rPr>
          <w:rFonts w:cs="Times New Roman"/>
          <w:lang w:val="en-GB"/>
        </w:rPr>
        <w:t>(Azevedo and Jorge, 2007)</w:t>
      </w:r>
      <w:r>
        <w:rPr>
          <w:lang w:val="en-GB"/>
        </w:rPr>
        <w:fldChar w:fldCharType="end"/>
      </w:r>
      <w:r>
        <w:rPr>
          <w:lang w:val="en-GB"/>
        </w:rPr>
        <w:t xml:space="preserve">, </w:t>
      </w:r>
      <w:r w:rsidRPr="001552E6">
        <w:rPr>
          <w:i/>
          <w:lang w:val="en-GB"/>
        </w:rPr>
        <w:t>Rule Interest</w:t>
      </w:r>
      <w:r>
        <w:rPr>
          <w:lang w:val="en-GB"/>
        </w:rPr>
        <w:t xml:space="preserve"> </w:t>
      </w:r>
      <w:r>
        <w:rPr>
          <w:lang w:val="en-GB"/>
        </w:rPr>
        <w:fldChar w:fldCharType="begin"/>
      </w:r>
      <w:r>
        <w:rPr>
          <w:lang w:val="en-GB"/>
        </w:rPr>
        <w:instrText xml:space="preserve"> ADDIN ZOTERO_ITEM CSL_CITATION {"citationID":"20d0ln6b6k","properties":{"formattedCitation":"{\\rtf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Pr>
          <w:lang w:val="en-GB"/>
        </w:rPr>
        <w:fldChar w:fldCharType="separate"/>
      </w:r>
      <w:r w:rsidRPr="00C651E0">
        <w:rPr>
          <w:rFonts w:cs="Times New Roman"/>
          <w:sz w:val="22"/>
          <w:szCs w:val="24"/>
          <w:lang w:val="en-GB"/>
        </w:rPr>
        <w:t>(</w:t>
      </w:r>
      <w:proofErr w:type="spellStart"/>
      <w:r w:rsidRPr="00C651E0">
        <w:rPr>
          <w:rFonts w:cs="Times New Roman"/>
          <w:sz w:val="22"/>
          <w:szCs w:val="24"/>
          <w:lang w:val="en-GB"/>
        </w:rPr>
        <w:t>Gonçalves</w:t>
      </w:r>
      <w:proofErr w:type="spellEnd"/>
      <w:r w:rsidRPr="00C651E0">
        <w:rPr>
          <w:rFonts w:cs="Times New Roman"/>
          <w:sz w:val="22"/>
          <w:szCs w:val="24"/>
          <w:lang w:val="en-GB"/>
        </w:rPr>
        <w:t>, 2005)</w:t>
      </w:r>
      <w:r>
        <w:rPr>
          <w:lang w:val="en-GB"/>
        </w:rPr>
        <w:fldChar w:fldCharType="end"/>
      </w:r>
      <w:r>
        <w:rPr>
          <w:lang w:val="en-GB"/>
        </w:rPr>
        <w:t xml:space="preserve"> or </w:t>
      </w:r>
      <w:r w:rsidRPr="001552E6">
        <w:rPr>
          <w:i/>
          <w:lang w:val="en-GB"/>
        </w:rPr>
        <w:t>novelty</w:t>
      </w:r>
      <w:r>
        <w:rPr>
          <w:i/>
          <w:lang w:val="en-GB"/>
        </w:rPr>
        <w:t xml:space="preserve"> </w:t>
      </w:r>
      <w:r>
        <w:rPr>
          <w:i/>
          <w:lang w:val="en-GB"/>
        </w:rPr>
        <w:fldChar w:fldCharType="begin"/>
      </w:r>
      <w:r>
        <w:rPr>
          <w:i/>
          <w:lang w:val="en-GB"/>
        </w:rPr>
        <w:instrText xml:space="preserve"> ADDIN ZOTERO_ITEM CSL_CITATION {"citationID":"1anfjkgh1g","properties":{"formattedCitation":"{\\rtf (Lavra\\uc0\\u269{} et al., 1999)}","plainCitation":"(Lavrač et al., 1999)"},"citationItems":[{"id":149,"uris":["http://zotero.org/users/local/bkYEK4Eu/items/DM74QTFQ"],"uri":["http://zotero.org/users/local/bkYEK4Eu/items/DM74QTFQ"],"itemData":{"id":149,"type":"book","title":"Rule evaluation measures: A unifying view","publisher":"Springer","source":"Google Scholar","URL":"http://link.springer.com/chapter/10.1007/3-540-48751-4_17","shortTitle":"Rule evaluation measures","author":[{"family":"Lavrač","given":"Nada"},{"family":"Flach","given":"Peter"},{"family":"Zupan","given":"Blaz"}],"issued":{"date-parts":[["1999"]]},"accessed":{"date-parts":[["2014",8,17]]}}}],"schema":"https://github.com/citation-style-language/schema/raw/master/csl-citation.json"} </w:instrText>
      </w:r>
      <w:r>
        <w:rPr>
          <w:i/>
          <w:lang w:val="en-GB"/>
        </w:rPr>
        <w:fldChar w:fldCharType="separate"/>
      </w:r>
      <w:r w:rsidRPr="00DA6528">
        <w:rPr>
          <w:rFonts w:cs="Times New Roman"/>
          <w:sz w:val="22"/>
          <w:szCs w:val="24"/>
          <w:lang w:val="en-GB"/>
        </w:rPr>
        <w:t>(</w:t>
      </w:r>
      <w:proofErr w:type="spellStart"/>
      <w:r w:rsidRPr="00DA6528">
        <w:rPr>
          <w:rFonts w:cs="Times New Roman"/>
          <w:sz w:val="22"/>
          <w:szCs w:val="24"/>
          <w:lang w:val="en-GB"/>
        </w:rPr>
        <w:t>Lavrač</w:t>
      </w:r>
      <w:proofErr w:type="spellEnd"/>
      <w:r w:rsidRPr="00DA6528">
        <w:rPr>
          <w:rFonts w:cs="Times New Roman"/>
          <w:sz w:val="22"/>
          <w:szCs w:val="24"/>
          <w:lang w:val="en-GB"/>
        </w:rPr>
        <w:t xml:space="preserve"> et al., 1999)</w:t>
      </w:r>
      <w:r>
        <w:rPr>
          <w:i/>
          <w:lang w:val="en-GB"/>
        </w:rPr>
        <w:fldChar w:fldCharType="end"/>
      </w:r>
      <w:r>
        <w:rPr>
          <w:lang w:val="en-GB"/>
        </w:rPr>
        <w:t>.</w:t>
      </w:r>
    </w:p>
  </w:footnote>
  <w:footnote w:id="6">
    <w:p w:rsidR="00192BAD" w:rsidRPr="00A92AE1" w:rsidRDefault="00192BAD" w:rsidP="00CF5511">
      <w:pPr>
        <w:pStyle w:val="NormalWeb"/>
        <w:spacing w:before="0" w:beforeAutospacing="0" w:after="0" w:afterAutospacing="0"/>
        <w:rPr>
          <w:lang w:val="en-GB"/>
        </w:rPr>
      </w:pPr>
      <w:r w:rsidRPr="00063A7F">
        <w:rPr>
          <w:rStyle w:val="FootnoteReference"/>
        </w:rPr>
        <w:footnoteRef/>
      </w:r>
      <w:r w:rsidRPr="00E0558E">
        <w:rPr>
          <w:sz w:val="20"/>
          <w:lang w:val="en-GB"/>
        </w:rPr>
        <w:t xml:space="preserve"> </w:t>
      </w:r>
      <w:r w:rsidRPr="00E0558E">
        <w:rPr>
          <w:rFonts w:eastAsia="Times New Roman"/>
          <w:sz w:val="20"/>
          <w:lang w:val="en-GB"/>
        </w:rPr>
        <w:t xml:space="preserve">Groovy builds upon the strengths of Java but has additional power features inspired by languages like Python, Ruby and Smalltalk. </w:t>
      </w:r>
      <w:r>
        <w:rPr>
          <w:rFonts w:eastAsia="Times New Roman"/>
          <w:sz w:val="20"/>
          <w:lang w:val="en-GB"/>
        </w:rPr>
        <w:fldChar w:fldCharType="begin"/>
      </w:r>
      <w:r>
        <w:rPr>
          <w:rFonts w:eastAsia="Times New Roman"/>
          <w:sz w:val="20"/>
          <w:lang w:val="en-GB"/>
        </w:rPr>
        <w:instrText xml:space="preserve"> ADDIN ZOTERO_ITEM CSL_CITATION {"citationID":"2lfu8iemtn","properties":{"formattedCitation":"(Guillaume Laforge, 2012)","plainCitation":"(Guillaume Laforge, 2012)"},"citationItems":[{"id":155,"uris":["http://zotero.org/users/local/bkYEK4Eu/items/DMUK3AVZ"],"uri":["http://zotero.org/users/local/bkYEK4Eu/items/DMUK3AVZ"],"itemData":{"id":155,"type":"webpage","title":"Groovy","abstract":"A dynamic language \nfor the Java platform","URL":"http://groovy.codehaus.org/","author":[{"family":"Guillaume Laforge","given":""}],"issued":{"date-parts":[["2012"]]}}}],"schema":"https://github.com/citation-style-language/schema/raw/master/csl-citation.json"} </w:instrText>
      </w:r>
      <w:r>
        <w:rPr>
          <w:rFonts w:eastAsia="Times New Roman"/>
          <w:sz w:val="20"/>
          <w:lang w:val="en-GB"/>
        </w:rPr>
        <w:fldChar w:fldCharType="separate"/>
      </w:r>
      <w:r w:rsidRPr="00C651E0">
        <w:rPr>
          <w:sz w:val="20"/>
        </w:rPr>
        <w:t>(Guillaume Laforge, 2012)</w:t>
      </w:r>
      <w:r>
        <w:rPr>
          <w:rFonts w:eastAsia="Times New Roman"/>
          <w:sz w:val="20"/>
          <w:lang w:val="en-GB"/>
        </w:rP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3759F"/>
    <w:multiLevelType w:val="hybridMultilevel"/>
    <w:tmpl w:val="F0F0A72A"/>
    <w:lvl w:ilvl="0" w:tplc="F2F2CA06">
      <w:numFmt w:val="bullet"/>
      <w:lvlText w:val="-"/>
      <w:lvlJc w:val="left"/>
      <w:pPr>
        <w:ind w:left="720" w:hanging="360"/>
      </w:pPr>
      <w:rPr>
        <w:rFonts w:ascii="Times New Roman" w:eastAsiaTheme="minorHAnsi"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25125062"/>
    <w:multiLevelType w:val="hybridMultilevel"/>
    <w:tmpl w:val="9AC898C0"/>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
    <w:nsid w:val="3A6C7B59"/>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467A7404"/>
    <w:multiLevelType w:val="multilevel"/>
    <w:tmpl w:val="E6D650B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5B8A11C9"/>
    <w:multiLevelType w:val="hybridMultilevel"/>
    <w:tmpl w:val="13BA41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66701AB8"/>
    <w:multiLevelType w:val="hybridMultilevel"/>
    <w:tmpl w:val="588443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trackRevisions/>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3EE0"/>
    <w:rsid w:val="00000A2B"/>
    <w:rsid w:val="00005409"/>
    <w:rsid w:val="00011F4E"/>
    <w:rsid w:val="00015C0B"/>
    <w:rsid w:val="000179A0"/>
    <w:rsid w:val="00017D74"/>
    <w:rsid w:val="00022A91"/>
    <w:rsid w:val="000230AB"/>
    <w:rsid w:val="00027664"/>
    <w:rsid w:val="00027EBC"/>
    <w:rsid w:val="00031EDA"/>
    <w:rsid w:val="00032A05"/>
    <w:rsid w:val="00036798"/>
    <w:rsid w:val="00036EA1"/>
    <w:rsid w:val="00042DFF"/>
    <w:rsid w:val="000511A5"/>
    <w:rsid w:val="00056630"/>
    <w:rsid w:val="00057B4A"/>
    <w:rsid w:val="00062ADE"/>
    <w:rsid w:val="00063A7F"/>
    <w:rsid w:val="00063C27"/>
    <w:rsid w:val="000668C0"/>
    <w:rsid w:val="000707A0"/>
    <w:rsid w:val="00077AA7"/>
    <w:rsid w:val="0008290B"/>
    <w:rsid w:val="00082E3B"/>
    <w:rsid w:val="00083C8A"/>
    <w:rsid w:val="00084EDC"/>
    <w:rsid w:val="0008517C"/>
    <w:rsid w:val="000862B0"/>
    <w:rsid w:val="00091E41"/>
    <w:rsid w:val="000932C2"/>
    <w:rsid w:val="00094B01"/>
    <w:rsid w:val="000956EF"/>
    <w:rsid w:val="000A2AEE"/>
    <w:rsid w:val="000A3A45"/>
    <w:rsid w:val="000A4519"/>
    <w:rsid w:val="000A7AC7"/>
    <w:rsid w:val="000B5DF3"/>
    <w:rsid w:val="000C0C87"/>
    <w:rsid w:val="000C5DED"/>
    <w:rsid w:val="000D08BE"/>
    <w:rsid w:val="000D1316"/>
    <w:rsid w:val="000D249C"/>
    <w:rsid w:val="000D2A55"/>
    <w:rsid w:val="000D77DD"/>
    <w:rsid w:val="000E28D5"/>
    <w:rsid w:val="000E2D12"/>
    <w:rsid w:val="000E5085"/>
    <w:rsid w:val="000E5BBE"/>
    <w:rsid w:val="000E6062"/>
    <w:rsid w:val="000E6B2D"/>
    <w:rsid w:val="000F2225"/>
    <w:rsid w:val="000F39A7"/>
    <w:rsid w:val="000F7DFA"/>
    <w:rsid w:val="001028BE"/>
    <w:rsid w:val="0011579E"/>
    <w:rsid w:val="00115D8E"/>
    <w:rsid w:val="00120A00"/>
    <w:rsid w:val="001274E5"/>
    <w:rsid w:val="00137AA3"/>
    <w:rsid w:val="00144818"/>
    <w:rsid w:val="00146F54"/>
    <w:rsid w:val="00151E0C"/>
    <w:rsid w:val="001552E6"/>
    <w:rsid w:val="00156F7A"/>
    <w:rsid w:val="001661DF"/>
    <w:rsid w:val="001777EB"/>
    <w:rsid w:val="001801B3"/>
    <w:rsid w:val="001835BF"/>
    <w:rsid w:val="0018459A"/>
    <w:rsid w:val="00185A72"/>
    <w:rsid w:val="00187485"/>
    <w:rsid w:val="00190AC3"/>
    <w:rsid w:val="00192BAD"/>
    <w:rsid w:val="001937CF"/>
    <w:rsid w:val="00195BE3"/>
    <w:rsid w:val="00196C93"/>
    <w:rsid w:val="00197567"/>
    <w:rsid w:val="001A293E"/>
    <w:rsid w:val="001A2C25"/>
    <w:rsid w:val="001A35A7"/>
    <w:rsid w:val="001A3D73"/>
    <w:rsid w:val="001A4FBF"/>
    <w:rsid w:val="001A5219"/>
    <w:rsid w:val="001A7204"/>
    <w:rsid w:val="001A79EB"/>
    <w:rsid w:val="001B415E"/>
    <w:rsid w:val="001B495B"/>
    <w:rsid w:val="001D2EE4"/>
    <w:rsid w:val="001D729B"/>
    <w:rsid w:val="001E2216"/>
    <w:rsid w:val="001E708F"/>
    <w:rsid w:val="001F02BB"/>
    <w:rsid w:val="001F2F8C"/>
    <w:rsid w:val="002046C7"/>
    <w:rsid w:val="00204EF5"/>
    <w:rsid w:val="002056A8"/>
    <w:rsid w:val="00206429"/>
    <w:rsid w:val="00207784"/>
    <w:rsid w:val="00210981"/>
    <w:rsid w:val="0021146A"/>
    <w:rsid w:val="00221CA9"/>
    <w:rsid w:val="00224672"/>
    <w:rsid w:val="0022563C"/>
    <w:rsid w:val="002258A5"/>
    <w:rsid w:val="00227F99"/>
    <w:rsid w:val="002317D2"/>
    <w:rsid w:val="00233A36"/>
    <w:rsid w:val="00234E63"/>
    <w:rsid w:val="0024194D"/>
    <w:rsid w:val="002423CB"/>
    <w:rsid w:val="00242A56"/>
    <w:rsid w:val="002476D0"/>
    <w:rsid w:val="00250C0D"/>
    <w:rsid w:val="00251284"/>
    <w:rsid w:val="002528BB"/>
    <w:rsid w:val="00252AB3"/>
    <w:rsid w:val="0025402B"/>
    <w:rsid w:val="0025465E"/>
    <w:rsid w:val="002562C1"/>
    <w:rsid w:val="002608DF"/>
    <w:rsid w:val="00263525"/>
    <w:rsid w:val="00264CD0"/>
    <w:rsid w:val="00264CFE"/>
    <w:rsid w:val="00264D3F"/>
    <w:rsid w:val="00265988"/>
    <w:rsid w:val="00265DE6"/>
    <w:rsid w:val="002728B7"/>
    <w:rsid w:val="0027426A"/>
    <w:rsid w:val="002743B1"/>
    <w:rsid w:val="00275AF1"/>
    <w:rsid w:val="002805AD"/>
    <w:rsid w:val="00282225"/>
    <w:rsid w:val="00286B31"/>
    <w:rsid w:val="002870D0"/>
    <w:rsid w:val="00292619"/>
    <w:rsid w:val="00292974"/>
    <w:rsid w:val="002933FB"/>
    <w:rsid w:val="00295FB7"/>
    <w:rsid w:val="00296EAC"/>
    <w:rsid w:val="0029758E"/>
    <w:rsid w:val="002A1C54"/>
    <w:rsid w:val="002A1E86"/>
    <w:rsid w:val="002A39B5"/>
    <w:rsid w:val="002A46A6"/>
    <w:rsid w:val="002B1E08"/>
    <w:rsid w:val="002B26BA"/>
    <w:rsid w:val="002B2796"/>
    <w:rsid w:val="002B3CFD"/>
    <w:rsid w:val="002B4733"/>
    <w:rsid w:val="002B4D5C"/>
    <w:rsid w:val="002B65F4"/>
    <w:rsid w:val="002B7447"/>
    <w:rsid w:val="002C148B"/>
    <w:rsid w:val="002C2027"/>
    <w:rsid w:val="002C22CE"/>
    <w:rsid w:val="002D20AE"/>
    <w:rsid w:val="002D2671"/>
    <w:rsid w:val="002D2EF9"/>
    <w:rsid w:val="002D323D"/>
    <w:rsid w:val="002D38F5"/>
    <w:rsid w:val="002D4DAF"/>
    <w:rsid w:val="002D72F8"/>
    <w:rsid w:val="002E2633"/>
    <w:rsid w:val="002E39B3"/>
    <w:rsid w:val="002F3662"/>
    <w:rsid w:val="002F3E15"/>
    <w:rsid w:val="002F4E73"/>
    <w:rsid w:val="002F7CC6"/>
    <w:rsid w:val="00300C4F"/>
    <w:rsid w:val="00302882"/>
    <w:rsid w:val="00303826"/>
    <w:rsid w:val="00305A00"/>
    <w:rsid w:val="00307C11"/>
    <w:rsid w:val="003108D7"/>
    <w:rsid w:val="0031218B"/>
    <w:rsid w:val="00313B4D"/>
    <w:rsid w:val="00313EC2"/>
    <w:rsid w:val="00315D2D"/>
    <w:rsid w:val="00316504"/>
    <w:rsid w:val="00316C87"/>
    <w:rsid w:val="00322CE7"/>
    <w:rsid w:val="00324139"/>
    <w:rsid w:val="0033019B"/>
    <w:rsid w:val="00331923"/>
    <w:rsid w:val="00331BF5"/>
    <w:rsid w:val="00332EFD"/>
    <w:rsid w:val="0033498E"/>
    <w:rsid w:val="00341B61"/>
    <w:rsid w:val="003477E0"/>
    <w:rsid w:val="00350710"/>
    <w:rsid w:val="003568DD"/>
    <w:rsid w:val="00366954"/>
    <w:rsid w:val="00372278"/>
    <w:rsid w:val="00377EBC"/>
    <w:rsid w:val="0038162D"/>
    <w:rsid w:val="003828C6"/>
    <w:rsid w:val="00382EAD"/>
    <w:rsid w:val="003840F5"/>
    <w:rsid w:val="003901CD"/>
    <w:rsid w:val="00393E2A"/>
    <w:rsid w:val="003A49A2"/>
    <w:rsid w:val="003A4A06"/>
    <w:rsid w:val="003A6661"/>
    <w:rsid w:val="003B066C"/>
    <w:rsid w:val="003B0D5D"/>
    <w:rsid w:val="003B3E56"/>
    <w:rsid w:val="003B49CB"/>
    <w:rsid w:val="003B77FB"/>
    <w:rsid w:val="003C036B"/>
    <w:rsid w:val="003C3106"/>
    <w:rsid w:val="003C4FA1"/>
    <w:rsid w:val="003D1460"/>
    <w:rsid w:val="003D1870"/>
    <w:rsid w:val="003D1966"/>
    <w:rsid w:val="003D6142"/>
    <w:rsid w:val="003D652A"/>
    <w:rsid w:val="003D72E9"/>
    <w:rsid w:val="003D7A3A"/>
    <w:rsid w:val="003E1740"/>
    <w:rsid w:val="003E17BF"/>
    <w:rsid w:val="003E3EAA"/>
    <w:rsid w:val="003E42FB"/>
    <w:rsid w:val="003E59B8"/>
    <w:rsid w:val="003F204D"/>
    <w:rsid w:val="003F219B"/>
    <w:rsid w:val="003F37A9"/>
    <w:rsid w:val="003F477D"/>
    <w:rsid w:val="003F5FEF"/>
    <w:rsid w:val="003F7CBA"/>
    <w:rsid w:val="00404D0B"/>
    <w:rsid w:val="0040648A"/>
    <w:rsid w:val="004079EE"/>
    <w:rsid w:val="004102B0"/>
    <w:rsid w:val="004204CE"/>
    <w:rsid w:val="00423F53"/>
    <w:rsid w:val="00427AA3"/>
    <w:rsid w:val="004303C6"/>
    <w:rsid w:val="00430BE1"/>
    <w:rsid w:val="00430E18"/>
    <w:rsid w:val="00433481"/>
    <w:rsid w:val="004336A4"/>
    <w:rsid w:val="00436494"/>
    <w:rsid w:val="00437492"/>
    <w:rsid w:val="00441216"/>
    <w:rsid w:val="0044210D"/>
    <w:rsid w:val="0044211E"/>
    <w:rsid w:val="00442D9B"/>
    <w:rsid w:val="004434E4"/>
    <w:rsid w:val="00446842"/>
    <w:rsid w:val="00447577"/>
    <w:rsid w:val="0045375D"/>
    <w:rsid w:val="00456B26"/>
    <w:rsid w:val="004631AD"/>
    <w:rsid w:val="004642BA"/>
    <w:rsid w:val="00467A78"/>
    <w:rsid w:val="00477026"/>
    <w:rsid w:val="0048064E"/>
    <w:rsid w:val="004814A5"/>
    <w:rsid w:val="00485C89"/>
    <w:rsid w:val="00490116"/>
    <w:rsid w:val="00491D6D"/>
    <w:rsid w:val="0049542A"/>
    <w:rsid w:val="00495818"/>
    <w:rsid w:val="0049674F"/>
    <w:rsid w:val="00496D73"/>
    <w:rsid w:val="00496EB6"/>
    <w:rsid w:val="00497406"/>
    <w:rsid w:val="00497A70"/>
    <w:rsid w:val="004A0402"/>
    <w:rsid w:val="004A07B1"/>
    <w:rsid w:val="004A4B9B"/>
    <w:rsid w:val="004A5BFA"/>
    <w:rsid w:val="004A63F7"/>
    <w:rsid w:val="004A6C02"/>
    <w:rsid w:val="004B0ED2"/>
    <w:rsid w:val="004B172E"/>
    <w:rsid w:val="004B45A5"/>
    <w:rsid w:val="004B490E"/>
    <w:rsid w:val="004B7AC0"/>
    <w:rsid w:val="004C03AB"/>
    <w:rsid w:val="004C1435"/>
    <w:rsid w:val="004C279B"/>
    <w:rsid w:val="004C4302"/>
    <w:rsid w:val="004D3370"/>
    <w:rsid w:val="004D469C"/>
    <w:rsid w:val="004D4727"/>
    <w:rsid w:val="004D49FA"/>
    <w:rsid w:val="004D5E2A"/>
    <w:rsid w:val="004E1F44"/>
    <w:rsid w:val="004E2F17"/>
    <w:rsid w:val="004F2C9F"/>
    <w:rsid w:val="004F65BF"/>
    <w:rsid w:val="005012A7"/>
    <w:rsid w:val="00501E07"/>
    <w:rsid w:val="005042B2"/>
    <w:rsid w:val="00506584"/>
    <w:rsid w:val="005124DF"/>
    <w:rsid w:val="00512E48"/>
    <w:rsid w:val="005204DE"/>
    <w:rsid w:val="00522578"/>
    <w:rsid w:val="0052534D"/>
    <w:rsid w:val="00526B2E"/>
    <w:rsid w:val="00526CBB"/>
    <w:rsid w:val="00530F38"/>
    <w:rsid w:val="005313BD"/>
    <w:rsid w:val="0053490B"/>
    <w:rsid w:val="00534B65"/>
    <w:rsid w:val="00536328"/>
    <w:rsid w:val="00537BCA"/>
    <w:rsid w:val="00550ABD"/>
    <w:rsid w:val="005549F5"/>
    <w:rsid w:val="005553F0"/>
    <w:rsid w:val="005560AB"/>
    <w:rsid w:val="00557FD5"/>
    <w:rsid w:val="00565EE4"/>
    <w:rsid w:val="00567DD2"/>
    <w:rsid w:val="00573F8C"/>
    <w:rsid w:val="005755FF"/>
    <w:rsid w:val="005826F7"/>
    <w:rsid w:val="00582854"/>
    <w:rsid w:val="0058538E"/>
    <w:rsid w:val="005870BF"/>
    <w:rsid w:val="0059077D"/>
    <w:rsid w:val="00594659"/>
    <w:rsid w:val="00595E12"/>
    <w:rsid w:val="00595F05"/>
    <w:rsid w:val="00597947"/>
    <w:rsid w:val="005A1C2B"/>
    <w:rsid w:val="005A2BED"/>
    <w:rsid w:val="005B3212"/>
    <w:rsid w:val="005B7357"/>
    <w:rsid w:val="005B75A3"/>
    <w:rsid w:val="005C006B"/>
    <w:rsid w:val="005C21B5"/>
    <w:rsid w:val="005C2684"/>
    <w:rsid w:val="005C352B"/>
    <w:rsid w:val="005C59D6"/>
    <w:rsid w:val="005D57FC"/>
    <w:rsid w:val="005D5E86"/>
    <w:rsid w:val="005D5F70"/>
    <w:rsid w:val="005D6FE9"/>
    <w:rsid w:val="005D722B"/>
    <w:rsid w:val="005D7BC7"/>
    <w:rsid w:val="005E223A"/>
    <w:rsid w:val="005E23F7"/>
    <w:rsid w:val="005E74E8"/>
    <w:rsid w:val="005E7BD4"/>
    <w:rsid w:val="005E7F1D"/>
    <w:rsid w:val="005F0142"/>
    <w:rsid w:val="005F407D"/>
    <w:rsid w:val="005F5870"/>
    <w:rsid w:val="00601C0C"/>
    <w:rsid w:val="006040A9"/>
    <w:rsid w:val="006222FB"/>
    <w:rsid w:val="00623A6C"/>
    <w:rsid w:val="00626DFF"/>
    <w:rsid w:val="006275A7"/>
    <w:rsid w:val="0062795D"/>
    <w:rsid w:val="00630560"/>
    <w:rsid w:val="00635E43"/>
    <w:rsid w:val="00642F60"/>
    <w:rsid w:val="006435B9"/>
    <w:rsid w:val="00651FBF"/>
    <w:rsid w:val="006568D3"/>
    <w:rsid w:val="006611E1"/>
    <w:rsid w:val="00663ED8"/>
    <w:rsid w:val="006642B4"/>
    <w:rsid w:val="006659EC"/>
    <w:rsid w:val="00667864"/>
    <w:rsid w:val="0067030A"/>
    <w:rsid w:val="00671D48"/>
    <w:rsid w:val="00680AFB"/>
    <w:rsid w:val="0068181B"/>
    <w:rsid w:val="00686AF3"/>
    <w:rsid w:val="006926BE"/>
    <w:rsid w:val="0069491E"/>
    <w:rsid w:val="00694D39"/>
    <w:rsid w:val="006967CA"/>
    <w:rsid w:val="006A0524"/>
    <w:rsid w:val="006A312C"/>
    <w:rsid w:val="006A623B"/>
    <w:rsid w:val="006A6AB9"/>
    <w:rsid w:val="006B20C5"/>
    <w:rsid w:val="006B33A8"/>
    <w:rsid w:val="006B58BD"/>
    <w:rsid w:val="006B63E1"/>
    <w:rsid w:val="006C57A1"/>
    <w:rsid w:val="006C63FE"/>
    <w:rsid w:val="006D0A04"/>
    <w:rsid w:val="006D0F58"/>
    <w:rsid w:val="006D550F"/>
    <w:rsid w:val="006D79CE"/>
    <w:rsid w:val="006E03C0"/>
    <w:rsid w:val="006E3CE9"/>
    <w:rsid w:val="006E4784"/>
    <w:rsid w:val="006E61A2"/>
    <w:rsid w:val="006F0CE7"/>
    <w:rsid w:val="006F38BB"/>
    <w:rsid w:val="006F4B6D"/>
    <w:rsid w:val="006F6409"/>
    <w:rsid w:val="006F6678"/>
    <w:rsid w:val="006F7315"/>
    <w:rsid w:val="00700AE1"/>
    <w:rsid w:val="007015CC"/>
    <w:rsid w:val="00705F92"/>
    <w:rsid w:val="007069B5"/>
    <w:rsid w:val="0070772D"/>
    <w:rsid w:val="00707E90"/>
    <w:rsid w:val="007126D7"/>
    <w:rsid w:val="007135A6"/>
    <w:rsid w:val="00723F40"/>
    <w:rsid w:val="00724193"/>
    <w:rsid w:val="007241FB"/>
    <w:rsid w:val="00731ADC"/>
    <w:rsid w:val="00734194"/>
    <w:rsid w:val="007432E6"/>
    <w:rsid w:val="00744A02"/>
    <w:rsid w:val="0075018E"/>
    <w:rsid w:val="007535FD"/>
    <w:rsid w:val="00755F68"/>
    <w:rsid w:val="00756915"/>
    <w:rsid w:val="007659A1"/>
    <w:rsid w:val="0076762C"/>
    <w:rsid w:val="0077135C"/>
    <w:rsid w:val="0077136B"/>
    <w:rsid w:val="007752B7"/>
    <w:rsid w:val="007775CF"/>
    <w:rsid w:val="00780BB4"/>
    <w:rsid w:val="00782951"/>
    <w:rsid w:val="00782D96"/>
    <w:rsid w:val="0078354A"/>
    <w:rsid w:val="00785C54"/>
    <w:rsid w:val="00785E9D"/>
    <w:rsid w:val="0078766D"/>
    <w:rsid w:val="00790293"/>
    <w:rsid w:val="007913AE"/>
    <w:rsid w:val="00791A24"/>
    <w:rsid w:val="007929BE"/>
    <w:rsid w:val="007A00A2"/>
    <w:rsid w:val="007A3970"/>
    <w:rsid w:val="007A53BD"/>
    <w:rsid w:val="007A6FCA"/>
    <w:rsid w:val="007B01E8"/>
    <w:rsid w:val="007B2B25"/>
    <w:rsid w:val="007B6335"/>
    <w:rsid w:val="007B7B1A"/>
    <w:rsid w:val="007C2D6E"/>
    <w:rsid w:val="007C4EC4"/>
    <w:rsid w:val="007D07F8"/>
    <w:rsid w:val="007D1BE6"/>
    <w:rsid w:val="007D1E3D"/>
    <w:rsid w:val="007D3CDA"/>
    <w:rsid w:val="007D67F7"/>
    <w:rsid w:val="007D6875"/>
    <w:rsid w:val="007D76C1"/>
    <w:rsid w:val="007D7740"/>
    <w:rsid w:val="007D7B09"/>
    <w:rsid w:val="007E0A1F"/>
    <w:rsid w:val="007E1400"/>
    <w:rsid w:val="007E4A02"/>
    <w:rsid w:val="007E6B54"/>
    <w:rsid w:val="007F25C0"/>
    <w:rsid w:val="007F5634"/>
    <w:rsid w:val="007F63A9"/>
    <w:rsid w:val="00801D57"/>
    <w:rsid w:val="008052B2"/>
    <w:rsid w:val="00806209"/>
    <w:rsid w:val="0080748B"/>
    <w:rsid w:val="008077AF"/>
    <w:rsid w:val="00811DF6"/>
    <w:rsid w:val="00812530"/>
    <w:rsid w:val="0081344E"/>
    <w:rsid w:val="00816AA8"/>
    <w:rsid w:val="00824FCF"/>
    <w:rsid w:val="00825A5C"/>
    <w:rsid w:val="00826C88"/>
    <w:rsid w:val="008327EA"/>
    <w:rsid w:val="0083597F"/>
    <w:rsid w:val="008366FD"/>
    <w:rsid w:val="00837061"/>
    <w:rsid w:val="008370DD"/>
    <w:rsid w:val="00837260"/>
    <w:rsid w:val="008423BE"/>
    <w:rsid w:val="00843A85"/>
    <w:rsid w:val="00844981"/>
    <w:rsid w:val="0084535F"/>
    <w:rsid w:val="00850FEE"/>
    <w:rsid w:val="008544A8"/>
    <w:rsid w:val="008604B3"/>
    <w:rsid w:val="00866C1B"/>
    <w:rsid w:val="00872459"/>
    <w:rsid w:val="0088055A"/>
    <w:rsid w:val="00881E8E"/>
    <w:rsid w:val="00884AC1"/>
    <w:rsid w:val="00885992"/>
    <w:rsid w:val="00885C33"/>
    <w:rsid w:val="00885E7F"/>
    <w:rsid w:val="00885F4C"/>
    <w:rsid w:val="00887140"/>
    <w:rsid w:val="008921FD"/>
    <w:rsid w:val="00893624"/>
    <w:rsid w:val="0089763D"/>
    <w:rsid w:val="008A031E"/>
    <w:rsid w:val="008A04F5"/>
    <w:rsid w:val="008A2BCD"/>
    <w:rsid w:val="008A320B"/>
    <w:rsid w:val="008A4952"/>
    <w:rsid w:val="008A5271"/>
    <w:rsid w:val="008A5741"/>
    <w:rsid w:val="008A6B05"/>
    <w:rsid w:val="008A7924"/>
    <w:rsid w:val="008B37BC"/>
    <w:rsid w:val="008B3CCF"/>
    <w:rsid w:val="008B4E68"/>
    <w:rsid w:val="008B580F"/>
    <w:rsid w:val="008B72B3"/>
    <w:rsid w:val="008B7977"/>
    <w:rsid w:val="008C6AA3"/>
    <w:rsid w:val="008C6B51"/>
    <w:rsid w:val="008D24A8"/>
    <w:rsid w:val="008D59CC"/>
    <w:rsid w:val="008D6081"/>
    <w:rsid w:val="008E542B"/>
    <w:rsid w:val="008E7ACE"/>
    <w:rsid w:val="008F1A27"/>
    <w:rsid w:val="008F4924"/>
    <w:rsid w:val="00902592"/>
    <w:rsid w:val="0090265A"/>
    <w:rsid w:val="009036A2"/>
    <w:rsid w:val="009051F4"/>
    <w:rsid w:val="00905435"/>
    <w:rsid w:val="00905ABB"/>
    <w:rsid w:val="009115A7"/>
    <w:rsid w:val="00911F0E"/>
    <w:rsid w:val="009145AC"/>
    <w:rsid w:val="0092070A"/>
    <w:rsid w:val="00920A70"/>
    <w:rsid w:val="00922402"/>
    <w:rsid w:val="00925564"/>
    <w:rsid w:val="00927666"/>
    <w:rsid w:val="00927AA7"/>
    <w:rsid w:val="00933348"/>
    <w:rsid w:val="0093443A"/>
    <w:rsid w:val="00935C28"/>
    <w:rsid w:val="00935CAD"/>
    <w:rsid w:val="00936B53"/>
    <w:rsid w:val="00937A31"/>
    <w:rsid w:val="00940527"/>
    <w:rsid w:val="009407FD"/>
    <w:rsid w:val="00940AAB"/>
    <w:rsid w:val="009452AC"/>
    <w:rsid w:val="009472E0"/>
    <w:rsid w:val="00951ABB"/>
    <w:rsid w:val="009524C8"/>
    <w:rsid w:val="00953DD5"/>
    <w:rsid w:val="0095536A"/>
    <w:rsid w:val="009611ED"/>
    <w:rsid w:val="0096269A"/>
    <w:rsid w:val="0096410B"/>
    <w:rsid w:val="0096585D"/>
    <w:rsid w:val="009675A4"/>
    <w:rsid w:val="00972057"/>
    <w:rsid w:val="00972C6E"/>
    <w:rsid w:val="0097508B"/>
    <w:rsid w:val="00977288"/>
    <w:rsid w:val="00981B91"/>
    <w:rsid w:val="009834CC"/>
    <w:rsid w:val="00985244"/>
    <w:rsid w:val="00990A03"/>
    <w:rsid w:val="00995579"/>
    <w:rsid w:val="00997312"/>
    <w:rsid w:val="009A14A8"/>
    <w:rsid w:val="009A23A4"/>
    <w:rsid w:val="009A2BAC"/>
    <w:rsid w:val="009A2ED2"/>
    <w:rsid w:val="009A38C8"/>
    <w:rsid w:val="009A4623"/>
    <w:rsid w:val="009A585D"/>
    <w:rsid w:val="009A5E7C"/>
    <w:rsid w:val="009B0869"/>
    <w:rsid w:val="009B25AA"/>
    <w:rsid w:val="009B2CF9"/>
    <w:rsid w:val="009C0F6F"/>
    <w:rsid w:val="009C446F"/>
    <w:rsid w:val="009C593D"/>
    <w:rsid w:val="009D13A7"/>
    <w:rsid w:val="009D50E3"/>
    <w:rsid w:val="009D5D43"/>
    <w:rsid w:val="009E2386"/>
    <w:rsid w:val="009E327B"/>
    <w:rsid w:val="009E4AB7"/>
    <w:rsid w:val="009E6EA7"/>
    <w:rsid w:val="009F0D8A"/>
    <w:rsid w:val="009F4BF1"/>
    <w:rsid w:val="009F5136"/>
    <w:rsid w:val="009F6251"/>
    <w:rsid w:val="009F6D83"/>
    <w:rsid w:val="00A03205"/>
    <w:rsid w:val="00A139CC"/>
    <w:rsid w:val="00A14038"/>
    <w:rsid w:val="00A15B8C"/>
    <w:rsid w:val="00A15DB8"/>
    <w:rsid w:val="00A16172"/>
    <w:rsid w:val="00A21686"/>
    <w:rsid w:val="00A23234"/>
    <w:rsid w:val="00A24D98"/>
    <w:rsid w:val="00A25D88"/>
    <w:rsid w:val="00A34FB8"/>
    <w:rsid w:val="00A41F96"/>
    <w:rsid w:val="00A4217D"/>
    <w:rsid w:val="00A42A53"/>
    <w:rsid w:val="00A4390B"/>
    <w:rsid w:val="00A44CDF"/>
    <w:rsid w:val="00A44FB3"/>
    <w:rsid w:val="00A45517"/>
    <w:rsid w:val="00A52122"/>
    <w:rsid w:val="00A571EA"/>
    <w:rsid w:val="00A57A59"/>
    <w:rsid w:val="00A615C7"/>
    <w:rsid w:val="00A61EB2"/>
    <w:rsid w:val="00A64A39"/>
    <w:rsid w:val="00A659D8"/>
    <w:rsid w:val="00A71B2C"/>
    <w:rsid w:val="00A73C56"/>
    <w:rsid w:val="00A75804"/>
    <w:rsid w:val="00A834A1"/>
    <w:rsid w:val="00A859C8"/>
    <w:rsid w:val="00A87331"/>
    <w:rsid w:val="00A924C0"/>
    <w:rsid w:val="00A92AE1"/>
    <w:rsid w:val="00A935A7"/>
    <w:rsid w:val="00A94171"/>
    <w:rsid w:val="00AA0148"/>
    <w:rsid w:val="00AA1C79"/>
    <w:rsid w:val="00AA55F7"/>
    <w:rsid w:val="00AB0112"/>
    <w:rsid w:val="00AB0645"/>
    <w:rsid w:val="00AB3EE0"/>
    <w:rsid w:val="00AB732F"/>
    <w:rsid w:val="00AC0A02"/>
    <w:rsid w:val="00AC350E"/>
    <w:rsid w:val="00AC7578"/>
    <w:rsid w:val="00AD14F2"/>
    <w:rsid w:val="00AD3747"/>
    <w:rsid w:val="00AD79DE"/>
    <w:rsid w:val="00AE1F69"/>
    <w:rsid w:val="00AE2335"/>
    <w:rsid w:val="00AE6AC3"/>
    <w:rsid w:val="00AE6C04"/>
    <w:rsid w:val="00AE6C2D"/>
    <w:rsid w:val="00AE7E2B"/>
    <w:rsid w:val="00AF081C"/>
    <w:rsid w:val="00AF6479"/>
    <w:rsid w:val="00B011CD"/>
    <w:rsid w:val="00B01276"/>
    <w:rsid w:val="00B0329F"/>
    <w:rsid w:val="00B041E5"/>
    <w:rsid w:val="00B05776"/>
    <w:rsid w:val="00B06878"/>
    <w:rsid w:val="00B0729C"/>
    <w:rsid w:val="00B16829"/>
    <w:rsid w:val="00B20A01"/>
    <w:rsid w:val="00B2109B"/>
    <w:rsid w:val="00B21F6F"/>
    <w:rsid w:val="00B23927"/>
    <w:rsid w:val="00B26285"/>
    <w:rsid w:val="00B30382"/>
    <w:rsid w:val="00B31AED"/>
    <w:rsid w:val="00B3300E"/>
    <w:rsid w:val="00B35C2F"/>
    <w:rsid w:val="00B407DE"/>
    <w:rsid w:val="00B47328"/>
    <w:rsid w:val="00B51BA5"/>
    <w:rsid w:val="00B53858"/>
    <w:rsid w:val="00B56CFA"/>
    <w:rsid w:val="00B5752E"/>
    <w:rsid w:val="00B57A0F"/>
    <w:rsid w:val="00B61F6C"/>
    <w:rsid w:val="00B67FD7"/>
    <w:rsid w:val="00B716BD"/>
    <w:rsid w:val="00B71A13"/>
    <w:rsid w:val="00B73CA0"/>
    <w:rsid w:val="00B741A7"/>
    <w:rsid w:val="00B75CA6"/>
    <w:rsid w:val="00B764B7"/>
    <w:rsid w:val="00B76D25"/>
    <w:rsid w:val="00B82AF1"/>
    <w:rsid w:val="00B83B6E"/>
    <w:rsid w:val="00B84B3A"/>
    <w:rsid w:val="00B92B8F"/>
    <w:rsid w:val="00B947F6"/>
    <w:rsid w:val="00BA1666"/>
    <w:rsid w:val="00BA6D5C"/>
    <w:rsid w:val="00BB1944"/>
    <w:rsid w:val="00BB29F4"/>
    <w:rsid w:val="00BB5916"/>
    <w:rsid w:val="00BB7D3A"/>
    <w:rsid w:val="00BC0726"/>
    <w:rsid w:val="00BC20DC"/>
    <w:rsid w:val="00BC5132"/>
    <w:rsid w:val="00BC749B"/>
    <w:rsid w:val="00BD0E49"/>
    <w:rsid w:val="00BD3223"/>
    <w:rsid w:val="00BE19C9"/>
    <w:rsid w:val="00BE2DC3"/>
    <w:rsid w:val="00BE366A"/>
    <w:rsid w:val="00BE3AE2"/>
    <w:rsid w:val="00BE45EC"/>
    <w:rsid w:val="00BE62F0"/>
    <w:rsid w:val="00BF0DFA"/>
    <w:rsid w:val="00BF114C"/>
    <w:rsid w:val="00BF3094"/>
    <w:rsid w:val="00C00DE2"/>
    <w:rsid w:val="00C013E0"/>
    <w:rsid w:val="00C04D14"/>
    <w:rsid w:val="00C05ED4"/>
    <w:rsid w:val="00C06230"/>
    <w:rsid w:val="00C0632A"/>
    <w:rsid w:val="00C0676A"/>
    <w:rsid w:val="00C06DF4"/>
    <w:rsid w:val="00C146F0"/>
    <w:rsid w:val="00C14FEE"/>
    <w:rsid w:val="00C223B3"/>
    <w:rsid w:val="00C235D4"/>
    <w:rsid w:val="00C30260"/>
    <w:rsid w:val="00C314BD"/>
    <w:rsid w:val="00C32821"/>
    <w:rsid w:val="00C32826"/>
    <w:rsid w:val="00C35213"/>
    <w:rsid w:val="00C35933"/>
    <w:rsid w:val="00C40969"/>
    <w:rsid w:val="00C4107B"/>
    <w:rsid w:val="00C416C1"/>
    <w:rsid w:val="00C44009"/>
    <w:rsid w:val="00C45FB3"/>
    <w:rsid w:val="00C46E09"/>
    <w:rsid w:val="00C47E6F"/>
    <w:rsid w:val="00C510AC"/>
    <w:rsid w:val="00C5170B"/>
    <w:rsid w:val="00C530B2"/>
    <w:rsid w:val="00C54BEF"/>
    <w:rsid w:val="00C54D56"/>
    <w:rsid w:val="00C618D8"/>
    <w:rsid w:val="00C651E0"/>
    <w:rsid w:val="00C6675C"/>
    <w:rsid w:val="00C70AD6"/>
    <w:rsid w:val="00C7107F"/>
    <w:rsid w:val="00C829C9"/>
    <w:rsid w:val="00C85A0F"/>
    <w:rsid w:val="00C86613"/>
    <w:rsid w:val="00C93176"/>
    <w:rsid w:val="00C96484"/>
    <w:rsid w:val="00CA24D7"/>
    <w:rsid w:val="00CA3750"/>
    <w:rsid w:val="00CA4C7D"/>
    <w:rsid w:val="00CA5C3F"/>
    <w:rsid w:val="00CB0A37"/>
    <w:rsid w:val="00CB3F32"/>
    <w:rsid w:val="00CB424F"/>
    <w:rsid w:val="00CB464F"/>
    <w:rsid w:val="00CB48C4"/>
    <w:rsid w:val="00CB49E5"/>
    <w:rsid w:val="00CB4FDE"/>
    <w:rsid w:val="00CB61B6"/>
    <w:rsid w:val="00CC0CDE"/>
    <w:rsid w:val="00CC1D30"/>
    <w:rsid w:val="00CC36CB"/>
    <w:rsid w:val="00CC3FC5"/>
    <w:rsid w:val="00CC54C7"/>
    <w:rsid w:val="00CC723B"/>
    <w:rsid w:val="00CD1685"/>
    <w:rsid w:val="00CD1E2D"/>
    <w:rsid w:val="00CD3CC8"/>
    <w:rsid w:val="00CD5B9C"/>
    <w:rsid w:val="00CE0348"/>
    <w:rsid w:val="00CE1092"/>
    <w:rsid w:val="00CE23B8"/>
    <w:rsid w:val="00CE2D2B"/>
    <w:rsid w:val="00CE68A5"/>
    <w:rsid w:val="00CE6C47"/>
    <w:rsid w:val="00CF16ED"/>
    <w:rsid w:val="00CF5511"/>
    <w:rsid w:val="00CF7690"/>
    <w:rsid w:val="00D03480"/>
    <w:rsid w:val="00D06342"/>
    <w:rsid w:val="00D07D06"/>
    <w:rsid w:val="00D11A58"/>
    <w:rsid w:val="00D11D25"/>
    <w:rsid w:val="00D12D1A"/>
    <w:rsid w:val="00D156BD"/>
    <w:rsid w:val="00D218B3"/>
    <w:rsid w:val="00D2258C"/>
    <w:rsid w:val="00D24819"/>
    <w:rsid w:val="00D2676C"/>
    <w:rsid w:val="00D3151F"/>
    <w:rsid w:val="00D32F3D"/>
    <w:rsid w:val="00D408CB"/>
    <w:rsid w:val="00D40EA1"/>
    <w:rsid w:val="00D41D34"/>
    <w:rsid w:val="00D4590C"/>
    <w:rsid w:val="00D52239"/>
    <w:rsid w:val="00D524A0"/>
    <w:rsid w:val="00D60F52"/>
    <w:rsid w:val="00D62575"/>
    <w:rsid w:val="00D631A8"/>
    <w:rsid w:val="00D636D9"/>
    <w:rsid w:val="00D72A3B"/>
    <w:rsid w:val="00D7683E"/>
    <w:rsid w:val="00D772CE"/>
    <w:rsid w:val="00D80E4F"/>
    <w:rsid w:val="00D81756"/>
    <w:rsid w:val="00D905BC"/>
    <w:rsid w:val="00D919EC"/>
    <w:rsid w:val="00D92126"/>
    <w:rsid w:val="00DA6528"/>
    <w:rsid w:val="00DA7FFB"/>
    <w:rsid w:val="00DB0563"/>
    <w:rsid w:val="00DB0E81"/>
    <w:rsid w:val="00DB1FB7"/>
    <w:rsid w:val="00DB2968"/>
    <w:rsid w:val="00DB3530"/>
    <w:rsid w:val="00DB5EA1"/>
    <w:rsid w:val="00DC0280"/>
    <w:rsid w:val="00DC193F"/>
    <w:rsid w:val="00DC64E7"/>
    <w:rsid w:val="00DD164C"/>
    <w:rsid w:val="00DD3E7B"/>
    <w:rsid w:val="00DD4311"/>
    <w:rsid w:val="00DD5DC1"/>
    <w:rsid w:val="00DD5E3C"/>
    <w:rsid w:val="00DD6111"/>
    <w:rsid w:val="00DE0764"/>
    <w:rsid w:val="00DE37D2"/>
    <w:rsid w:val="00DE6D46"/>
    <w:rsid w:val="00DE7255"/>
    <w:rsid w:val="00DF2D40"/>
    <w:rsid w:val="00DF3248"/>
    <w:rsid w:val="00DF3D46"/>
    <w:rsid w:val="00DF543A"/>
    <w:rsid w:val="00DF5982"/>
    <w:rsid w:val="00DF6579"/>
    <w:rsid w:val="00DF7757"/>
    <w:rsid w:val="00DF776E"/>
    <w:rsid w:val="00E00B0C"/>
    <w:rsid w:val="00E01988"/>
    <w:rsid w:val="00E0293F"/>
    <w:rsid w:val="00E0364C"/>
    <w:rsid w:val="00E0419B"/>
    <w:rsid w:val="00E0524D"/>
    <w:rsid w:val="00E0558E"/>
    <w:rsid w:val="00E05827"/>
    <w:rsid w:val="00E05B1D"/>
    <w:rsid w:val="00E11FBD"/>
    <w:rsid w:val="00E17F6E"/>
    <w:rsid w:val="00E205E6"/>
    <w:rsid w:val="00E2067B"/>
    <w:rsid w:val="00E228E0"/>
    <w:rsid w:val="00E22C66"/>
    <w:rsid w:val="00E233D7"/>
    <w:rsid w:val="00E30B1A"/>
    <w:rsid w:val="00E31210"/>
    <w:rsid w:val="00E3330C"/>
    <w:rsid w:val="00E33DD5"/>
    <w:rsid w:val="00E402C9"/>
    <w:rsid w:val="00E41571"/>
    <w:rsid w:val="00E4462B"/>
    <w:rsid w:val="00E452D9"/>
    <w:rsid w:val="00E51379"/>
    <w:rsid w:val="00E524B8"/>
    <w:rsid w:val="00E52623"/>
    <w:rsid w:val="00E5370F"/>
    <w:rsid w:val="00E5537F"/>
    <w:rsid w:val="00E55903"/>
    <w:rsid w:val="00E64753"/>
    <w:rsid w:val="00E65836"/>
    <w:rsid w:val="00E66668"/>
    <w:rsid w:val="00E66976"/>
    <w:rsid w:val="00E66F6D"/>
    <w:rsid w:val="00E701C4"/>
    <w:rsid w:val="00E70FFD"/>
    <w:rsid w:val="00E71371"/>
    <w:rsid w:val="00E767EB"/>
    <w:rsid w:val="00E85C9E"/>
    <w:rsid w:val="00E87AE6"/>
    <w:rsid w:val="00E918CA"/>
    <w:rsid w:val="00E92EC8"/>
    <w:rsid w:val="00E935C0"/>
    <w:rsid w:val="00E945DB"/>
    <w:rsid w:val="00E95A3C"/>
    <w:rsid w:val="00EA1D43"/>
    <w:rsid w:val="00EA2047"/>
    <w:rsid w:val="00EA428D"/>
    <w:rsid w:val="00EA6122"/>
    <w:rsid w:val="00EA6539"/>
    <w:rsid w:val="00EA7679"/>
    <w:rsid w:val="00EB04B9"/>
    <w:rsid w:val="00EB0C6C"/>
    <w:rsid w:val="00EB1A22"/>
    <w:rsid w:val="00EB211E"/>
    <w:rsid w:val="00EB213D"/>
    <w:rsid w:val="00EB21EA"/>
    <w:rsid w:val="00EB2D2D"/>
    <w:rsid w:val="00EB7790"/>
    <w:rsid w:val="00EC0D95"/>
    <w:rsid w:val="00EC68A8"/>
    <w:rsid w:val="00EC6994"/>
    <w:rsid w:val="00ED052D"/>
    <w:rsid w:val="00ED37E4"/>
    <w:rsid w:val="00ED7D0F"/>
    <w:rsid w:val="00EE14C6"/>
    <w:rsid w:val="00EE2C50"/>
    <w:rsid w:val="00EE2DCB"/>
    <w:rsid w:val="00EE4A26"/>
    <w:rsid w:val="00EE4EC7"/>
    <w:rsid w:val="00EE6107"/>
    <w:rsid w:val="00EE7A07"/>
    <w:rsid w:val="00EF0814"/>
    <w:rsid w:val="00EF7CD2"/>
    <w:rsid w:val="00F023E1"/>
    <w:rsid w:val="00F04C86"/>
    <w:rsid w:val="00F06C4F"/>
    <w:rsid w:val="00F06DE0"/>
    <w:rsid w:val="00F114FE"/>
    <w:rsid w:val="00F12FA5"/>
    <w:rsid w:val="00F22623"/>
    <w:rsid w:val="00F25D97"/>
    <w:rsid w:val="00F26FEA"/>
    <w:rsid w:val="00F278D7"/>
    <w:rsid w:val="00F279EF"/>
    <w:rsid w:val="00F27AB5"/>
    <w:rsid w:val="00F30642"/>
    <w:rsid w:val="00F31693"/>
    <w:rsid w:val="00F31B43"/>
    <w:rsid w:val="00F343AC"/>
    <w:rsid w:val="00F3477D"/>
    <w:rsid w:val="00F37278"/>
    <w:rsid w:val="00F40BF4"/>
    <w:rsid w:val="00F41985"/>
    <w:rsid w:val="00F439B5"/>
    <w:rsid w:val="00F45532"/>
    <w:rsid w:val="00F4609F"/>
    <w:rsid w:val="00F5481C"/>
    <w:rsid w:val="00F63035"/>
    <w:rsid w:val="00F654E0"/>
    <w:rsid w:val="00F6724D"/>
    <w:rsid w:val="00F712C7"/>
    <w:rsid w:val="00F71A19"/>
    <w:rsid w:val="00F71DA2"/>
    <w:rsid w:val="00F737C4"/>
    <w:rsid w:val="00F744A3"/>
    <w:rsid w:val="00F75026"/>
    <w:rsid w:val="00F80E86"/>
    <w:rsid w:val="00F815AC"/>
    <w:rsid w:val="00F85600"/>
    <w:rsid w:val="00F87216"/>
    <w:rsid w:val="00F87527"/>
    <w:rsid w:val="00F971C2"/>
    <w:rsid w:val="00F9744A"/>
    <w:rsid w:val="00FA78F6"/>
    <w:rsid w:val="00FB5030"/>
    <w:rsid w:val="00FB7920"/>
    <w:rsid w:val="00FC1162"/>
    <w:rsid w:val="00FC6EDC"/>
    <w:rsid w:val="00FC74F2"/>
    <w:rsid w:val="00FC7748"/>
    <w:rsid w:val="00FC7E20"/>
    <w:rsid w:val="00FD3742"/>
    <w:rsid w:val="00FD38E0"/>
    <w:rsid w:val="00FD4535"/>
    <w:rsid w:val="00FD507C"/>
    <w:rsid w:val="00FD630B"/>
    <w:rsid w:val="00FE5988"/>
    <w:rsid w:val="00FE5DA6"/>
    <w:rsid w:val="00FE7356"/>
    <w:rsid w:val="00FF03B0"/>
    <w:rsid w:val="00FF1D36"/>
    <w:rsid w:val="00FF1D4B"/>
    <w:rsid w:val="00FF5681"/>
    <w:rsid w:val="00FF5C7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Classic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34"/>
    <w:rPr>
      <w:rFonts w:ascii="Times New Roman" w:hAnsi="Times New Roman"/>
    </w:rPr>
  </w:style>
  <w:style w:type="paragraph" w:styleId="Heading1">
    <w:name w:val="heading 1"/>
    <w:basedOn w:val="Normal"/>
    <w:next w:val="Normal"/>
    <w:link w:val="Heading1Char"/>
    <w:uiPriority w:val="9"/>
    <w:qFormat/>
    <w:rsid w:val="002C2027"/>
    <w:pPr>
      <w:keepNext/>
      <w:keepLines/>
      <w:numPr>
        <w:numId w:val="1"/>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AB3EE0"/>
    <w:pPr>
      <w:ind w:left="720"/>
      <w:contextualSpacing/>
    </w:pPr>
  </w:style>
  <w:style w:type="character" w:customStyle="1" w:styleId="Heading1Char">
    <w:name w:val="Heading 1 Char"/>
    <w:basedOn w:val="DefaultParagraphFont"/>
    <w:link w:val="Heading1"/>
    <w:uiPriority w:val="9"/>
    <w:rsid w:val="002C2027"/>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B3EE0"/>
    <w:pPr>
      <w:outlineLvl w:val="9"/>
    </w:pPr>
  </w:style>
  <w:style w:type="paragraph" w:styleId="TOC1">
    <w:name w:val="toc 1"/>
    <w:basedOn w:val="Normal"/>
    <w:next w:val="Normal"/>
    <w:autoRedefine/>
    <w:uiPriority w:val="39"/>
    <w:unhideWhenUsed/>
    <w:rsid w:val="00AB3EE0"/>
    <w:pPr>
      <w:spacing w:after="100"/>
    </w:pPr>
  </w:style>
  <w:style w:type="paragraph" w:styleId="TOC2">
    <w:name w:val="toc 2"/>
    <w:basedOn w:val="Normal"/>
    <w:next w:val="Normal"/>
    <w:autoRedefine/>
    <w:uiPriority w:val="39"/>
    <w:unhideWhenUsed/>
    <w:rsid w:val="00AB3EE0"/>
    <w:pPr>
      <w:spacing w:after="100"/>
      <w:ind w:left="220"/>
    </w:pPr>
  </w:style>
  <w:style w:type="character" w:styleId="Hyperlink">
    <w:name w:val="Hyperlink"/>
    <w:basedOn w:val="DefaultParagraphFont"/>
    <w:uiPriority w:val="99"/>
    <w:unhideWhenUsed/>
    <w:rsid w:val="00AB3EE0"/>
    <w:rPr>
      <w:color w:val="0000FF" w:themeColor="hyperlink"/>
      <w:u w:val="single"/>
    </w:rPr>
  </w:style>
  <w:style w:type="paragraph" w:styleId="BalloonText">
    <w:name w:val="Balloon Text"/>
    <w:basedOn w:val="Normal"/>
    <w:link w:val="BalloonTextChar"/>
    <w:uiPriority w:val="99"/>
    <w:semiHidden/>
    <w:unhideWhenUsed/>
    <w:rsid w:val="00AB3E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3EE0"/>
    <w:rPr>
      <w:rFonts w:ascii="Tahoma" w:hAnsi="Tahoma" w:cs="Tahoma"/>
      <w:sz w:val="16"/>
      <w:szCs w:val="16"/>
    </w:rPr>
  </w:style>
  <w:style w:type="paragraph" w:styleId="TOC3">
    <w:name w:val="toc 3"/>
    <w:basedOn w:val="Normal"/>
    <w:next w:val="Normal"/>
    <w:autoRedefine/>
    <w:uiPriority w:val="39"/>
    <w:unhideWhenUsed/>
    <w:rsid w:val="00083C8A"/>
    <w:pPr>
      <w:spacing w:after="100"/>
      <w:ind w:left="440"/>
    </w:pPr>
  </w:style>
  <w:style w:type="paragraph" w:styleId="TOC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Caption">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Heading1"/>
    <w:link w:val="EstiloDissertao1Carcter"/>
    <w:autoRedefine/>
    <w:rsid w:val="003B49CB"/>
    <w:rPr>
      <w:sz w:val="22"/>
      <w:lang w:val="en-GB"/>
    </w:rPr>
  </w:style>
  <w:style w:type="paragraph" w:styleId="TableofFigures">
    <w:name w:val="table of figures"/>
    <w:basedOn w:val="Normal"/>
    <w:next w:val="Normal"/>
    <w:uiPriority w:val="99"/>
    <w:unhideWhenUsed/>
    <w:rsid w:val="00FB5030"/>
  </w:style>
  <w:style w:type="character" w:customStyle="1" w:styleId="ListParagraphChar">
    <w:name w:val="List Paragraph Char"/>
    <w:basedOn w:val="DefaultParagraphFont"/>
    <w:link w:val="ListParagraph"/>
    <w:uiPriority w:val="34"/>
    <w:rsid w:val="00FB5030"/>
  </w:style>
  <w:style w:type="character" w:customStyle="1" w:styleId="EstiloDissertao1Carcter">
    <w:name w:val="EstiloDissertação1 Carácter"/>
    <w:basedOn w:val="ListParagraphChar"/>
    <w:link w:val="EstiloDissertao1"/>
    <w:rsid w:val="003B49CB"/>
    <w:rPr>
      <w:rFonts w:ascii="Times New Roman" w:eastAsiaTheme="majorEastAsia" w:hAnsi="Times New Roman" w:cstheme="majorBidi"/>
      <w:b/>
      <w:bCs/>
      <w:szCs w:val="28"/>
      <w:lang w:val="en-GB"/>
    </w:rPr>
  </w:style>
  <w:style w:type="character" w:customStyle="1" w:styleId="Heading2Char">
    <w:name w:val="Heading 2 Char"/>
    <w:basedOn w:val="DefaultParagraphFont"/>
    <w:link w:val="Heading2"/>
    <w:uiPriority w:val="9"/>
    <w:rsid w:val="002C202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2C2027"/>
    <w:rPr>
      <w:rFonts w:ascii="Times New Roman" w:eastAsiaTheme="majorEastAsia" w:hAnsi="Times New Roman" w:cstheme="majorBidi"/>
      <w:b/>
      <w:bCs/>
    </w:rPr>
  </w:style>
  <w:style w:type="character" w:customStyle="1" w:styleId="Heading4Char">
    <w:name w:val="Heading 4 Char"/>
    <w:basedOn w:val="DefaultParagraphFont"/>
    <w:link w:val="Heading4"/>
    <w:uiPriority w:val="9"/>
    <w:rsid w:val="002C2027"/>
    <w:rPr>
      <w:rFonts w:ascii="Times New Roman" w:eastAsiaTheme="majorEastAsia" w:hAnsi="Times New Roman" w:cstheme="majorBidi"/>
      <w:b/>
      <w:bCs/>
      <w:i/>
      <w:iCs/>
    </w:rPr>
  </w:style>
  <w:style w:type="character" w:customStyle="1" w:styleId="Heading5Char">
    <w:name w:val="Heading 5 Char"/>
    <w:basedOn w:val="DefaultParagraphFont"/>
    <w:link w:val="Heading5"/>
    <w:uiPriority w:val="9"/>
    <w:rsid w:val="00C302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302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302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30260"/>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D41D34"/>
    <w:rPr>
      <w:i/>
      <w:iCs/>
      <w:color w:val="000000" w:themeColor="text1"/>
    </w:rPr>
  </w:style>
  <w:style w:type="character" w:customStyle="1" w:styleId="QuoteChar">
    <w:name w:val="Quote Char"/>
    <w:basedOn w:val="DefaultParagraphFont"/>
    <w:link w:val="Quote"/>
    <w:uiPriority w:val="29"/>
    <w:rsid w:val="00D41D34"/>
    <w:rPr>
      <w:rFonts w:ascii="Times New Roman" w:hAnsi="Times New Roman"/>
      <w:i/>
      <w:iCs/>
      <w:color w:val="000000" w:themeColor="text1"/>
    </w:rPr>
  </w:style>
  <w:style w:type="table" w:styleId="TableClassic3">
    <w:name w:val="Table Classic 3"/>
    <w:basedOn w:val="TableNormal"/>
    <w:rsid w:val="002743B1"/>
    <w:pPr>
      <w:spacing w:line="240" w:lineRule="auto"/>
      <w:jc w:val="center"/>
    </w:pPr>
    <w:rPr>
      <w:rFonts w:ascii="Times New Roman" w:eastAsia="SimSun" w:hAnsi="Times New Roman" w:cs="Times New Roman"/>
      <w:color w:val="000080"/>
      <w:sz w:val="20"/>
      <w:szCs w:val="20"/>
      <w:lang w:eastAsia="pt-PT"/>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DF543A"/>
    <w:pPr>
      <w:spacing w:line="240" w:lineRule="auto"/>
      <w:ind w:left="720" w:hanging="720"/>
    </w:pPr>
  </w:style>
  <w:style w:type="paragraph" w:styleId="EndnoteText">
    <w:name w:val="endnote text"/>
    <w:basedOn w:val="Normal"/>
    <w:link w:val="EndnoteTextChar"/>
    <w:uiPriority w:val="99"/>
    <w:semiHidden/>
    <w:unhideWhenUsed/>
    <w:rsid w:val="00EB2D2D"/>
    <w:pPr>
      <w:spacing w:line="240" w:lineRule="auto"/>
    </w:pPr>
    <w:rPr>
      <w:sz w:val="20"/>
      <w:szCs w:val="20"/>
    </w:rPr>
  </w:style>
  <w:style w:type="character" w:customStyle="1" w:styleId="EndnoteTextChar">
    <w:name w:val="Endnote Text Char"/>
    <w:basedOn w:val="DefaultParagraphFont"/>
    <w:link w:val="EndnoteText"/>
    <w:uiPriority w:val="99"/>
    <w:semiHidden/>
    <w:rsid w:val="00EB2D2D"/>
    <w:rPr>
      <w:rFonts w:ascii="Times New Roman" w:hAnsi="Times New Roman"/>
      <w:sz w:val="20"/>
      <w:szCs w:val="20"/>
    </w:rPr>
  </w:style>
  <w:style w:type="character" w:styleId="EndnoteReference">
    <w:name w:val="endnote reference"/>
    <w:basedOn w:val="DefaultParagraphFont"/>
    <w:uiPriority w:val="99"/>
    <w:semiHidden/>
    <w:unhideWhenUsed/>
    <w:rsid w:val="00EB2D2D"/>
    <w:rPr>
      <w:vertAlign w:val="superscript"/>
    </w:rPr>
  </w:style>
  <w:style w:type="table" w:styleId="TableGrid">
    <w:name w:val="Table Grid"/>
    <w:basedOn w:val="TableNormal"/>
    <w:uiPriority w:val="59"/>
    <w:rsid w:val="00442D9B"/>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9145AC"/>
    <w:rPr>
      <w:color w:val="808080"/>
    </w:rPr>
  </w:style>
  <w:style w:type="character" w:styleId="CommentReference">
    <w:name w:val="annotation reference"/>
    <w:basedOn w:val="DefaultParagraphFont"/>
    <w:uiPriority w:val="99"/>
    <w:semiHidden/>
    <w:unhideWhenUsed/>
    <w:rsid w:val="0022563C"/>
    <w:rPr>
      <w:sz w:val="16"/>
      <w:szCs w:val="16"/>
    </w:rPr>
  </w:style>
  <w:style w:type="paragraph" w:styleId="CommentText">
    <w:name w:val="annotation text"/>
    <w:basedOn w:val="Normal"/>
    <w:link w:val="CommentTextChar"/>
    <w:uiPriority w:val="99"/>
    <w:semiHidden/>
    <w:unhideWhenUsed/>
    <w:rsid w:val="0022563C"/>
    <w:pPr>
      <w:spacing w:line="240" w:lineRule="auto"/>
    </w:pPr>
    <w:rPr>
      <w:sz w:val="20"/>
      <w:szCs w:val="20"/>
    </w:rPr>
  </w:style>
  <w:style w:type="character" w:customStyle="1" w:styleId="CommentTextChar">
    <w:name w:val="Comment Text Char"/>
    <w:basedOn w:val="DefaultParagraphFont"/>
    <w:link w:val="CommentText"/>
    <w:uiPriority w:val="99"/>
    <w:semiHidden/>
    <w:rsid w:val="0022563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2563C"/>
    <w:rPr>
      <w:b/>
      <w:bCs/>
    </w:rPr>
  </w:style>
  <w:style w:type="character" w:customStyle="1" w:styleId="CommentSubjectChar">
    <w:name w:val="Comment Subject Char"/>
    <w:basedOn w:val="CommentTextChar"/>
    <w:link w:val="CommentSubject"/>
    <w:uiPriority w:val="99"/>
    <w:semiHidden/>
    <w:rsid w:val="0022563C"/>
    <w:rPr>
      <w:rFonts w:ascii="Times New Roman" w:hAnsi="Times New Roman"/>
      <w:b/>
      <w:bCs/>
      <w:sz w:val="20"/>
      <w:szCs w:val="20"/>
    </w:rPr>
  </w:style>
  <w:style w:type="paragraph" w:styleId="FootnoteText">
    <w:name w:val="footnote text"/>
    <w:basedOn w:val="Normal"/>
    <w:link w:val="FootnoteTextChar"/>
    <w:uiPriority w:val="99"/>
    <w:semiHidden/>
    <w:unhideWhenUsed/>
    <w:rsid w:val="00CA5C3F"/>
    <w:pPr>
      <w:spacing w:line="240" w:lineRule="auto"/>
    </w:pPr>
    <w:rPr>
      <w:sz w:val="20"/>
      <w:szCs w:val="20"/>
    </w:rPr>
  </w:style>
  <w:style w:type="character" w:customStyle="1" w:styleId="FootnoteTextChar">
    <w:name w:val="Footnote Text Char"/>
    <w:basedOn w:val="DefaultParagraphFont"/>
    <w:link w:val="FootnoteText"/>
    <w:uiPriority w:val="99"/>
    <w:semiHidden/>
    <w:rsid w:val="00CA5C3F"/>
    <w:rPr>
      <w:rFonts w:ascii="Times New Roman" w:hAnsi="Times New Roman"/>
      <w:sz w:val="20"/>
      <w:szCs w:val="20"/>
    </w:rPr>
  </w:style>
  <w:style w:type="character" w:styleId="FootnoteReference">
    <w:name w:val="footnote reference"/>
    <w:basedOn w:val="DefaultParagraphFont"/>
    <w:uiPriority w:val="99"/>
    <w:semiHidden/>
    <w:unhideWhenUsed/>
    <w:rsid w:val="00CA5C3F"/>
    <w:rPr>
      <w:vertAlign w:val="superscript"/>
    </w:rPr>
  </w:style>
  <w:style w:type="table" w:customStyle="1" w:styleId="SombreadoMdio11">
    <w:name w:val="Sombreado Médio 11"/>
    <w:basedOn w:val="TableNormal"/>
    <w:uiPriority w:val="63"/>
    <w:rsid w:val="004E1F4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DefaultParagraphFont"/>
    <w:rsid w:val="0077135C"/>
  </w:style>
  <w:style w:type="paragraph" w:styleId="Header">
    <w:name w:val="header"/>
    <w:basedOn w:val="Normal"/>
    <w:link w:val="HeaderChar"/>
    <w:uiPriority w:val="99"/>
    <w:unhideWhenUsed/>
    <w:rsid w:val="00B05776"/>
    <w:pPr>
      <w:tabs>
        <w:tab w:val="center" w:pos="4252"/>
        <w:tab w:val="right" w:pos="8504"/>
      </w:tabs>
      <w:spacing w:line="240" w:lineRule="auto"/>
    </w:pPr>
  </w:style>
  <w:style w:type="character" w:customStyle="1" w:styleId="HeaderChar">
    <w:name w:val="Header Char"/>
    <w:basedOn w:val="DefaultParagraphFont"/>
    <w:link w:val="Header"/>
    <w:uiPriority w:val="99"/>
    <w:rsid w:val="00B05776"/>
    <w:rPr>
      <w:rFonts w:ascii="Times New Roman" w:hAnsi="Times New Roman"/>
    </w:rPr>
  </w:style>
  <w:style w:type="paragraph" w:styleId="Footer">
    <w:name w:val="footer"/>
    <w:basedOn w:val="Normal"/>
    <w:link w:val="FooterChar"/>
    <w:uiPriority w:val="99"/>
    <w:unhideWhenUsed/>
    <w:rsid w:val="00B05776"/>
    <w:pPr>
      <w:tabs>
        <w:tab w:val="center" w:pos="4252"/>
        <w:tab w:val="right" w:pos="8504"/>
      </w:tabs>
      <w:spacing w:line="240" w:lineRule="auto"/>
    </w:pPr>
  </w:style>
  <w:style w:type="character" w:customStyle="1" w:styleId="FooterChar">
    <w:name w:val="Footer Char"/>
    <w:basedOn w:val="DefaultParagraphFont"/>
    <w:link w:val="Footer"/>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itle">
    <w:name w:val="Title"/>
    <w:basedOn w:val="Normal"/>
    <w:next w:val="Normal"/>
    <w:link w:val="TitleCha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leNormal"/>
    <w:uiPriority w:val="61"/>
    <w:rsid w:val="00D524A0"/>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leNormal"/>
    <w:uiPriority w:val="63"/>
    <w:rsid w:val="0029297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Classic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34"/>
    <w:rPr>
      <w:rFonts w:ascii="Times New Roman" w:hAnsi="Times New Roman"/>
    </w:rPr>
  </w:style>
  <w:style w:type="paragraph" w:styleId="Heading1">
    <w:name w:val="heading 1"/>
    <w:basedOn w:val="Normal"/>
    <w:next w:val="Normal"/>
    <w:link w:val="Heading1Char"/>
    <w:uiPriority w:val="9"/>
    <w:qFormat/>
    <w:rsid w:val="002C2027"/>
    <w:pPr>
      <w:keepNext/>
      <w:keepLines/>
      <w:numPr>
        <w:numId w:val="1"/>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AB3EE0"/>
    <w:pPr>
      <w:ind w:left="720"/>
      <w:contextualSpacing/>
    </w:pPr>
  </w:style>
  <w:style w:type="character" w:customStyle="1" w:styleId="Heading1Char">
    <w:name w:val="Heading 1 Char"/>
    <w:basedOn w:val="DefaultParagraphFont"/>
    <w:link w:val="Heading1"/>
    <w:uiPriority w:val="9"/>
    <w:rsid w:val="002C2027"/>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B3EE0"/>
    <w:pPr>
      <w:outlineLvl w:val="9"/>
    </w:pPr>
  </w:style>
  <w:style w:type="paragraph" w:styleId="TOC1">
    <w:name w:val="toc 1"/>
    <w:basedOn w:val="Normal"/>
    <w:next w:val="Normal"/>
    <w:autoRedefine/>
    <w:uiPriority w:val="39"/>
    <w:unhideWhenUsed/>
    <w:rsid w:val="00AB3EE0"/>
    <w:pPr>
      <w:spacing w:after="100"/>
    </w:pPr>
  </w:style>
  <w:style w:type="paragraph" w:styleId="TOC2">
    <w:name w:val="toc 2"/>
    <w:basedOn w:val="Normal"/>
    <w:next w:val="Normal"/>
    <w:autoRedefine/>
    <w:uiPriority w:val="39"/>
    <w:unhideWhenUsed/>
    <w:rsid w:val="00AB3EE0"/>
    <w:pPr>
      <w:spacing w:after="100"/>
      <w:ind w:left="220"/>
    </w:pPr>
  </w:style>
  <w:style w:type="character" w:styleId="Hyperlink">
    <w:name w:val="Hyperlink"/>
    <w:basedOn w:val="DefaultParagraphFont"/>
    <w:uiPriority w:val="99"/>
    <w:unhideWhenUsed/>
    <w:rsid w:val="00AB3EE0"/>
    <w:rPr>
      <w:color w:val="0000FF" w:themeColor="hyperlink"/>
      <w:u w:val="single"/>
    </w:rPr>
  </w:style>
  <w:style w:type="paragraph" w:styleId="BalloonText">
    <w:name w:val="Balloon Text"/>
    <w:basedOn w:val="Normal"/>
    <w:link w:val="BalloonTextChar"/>
    <w:uiPriority w:val="99"/>
    <w:semiHidden/>
    <w:unhideWhenUsed/>
    <w:rsid w:val="00AB3E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3EE0"/>
    <w:rPr>
      <w:rFonts w:ascii="Tahoma" w:hAnsi="Tahoma" w:cs="Tahoma"/>
      <w:sz w:val="16"/>
      <w:szCs w:val="16"/>
    </w:rPr>
  </w:style>
  <w:style w:type="paragraph" w:styleId="TOC3">
    <w:name w:val="toc 3"/>
    <w:basedOn w:val="Normal"/>
    <w:next w:val="Normal"/>
    <w:autoRedefine/>
    <w:uiPriority w:val="39"/>
    <w:unhideWhenUsed/>
    <w:rsid w:val="00083C8A"/>
    <w:pPr>
      <w:spacing w:after="100"/>
      <w:ind w:left="440"/>
    </w:pPr>
  </w:style>
  <w:style w:type="paragraph" w:styleId="TOC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Caption">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Heading1"/>
    <w:link w:val="EstiloDissertao1Carcter"/>
    <w:autoRedefine/>
    <w:rsid w:val="003B49CB"/>
    <w:rPr>
      <w:sz w:val="22"/>
      <w:lang w:val="en-GB"/>
    </w:rPr>
  </w:style>
  <w:style w:type="paragraph" w:styleId="TableofFigures">
    <w:name w:val="table of figures"/>
    <w:basedOn w:val="Normal"/>
    <w:next w:val="Normal"/>
    <w:uiPriority w:val="99"/>
    <w:unhideWhenUsed/>
    <w:rsid w:val="00FB5030"/>
  </w:style>
  <w:style w:type="character" w:customStyle="1" w:styleId="ListParagraphChar">
    <w:name w:val="List Paragraph Char"/>
    <w:basedOn w:val="DefaultParagraphFont"/>
    <w:link w:val="ListParagraph"/>
    <w:uiPriority w:val="34"/>
    <w:rsid w:val="00FB5030"/>
  </w:style>
  <w:style w:type="character" w:customStyle="1" w:styleId="EstiloDissertao1Carcter">
    <w:name w:val="EstiloDissertação1 Carácter"/>
    <w:basedOn w:val="ListParagraphChar"/>
    <w:link w:val="EstiloDissertao1"/>
    <w:rsid w:val="003B49CB"/>
    <w:rPr>
      <w:rFonts w:ascii="Times New Roman" w:eastAsiaTheme="majorEastAsia" w:hAnsi="Times New Roman" w:cstheme="majorBidi"/>
      <w:b/>
      <w:bCs/>
      <w:szCs w:val="28"/>
      <w:lang w:val="en-GB"/>
    </w:rPr>
  </w:style>
  <w:style w:type="character" w:customStyle="1" w:styleId="Heading2Char">
    <w:name w:val="Heading 2 Char"/>
    <w:basedOn w:val="DefaultParagraphFont"/>
    <w:link w:val="Heading2"/>
    <w:uiPriority w:val="9"/>
    <w:rsid w:val="002C202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2C2027"/>
    <w:rPr>
      <w:rFonts w:ascii="Times New Roman" w:eastAsiaTheme="majorEastAsia" w:hAnsi="Times New Roman" w:cstheme="majorBidi"/>
      <w:b/>
      <w:bCs/>
    </w:rPr>
  </w:style>
  <w:style w:type="character" w:customStyle="1" w:styleId="Heading4Char">
    <w:name w:val="Heading 4 Char"/>
    <w:basedOn w:val="DefaultParagraphFont"/>
    <w:link w:val="Heading4"/>
    <w:uiPriority w:val="9"/>
    <w:rsid w:val="002C2027"/>
    <w:rPr>
      <w:rFonts w:ascii="Times New Roman" w:eastAsiaTheme="majorEastAsia" w:hAnsi="Times New Roman" w:cstheme="majorBidi"/>
      <w:b/>
      <w:bCs/>
      <w:i/>
      <w:iCs/>
    </w:rPr>
  </w:style>
  <w:style w:type="character" w:customStyle="1" w:styleId="Heading5Char">
    <w:name w:val="Heading 5 Char"/>
    <w:basedOn w:val="DefaultParagraphFont"/>
    <w:link w:val="Heading5"/>
    <w:uiPriority w:val="9"/>
    <w:rsid w:val="00C302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302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302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30260"/>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D41D34"/>
    <w:rPr>
      <w:i/>
      <w:iCs/>
      <w:color w:val="000000" w:themeColor="text1"/>
    </w:rPr>
  </w:style>
  <w:style w:type="character" w:customStyle="1" w:styleId="QuoteChar">
    <w:name w:val="Quote Char"/>
    <w:basedOn w:val="DefaultParagraphFont"/>
    <w:link w:val="Quote"/>
    <w:uiPriority w:val="29"/>
    <w:rsid w:val="00D41D34"/>
    <w:rPr>
      <w:rFonts w:ascii="Times New Roman" w:hAnsi="Times New Roman"/>
      <w:i/>
      <w:iCs/>
      <w:color w:val="000000" w:themeColor="text1"/>
    </w:rPr>
  </w:style>
  <w:style w:type="table" w:styleId="TableClassic3">
    <w:name w:val="Table Classic 3"/>
    <w:basedOn w:val="TableNormal"/>
    <w:rsid w:val="002743B1"/>
    <w:pPr>
      <w:spacing w:line="240" w:lineRule="auto"/>
      <w:jc w:val="center"/>
    </w:pPr>
    <w:rPr>
      <w:rFonts w:ascii="Times New Roman" w:eastAsia="SimSun" w:hAnsi="Times New Roman" w:cs="Times New Roman"/>
      <w:color w:val="000080"/>
      <w:sz w:val="20"/>
      <w:szCs w:val="20"/>
      <w:lang w:eastAsia="pt-PT"/>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DF543A"/>
    <w:pPr>
      <w:spacing w:line="240" w:lineRule="auto"/>
      <w:ind w:left="720" w:hanging="720"/>
    </w:pPr>
  </w:style>
  <w:style w:type="paragraph" w:styleId="EndnoteText">
    <w:name w:val="endnote text"/>
    <w:basedOn w:val="Normal"/>
    <w:link w:val="EndnoteTextChar"/>
    <w:uiPriority w:val="99"/>
    <w:semiHidden/>
    <w:unhideWhenUsed/>
    <w:rsid w:val="00EB2D2D"/>
    <w:pPr>
      <w:spacing w:line="240" w:lineRule="auto"/>
    </w:pPr>
    <w:rPr>
      <w:sz w:val="20"/>
      <w:szCs w:val="20"/>
    </w:rPr>
  </w:style>
  <w:style w:type="character" w:customStyle="1" w:styleId="EndnoteTextChar">
    <w:name w:val="Endnote Text Char"/>
    <w:basedOn w:val="DefaultParagraphFont"/>
    <w:link w:val="EndnoteText"/>
    <w:uiPriority w:val="99"/>
    <w:semiHidden/>
    <w:rsid w:val="00EB2D2D"/>
    <w:rPr>
      <w:rFonts w:ascii="Times New Roman" w:hAnsi="Times New Roman"/>
      <w:sz w:val="20"/>
      <w:szCs w:val="20"/>
    </w:rPr>
  </w:style>
  <w:style w:type="character" w:styleId="EndnoteReference">
    <w:name w:val="endnote reference"/>
    <w:basedOn w:val="DefaultParagraphFont"/>
    <w:uiPriority w:val="99"/>
    <w:semiHidden/>
    <w:unhideWhenUsed/>
    <w:rsid w:val="00EB2D2D"/>
    <w:rPr>
      <w:vertAlign w:val="superscript"/>
    </w:rPr>
  </w:style>
  <w:style w:type="table" w:styleId="TableGrid">
    <w:name w:val="Table Grid"/>
    <w:basedOn w:val="TableNormal"/>
    <w:uiPriority w:val="59"/>
    <w:rsid w:val="00442D9B"/>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9145AC"/>
    <w:rPr>
      <w:color w:val="808080"/>
    </w:rPr>
  </w:style>
  <w:style w:type="character" w:styleId="CommentReference">
    <w:name w:val="annotation reference"/>
    <w:basedOn w:val="DefaultParagraphFont"/>
    <w:uiPriority w:val="99"/>
    <w:semiHidden/>
    <w:unhideWhenUsed/>
    <w:rsid w:val="0022563C"/>
    <w:rPr>
      <w:sz w:val="16"/>
      <w:szCs w:val="16"/>
    </w:rPr>
  </w:style>
  <w:style w:type="paragraph" w:styleId="CommentText">
    <w:name w:val="annotation text"/>
    <w:basedOn w:val="Normal"/>
    <w:link w:val="CommentTextChar"/>
    <w:uiPriority w:val="99"/>
    <w:semiHidden/>
    <w:unhideWhenUsed/>
    <w:rsid w:val="0022563C"/>
    <w:pPr>
      <w:spacing w:line="240" w:lineRule="auto"/>
    </w:pPr>
    <w:rPr>
      <w:sz w:val="20"/>
      <w:szCs w:val="20"/>
    </w:rPr>
  </w:style>
  <w:style w:type="character" w:customStyle="1" w:styleId="CommentTextChar">
    <w:name w:val="Comment Text Char"/>
    <w:basedOn w:val="DefaultParagraphFont"/>
    <w:link w:val="CommentText"/>
    <w:uiPriority w:val="99"/>
    <w:semiHidden/>
    <w:rsid w:val="0022563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2563C"/>
    <w:rPr>
      <w:b/>
      <w:bCs/>
    </w:rPr>
  </w:style>
  <w:style w:type="character" w:customStyle="1" w:styleId="CommentSubjectChar">
    <w:name w:val="Comment Subject Char"/>
    <w:basedOn w:val="CommentTextChar"/>
    <w:link w:val="CommentSubject"/>
    <w:uiPriority w:val="99"/>
    <w:semiHidden/>
    <w:rsid w:val="0022563C"/>
    <w:rPr>
      <w:rFonts w:ascii="Times New Roman" w:hAnsi="Times New Roman"/>
      <w:b/>
      <w:bCs/>
      <w:sz w:val="20"/>
      <w:szCs w:val="20"/>
    </w:rPr>
  </w:style>
  <w:style w:type="paragraph" w:styleId="FootnoteText">
    <w:name w:val="footnote text"/>
    <w:basedOn w:val="Normal"/>
    <w:link w:val="FootnoteTextChar"/>
    <w:uiPriority w:val="99"/>
    <w:semiHidden/>
    <w:unhideWhenUsed/>
    <w:rsid w:val="00CA5C3F"/>
    <w:pPr>
      <w:spacing w:line="240" w:lineRule="auto"/>
    </w:pPr>
    <w:rPr>
      <w:sz w:val="20"/>
      <w:szCs w:val="20"/>
    </w:rPr>
  </w:style>
  <w:style w:type="character" w:customStyle="1" w:styleId="FootnoteTextChar">
    <w:name w:val="Footnote Text Char"/>
    <w:basedOn w:val="DefaultParagraphFont"/>
    <w:link w:val="FootnoteText"/>
    <w:uiPriority w:val="99"/>
    <w:semiHidden/>
    <w:rsid w:val="00CA5C3F"/>
    <w:rPr>
      <w:rFonts w:ascii="Times New Roman" w:hAnsi="Times New Roman"/>
      <w:sz w:val="20"/>
      <w:szCs w:val="20"/>
    </w:rPr>
  </w:style>
  <w:style w:type="character" w:styleId="FootnoteReference">
    <w:name w:val="footnote reference"/>
    <w:basedOn w:val="DefaultParagraphFont"/>
    <w:uiPriority w:val="99"/>
    <w:semiHidden/>
    <w:unhideWhenUsed/>
    <w:rsid w:val="00CA5C3F"/>
    <w:rPr>
      <w:vertAlign w:val="superscript"/>
    </w:rPr>
  </w:style>
  <w:style w:type="table" w:customStyle="1" w:styleId="SombreadoMdio11">
    <w:name w:val="Sombreado Médio 11"/>
    <w:basedOn w:val="TableNormal"/>
    <w:uiPriority w:val="63"/>
    <w:rsid w:val="004E1F4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DefaultParagraphFont"/>
    <w:rsid w:val="0077135C"/>
  </w:style>
  <w:style w:type="paragraph" w:styleId="Header">
    <w:name w:val="header"/>
    <w:basedOn w:val="Normal"/>
    <w:link w:val="HeaderChar"/>
    <w:uiPriority w:val="99"/>
    <w:unhideWhenUsed/>
    <w:rsid w:val="00B05776"/>
    <w:pPr>
      <w:tabs>
        <w:tab w:val="center" w:pos="4252"/>
        <w:tab w:val="right" w:pos="8504"/>
      </w:tabs>
      <w:spacing w:line="240" w:lineRule="auto"/>
    </w:pPr>
  </w:style>
  <w:style w:type="character" w:customStyle="1" w:styleId="HeaderChar">
    <w:name w:val="Header Char"/>
    <w:basedOn w:val="DefaultParagraphFont"/>
    <w:link w:val="Header"/>
    <w:uiPriority w:val="99"/>
    <w:rsid w:val="00B05776"/>
    <w:rPr>
      <w:rFonts w:ascii="Times New Roman" w:hAnsi="Times New Roman"/>
    </w:rPr>
  </w:style>
  <w:style w:type="paragraph" w:styleId="Footer">
    <w:name w:val="footer"/>
    <w:basedOn w:val="Normal"/>
    <w:link w:val="FooterChar"/>
    <w:uiPriority w:val="99"/>
    <w:unhideWhenUsed/>
    <w:rsid w:val="00B05776"/>
    <w:pPr>
      <w:tabs>
        <w:tab w:val="center" w:pos="4252"/>
        <w:tab w:val="right" w:pos="8504"/>
      </w:tabs>
      <w:spacing w:line="240" w:lineRule="auto"/>
    </w:pPr>
  </w:style>
  <w:style w:type="character" w:customStyle="1" w:styleId="FooterChar">
    <w:name w:val="Footer Char"/>
    <w:basedOn w:val="DefaultParagraphFont"/>
    <w:link w:val="Footer"/>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itle">
    <w:name w:val="Title"/>
    <w:basedOn w:val="Normal"/>
    <w:next w:val="Normal"/>
    <w:link w:val="TitleCha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leNormal"/>
    <w:uiPriority w:val="61"/>
    <w:rsid w:val="00D524A0"/>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leNormal"/>
    <w:uiPriority w:val="63"/>
    <w:rsid w:val="0029297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934447">
      <w:bodyDiv w:val="1"/>
      <w:marLeft w:val="0"/>
      <w:marRight w:val="0"/>
      <w:marTop w:val="0"/>
      <w:marBottom w:val="0"/>
      <w:divBdr>
        <w:top w:val="none" w:sz="0" w:space="0" w:color="auto"/>
        <w:left w:val="none" w:sz="0" w:space="0" w:color="auto"/>
        <w:bottom w:val="none" w:sz="0" w:space="0" w:color="auto"/>
        <w:right w:val="none" w:sz="0" w:space="0" w:color="auto"/>
      </w:divBdr>
    </w:div>
    <w:div w:id="192042757">
      <w:bodyDiv w:val="1"/>
      <w:marLeft w:val="0"/>
      <w:marRight w:val="0"/>
      <w:marTop w:val="0"/>
      <w:marBottom w:val="0"/>
      <w:divBdr>
        <w:top w:val="none" w:sz="0" w:space="0" w:color="auto"/>
        <w:left w:val="none" w:sz="0" w:space="0" w:color="auto"/>
        <w:bottom w:val="none" w:sz="0" w:space="0" w:color="auto"/>
        <w:right w:val="none" w:sz="0" w:space="0" w:color="auto"/>
      </w:divBdr>
    </w:div>
    <w:div w:id="222714995">
      <w:bodyDiv w:val="1"/>
      <w:marLeft w:val="0"/>
      <w:marRight w:val="0"/>
      <w:marTop w:val="0"/>
      <w:marBottom w:val="0"/>
      <w:divBdr>
        <w:top w:val="none" w:sz="0" w:space="0" w:color="auto"/>
        <w:left w:val="none" w:sz="0" w:space="0" w:color="auto"/>
        <w:bottom w:val="none" w:sz="0" w:space="0" w:color="auto"/>
        <w:right w:val="none" w:sz="0" w:space="0" w:color="auto"/>
      </w:divBdr>
    </w:div>
    <w:div w:id="246962520">
      <w:bodyDiv w:val="1"/>
      <w:marLeft w:val="0"/>
      <w:marRight w:val="0"/>
      <w:marTop w:val="0"/>
      <w:marBottom w:val="0"/>
      <w:divBdr>
        <w:top w:val="none" w:sz="0" w:space="0" w:color="auto"/>
        <w:left w:val="none" w:sz="0" w:space="0" w:color="auto"/>
        <w:bottom w:val="none" w:sz="0" w:space="0" w:color="auto"/>
        <w:right w:val="none" w:sz="0" w:space="0" w:color="auto"/>
      </w:divBdr>
    </w:div>
    <w:div w:id="582036370">
      <w:bodyDiv w:val="1"/>
      <w:marLeft w:val="0"/>
      <w:marRight w:val="0"/>
      <w:marTop w:val="0"/>
      <w:marBottom w:val="0"/>
      <w:divBdr>
        <w:top w:val="none" w:sz="0" w:space="0" w:color="auto"/>
        <w:left w:val="none" w:sz="0" w:space="0" w:color="auto"/>
        <w:bottom w:val="none" w:sz="0" w:space="0" w:color="auto"/>
        <w:right w:val="none" w:sz="0" w:space="0" w:color="auto"/>
      </w:divBdr>
    </w:div>
    <w:div w:id="693917947">
      <w:bodyDiv w:val="1"/>
      <w:marLeft w:val="0"/>
      <w:marRight w:val="0"/>
      <w:marTop w:val="0"/>
      <w:marBottom w:val="0"/>
      <w:divBdr>
        <w:top w:val="none" w:sz="0" w:space="0" w:color="auto"/>
        <w:left w:val="none" w:sz="0" w:space="0" w:color="auto"/>
        <w:bottom w:val="none" w:sz="0" w:space="0" w:color="auto"/>
        <w:right w:val="none" w:sz="0" w:space="0" w:color="auto"/>
      </w:divBdr>
    </w:div>
    <w:div w:id="718281859">
      <w:bodyDiv w:val="1"/>
      <w:marLeft w:val="0"/>
      <w:marRight w:val="0"/>
      <w:marTop w:val="0"/>
      <w:marBottom w:val="0"/>
      <w:divBdr>
        <w:top w:val="none" w:sz="0" w:space="0" w:color="auto"/>
        <w:left w:val="none" w:sz="0" w:space="0" w:color="auto"/>
        <w:bottom w:val="none" w:sz="0" w:space="0" w:color="auto"/>
        <w:right w:val="none" w:sz="0" w:space="0" w:color="auto"/>
      </w:divBdr>
    </w:div>
    <w:div w:id="1321884220">
      <w:bodyDiv w:val="1"/>
      <w:marLeft w:val="0"/>
      <w:marRight w:val="0"/>
      <w:marTop w:val="0"/>
      <w:marBottom w:val="0"/>
      <w:divBdr>
        <w:top w:val="none" w:sz="0" w:space="0" w:color="auto"/>
        <w:left w:val="none" w:sz="0" w:space="0" w:color="auto"/>
        <w:bottom w:val="none" w:sz="0" w:space="0" w:color="auto"/>
        <w:right w:val="none" w:sz="0" w:space="0" w:color="auto"/>
      </w:divBdr>
    </w:div>
    <w:div w:id="1334800980">
      <w:bodyDiv w:val="1"/>
      <w:marLeft w:val="0"/>
      <w:marRight w:val="0"/>
      <w:marTop w:val="0"/>
      <w:marBottom w:val="0"/>
      <w:divBdr>
        <w:top w:val="none" w:sz="0" w:space="0" w:color="auto"/>
        <w:left w:val="none" w:sz="0" w:space="0" w:color="auto"/>
        <w:bottom w:val="none" w:sz="0" w:space="0" w:color="auto"/>
        <w:right w:val="none" w:sz="0" w:space="0" w:color="auto"/>
      </w:divBdr>
      <w:divsChild>
        <w:div w:id="2142838791">
          <w:marLeft w:val="0"/>
          <w:marRight w:val="0"/>
          <w:marTop w:val="0"/>
          <w:marBottom w:val="0"/>
          <w:divBdr>
            <w:top w:val="none" w:sz="0" w:space="0" w:color="auto"/>
            <w:left w:val="none" w:sz="0" w:space="0" w:color="auto"/>
            <w:bottom w:val="none" w:sz="0" w:space="0" w:color="auto"/>
            <w:right w:val="none" w:sz="0" w:space="0" w:color="auto"/>
          </w:divBdr>
          <w:divsChild>
            <w:div w:id="5796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8692">
      <w:bodyDiv w:val="1"/>
      <w:marLeft w:val="0"/>
      <w:marRight w:val="0"/>
      <w:marTop w:val="0"/>
      <w:marBottom w:val="0"/>
      <w:divBdr>
        <w:top w:val="none" w:sz="0" w:space="0" w:color="auto"/>
        <w:left w:val="none" w:sz="0" w:space="0" w:color="auto"/>
        <w:bottom w:val="none" w:sz="0" w:space="0" w:color="auto"/>
        <w:right w:val="none" w:sz="0" w:space="0" w:color="auto"/>
      </w:divBdr>
    </w:div>
    <w:div w:id="191478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Os%20meus%20documentos\Universidade\Disserta&#231;&#227;o\Escrita\working\inprocess\Disserta&#231;&#227;o%20v6%20(Tudo).docx" TargetMode="External"/><Relationship Id="rId18" Type="http://schemas.openxmlformats.org/officeDocument/2006/relationships/hyperlink" Target="file:///F:\Os%20meus%20documentos\Universidade\Disserta&#231;&#227;o\Escrita\working\inprocess\Disserta&#231;&#227;o%20v6%20(Tudo).docx" TargetMode="External"/><Relationship Id="rId26" Type="http://schemas.openxmlformats.org/officeDocument/2006/relationships/image" Target="media/image3.jpeg"/><Relationship Id="rId39" Type="http://schemas.openxmlformats.org/officeDocument/2006/relationships/image" Target="media/image16.png"/><Relationship Id="rId21" Type="http://schemas.openxmlformats.org/officeDocument/2006/relationships/hyperlink" Target="file:///F:\Os%20meus%20documentos\Universidade\Disserta&#231;&#227;o\Escrita\working\inprocess\Disserta&#231;&#227;o%20v6%20(Tudo).docx" TargetMode="External"/><Relationship Id="rId34" Type="http://schemas.openxmlformats.org/officeDocument/2006/relationships/image" Target="media/image11.jpe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1.jpeg"/><Relationship Id="rId84" Type="http://schemas.openxmlformats.org/officeDocument/2006/relationships/image" Target="media/image59.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hyperlink" Target="file:///F:\Os%20meus%20documentos\Universidade\Disserta&#231;&#227;o\Escrita\working\inprocess\Disserta&#231;&#227;o%20v6%20(Tudo).docx" TargetMode="External"/><Relationship Id="rId29" Type="http://schemas.openxmlformats.org/officeDocument/2006/relationships/image" Target="media/image6.jpeg"/><Relationship Id="rId11" Type="http://schemas.openxmlformats.org/officeDocument/2006/relationships/footer" Target="footer1.xml"/><Relationship Id="rId24" Type="http://schemas.openxmlformats.org/officeDocument/2006/relationships/footer" Target="footer2.xml"/><Relationship Id="rId32" Type="http://schemas.openxmlformats.org/officeDocument/2006/relationships/image" Target="media/image9.jpe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0.emf"/><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hyperlink" Target="file:///F:\Os%20meus%20documentos\Universidade\Disserta&#231;&#227;o\Escrita\working\inprocess\Disserta&#231;&#227;o%20v6%20(Tudo).docx"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file:///F:\Os%20meus%20documentos\Universidade\Disserta&#231;&#227;o\Escrita\working\inprocess\Disserta&#231;&#227;o%20v6%20(Tudo).docx" TargetMode="External"/><Relationship Id="rId22" Type="http://schemas.openxmlformats.org/officeDocument/2006/relationships/hyperlink" Target="file:///F:\Os%20meus%20documentos\Universidade\Disserta&#231;&#227;o\Escrita\working\inprocess\Disserta&#231;&#227;o%20v6%20(Tudo).docx" TargetMode="External"/><Relationship Id="rId27" Type="http://schemas.openxmlformats.org/officeDocument/2006/relationships/image" Target="media/image4.jpeg"/><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2.jpe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file:///F:\Os%20meus%20documentos\Universidade\Disserta&#231;&#227;o\Escrita\working\inprocess\Disserta&#231;&#227;o%20v6%20(Tudo).docx" TargetMode="External"/><Relationship Id="rId25" Type="http://schemas.openxmlformats.org/officeDocument/2006/relationships/footer" Target="footer3.xml"/><Relationship Id="rId33" Type="http://schemas.openxmlformats.org/officeDocument/2006/relationships/image" Target="media/image10.jpe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F:\Os%20meus%20documentos\Universidade\Disserta&#231;&#227;o\Escrita\working\inprocess\Disserta&#231;&#227;o%20v6%20(Tudo).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emf"/><Relationship Id="rId75" Type="http://schemas.openxmlformats.org/officeDocument/2006/relationships/oleObject" Target="embeddings/oleObject2.bin"/><Relationship Id="rId83" Type="http://schemas.openxmlformats.org/officeDocument/2006/relationships/image" Target="media/image5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F:\Os%20meus%20documentos\Universidade\Disserta&#231;&#227;o\Escrita\working\inprocess\Disserta&#231;&#227;o%20v6%20(Tudo).docx" TargetMode="External"/><Relationship Id="rId23" Type="http://schemas.openxmlformats.org/officeDocument/2006/relationships/hyperlink" Target="file:///F:\Os%20meus%20documentos\Universidade\Disserta&#231;&#227;o\Escrita\working\inprocess\Disserta&#231;&#227;o%20v6%20(Tudo).docx" TargetMode="External"/><Relationship Id="rId28" Type="http://schemas.openxmlformats.org/officeDocument/2006/relationships/image" Target="media/image5.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gif"/><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Cos12</b:Tag>
    <b:SourceType>ConferenceProceedings</b:SourceType>
    <b:Guid>{815F3399-C4E7-41CF-BAF3-1B0E4F3CF590}</b:Guid>
    <b:Author>
      <b:Author>
        <b:NameList>
          <b:Person>
            <b:Last>Costa</b:Last>
            <b:First>R.</b:First>
          </b:Person>
          <b:Person>
            <b:Last>Figueiras</b:Last>
            <b:First>P.</b:First>
          </b:Person>
          <b:Person>
            <b:Last>Paiva</b:Last>
            <b:First>L.</b:First>
          </b:Person>
          <b:Person>
            <b:Last>Jardim-Gonçalves</b:Last>
            <b:First>R.</b:First>
          </b:Person>
          <b:Person>
            <b:Last>Lima</b:Last>
            <b:First>C.</b:First>
          </b:Person>
        </b:NameList>
      </b:Author>
    </b:Author>
    <b:Title>Capturing Knowledge Representations Using Semantic Relations</b:Title>
    <b:Year>2012</b:Year>
    <b:City>Barcelona, Spain</b:City>
    <b:JournalName>The Sixth International Conference on Advances in Semantic Processing</b:JournalName>
    <b:PeriodicalTitle>The Sixth International Conference on Advances in Semantic Processing</b:PeriodicalTitle>
    <b:Issue>The Sixth International Conference on Advances in Semantic Processing</b:Issue>
    <b:ConferenceName>The Sixth International Conference on Advances in Semantic Processing</b:ConferenceName>
    <b:RefOrder>2</b:RefOrder>
  </b:Source>
  <b:Source>
    <b:Tag>Oxf06</b:Tag>
    <b:SourceType>Book</b:SourceType>
    <b:Guid>{ABA5FE42-0FA0-4257-9CDA-E77900C8D831}</b:Guid>
    <b:Author>
      <b:Author>
        <b:Corporate>Oxford University</b:Corporate>
      </b:Author>
    </b:Author>
    <b:Title>Oxford Dictionary of English</b:Title>
    <b:Year>2006</b:Year>
    <b:City>London</b:City>
    <b:Publisher>Oxford University Press</b:Publisher>
    <b:Pages>1230</b:Pages>
    <b:RefOrder>3</b:RefOrder>
  </b:Source>
  <b:Source>
    <b:Tag>Fig12</b:Tag>
    <b:SourceType>ConferenceProceedings</b:SourceType>
    <b:Guid>{9698AA35-AAE4-4894-B08B-2CF06803CDD3}</b:Guid>
    <b:Author>
      <b:Author>
        <b:Corporate>Figueiras, P.; Costa, R.; Paiva, L.; Jardim-Gonçalves, R.; Lima, C.;</b:Corporate>
      </b:Author>
    </b:Author>
    <b:Title>Information Retrieval in Collaborative Engineering Projects - A Vector Space Model Approach</b:Title>
    <b:Year>2012</b:Year>
    <b:ConferenceName>Knowledge Engineering and Ontology Development Conference 2012</b:ConferenceName>
    <b:City>Barcelona, Spain</b:City>
    <b:RefOrder>4</b:RefOrder>
  </b:Source>
  <b:Source>
    <b:Tag>W3C04</b:Tag>
    <b:SourceType>InternetSite</b:SourceType>
    <b:Guid>{11214177-C232-413D-BF9B-8EAB106AF74A}</b:Guid>
    <b:Author>
      <b:Author>
        <b:NameList>
          <b:Person>
            <b:Last>W3C</b:Last>
          </b:Person>
        </b:NameList>
      </b:Author>
    </b:Author>
    <b:Year>2004</b:Year>
    <b:InternetSiteTitle>OWL Web Ontology Language</b:InternetSiteTitle>
    <b:Month>February</b:Month>
    <b:URL>http://www.w3.org/TR/2004/REC-owl-features-20040210/</b:URL>
    <b:RefOrder>5</b:RefOrder>
  </b:Source>
  <b:Source>
    <b:Tag>Aze07</b:Tag>
    <b:SourceType>JournalArticle</b:SourceType>
    <b:Guid>{121AAB96-E077-40C6-8A92-8F3AE37CF2F7}</b:Guid>
    <b:Author>
      <b:Author>
        <b:NameList>
          <b:Person>
            <b:Last>Azevedo</b:Last>
            <b:First>Paulo</b:First>
            <b:Middle>J.</b:Middle>
          </b:Person>
          <b:Person>
            <b:Last>Jorge</b:Last>
            <b:First>Alípio</b:First>
            <b:Middle>M.</b:Middle>
          </b:Person>
        </b:NameList>
      </b:Author>
    </b:Author>
    <b:Title>Comparing Rule Measures for Predictive Association Rules</b:Title>
    <b:Year>2007</b:Year>
    <b:RefOrder>6</b:RefOrder>
  </b:Source>
  <b:Source>
    <b:Tag>Tur10</b:Tag>
    <b:SourceType>JournalArticle</b:SourceType>
    <b:Guid>{DB2BBD27-4EB9-41A2-92D0-1E43AFC2E888}</b:Guid>
    <b:Author>
      <b:Author>
        <b:NameList>
          <b:Person>
            <b:Last>Turney</b:Last>
            <b:First>Peter</b:First>
            <b:Middle>D.</b:Middle>
          </b:Person>
          <b:Person>
            <b:Last>Pantel</b:Last>
            <b:First>Patrick</b:First>
          </b:Person>
        </b:NameList>
      </b:Author>
    </b:Author>
    <b:Title>From Frequency to Meaning: Vector Space Models of Semantics</b:Title>
    <b:JournalName>Journal of Artificial Intelligence</b:JournalName>
    <b:Year>2010</b:Year>
    <b:Pages>141-188</b:Pages>
    <b:RefOrder>7</b:RefOrder>
  </b:Source>
  <b:Source>
    <b:Tag>Sal71</b:Tag>
    <b:SourceType>Book</b:SourceType>
    <b:Guid>{35C0F80E-A1F1-4005-BE7A-EA625FD712C6}</b:Guid>
    <b:Author>
      <b:Author>
        <b:NameList>
          <b:Person>
            <b:Last>Salton</b:Last>
            <b:First>Gerard</b:First>
          </b:Person>
        </b:NameList>
      </b:Author>
    </b:Author>
    <b:Title>The SMART retrieval system: Experiments in automate document processing</b:Title>
    <b:Year>1971</b:Year>
    <b:City>Upper Saddle River, NJ</b:City>
    <b:Publisher>Prentice-Hall</b:Publisher>
    <b:RefOrder>8</b:RefOrder>
  </b:Source>
  <b:Source>
    <b:Tag>Man08</b:Tag>
    <b:SourceType>Book</b:SourceType>
    <b:Guid>{DEAC0E79-C380-4D90-9316-38105263A3B9}</b:Guid>
    <b:Author>
      <b:Author>
        <b:NameList>
          <b:Person>
            <b:Last>Manning</b:Last>
            <b:First>C.</b:First>
            <b:Middle>D.</b:Middle>
          </b:Person>
          <b:Person>
            <b:Last>Raghavan</b:Last>
            <b:First>P.</b:First>
          </b:Person>
          <b:Person>
            <b:Last>Schütze</b:Last>
            <b:First>H</b:First>
          </b:Person>
        </b:NameList>
      </b:Author>
    </b:Author>
    <b:Title>Introduction to Information Retrieval</b:Title>
    <b:Year>2008</b:Year>
    <b:City>Cambridge, UK</b:City>
    <b:Publisher>Cambridge University Press</b:Publisher>
    <b:RefOrder>9</b:RefOrder>
  </b:Source>
  <b:Source>
    <b:Tag>Pan</b:Tag>
    <b:SourceType>JournalArticle</b:SourceType>
    <b:Guid>{3547D6F5-BFDB-42AE-AE59-7D8CCBEC3A24}</b:Guid>
    <b:Author>
      <b:Author>
        <b:NameList>
          <b:Person>
            <b:Last>Pantel</b:Last>
            <b:First>P.</b:First>
          </b:Person>
          <b:Person>
            <b:Last>Lin</b:Last>
            <b:First>D.</b:First>
          </b:Person>
        </b:NameList>
      </b:Author>
    </b:Author>
    <b:Title>Discovering word senses from text</b:Title>
    <b:JournalName>Proceedings of the Eighth ACM SIGKDD International Conference on Knowledge Discovery and Data Mining</b:JournalName>
    <b:Year>2002</b:Year>
    <b:Pages>613-619</b:Pages>
    <b:RefOrder>10</b:RefOrder>
  </b:Source>
  <b:Source>
    <b:Tag>Rap03</b:Tag>
    <b:SourceType>JournalArticle</b:SourceType>
    <b:Guid>{0F248251-1295-46ED-AFF0-B4794F5E9F70}</b:Guid>
    <b:Author>
      <b:Author>
        <b:NameList>
          <b:Person>
            <b:Last>Rapp</b:Last>
            <b:First>R.</b:First>
          </b:Person>
        </b:NameList>
      </b:Author>
    </b:Author>
    <b:Title>Word sense discover based on sense descriptor dissimilarity</b:Title>
    <b:JournalName>Proceedings of the Ninth Machine translation Summit</b:JournalName>
    <b:Year>2003</b:Year>
    <b:Pages>315-322</b:Pages>
    <b:RefOrder>11</b:RefOrder>
  </b:Source>
  <b:Source>
    <b:Tag>Tur03</b:Tag>
    <b:SourceType>ConferenceProceedings</b:SourceType>
    <b:Guid>{5BE2DAB3-099C-4713-9C82-0837E1BB603F}</b:Guid>
    <b:Author>
      <b:Author>
        <b:NameList>
          <b:Person>
            <b:Last>Turney</b:Last>
            <b:First>P.</b:First>
            <b:Middle>D.</b:Middle>
          </b:Person>
          <b:Person>
            <b:Last>Littman</b:Last>
            <b:First>M.</b:First>
            <b:Middle>L.</b:Middle>
          </b:Person>
          <b:Person>
            <b:Last>Bigham</b:Last>
            <b:First>J.</b:First>
          </b:Person>
          <b:Person>
            <b:Last>Shnayder</b:Last>
            <b:First>V.</b:First>
          </b:Person>
        </b:NameList>
      </b:Author>
    </b:Author>
    <b:Title>Combining independant modules to solve multiple-choice synonym and analogy problems.</b:Title>
    <b:Year>2003</b:Year>
    <b:Pages>482-489</b:Pages>
    <b:City>Borovets, Bulgaria</b:City>
    <b:ConferenceName>Proceedings of the International Conference on Recent Advances in Natural Language Processing</b:ConferenceName>
    <b:ShortTitle>RANLP-03</b:ShortTitle>
    <b:RefOrder>12</b:RefOrder>
  </b:Source>
  <b:Source>
    <b:Tag>Lin01</b:Tag>
    <b:SourceType>ConferenceProceedings</b:SourceType>
    <b:Guid>{3A1AAF30-D0A7-477C-A4B2-A66160B84E03}</b:Guid>
    <b:Author>
      <b:Author>
        <b:NameList>
          <b:Person>
            <b:Last>Lin</b:Last>
            <b:First>D.</b:First>
          </b:Person>
          <b:Person>
            <b:Last>Pantel</b:Last>
            <b:First>P.</b:First>
          </b:Person>
        </b:NameList>
      </b:Author>
    </b:Author>
    <b:Title>DIRT - discovery of inference rules from text</b:Title>
    <b:Pages>323-328</b:Pages>
    <b:Year>2001</b:Year>
    <b:ConferenceName>Proceedings of ACM SIGKDD Conference on Knowledge Discovery and Data Mining 2001</b:ConferenceName>
    <b:RefOrder>13</b:RefOrder>
  </b:Source>
  <b:Source>
    <b:Tag>Tur06</b:Tag>
    <b:SourceType>JournalArticle</b:SourceType>
    <b:Guid>{30A5DE28-D57B-46F2-85A4-3592B05DF8DC}</b:Guid>
    <b:Author>
      <b:Author>
        <b:NameList>
          <b:Person>
            <b:Last>Turney</b:Last>
            <b:First>P.</b:First>
            <b:Middle>D.</b:Middle>
          </b:Person>
        </b:NameList>
      </b:Author>
    </b:Author>
    <b:Title>Similarity of semantic relations</b:Title>
    <b:Pages>379-416</b:Pages>
    <b:Year>2006</b:Year>
    <b:BookTitle>Computational Linguistics</b:BookTitle>
    <b:Volume>32(3)</b:Volume>
    <b:ChapterNumber>3</b:ChapterNumber>
    <b:JournalName>Computational Linguistics</b:JournalName>
    <b:RefOrder>14</b:RefOrder>
  </b:Source>
  <b:Source>
    <b:Tag>Nak08</b:Tag>
    <b:SourceType>ConferenceProceedings</b:SourceType>
    <b:Guid>{440AC404-2AF1-463A-9707-5839EDECA6F7}</b:Guid>
    <b:Author>
      <b:Author>
        <b:NameList>
          <b:Person>
            <b:Last>Nakov</b:Last>
            <b:First>P.</b:First>
          </b:Person>
          <b:Person>
            <b:Last>Hearst</b:Last>
            <b:First>M.</b:First>
          </b:Person>
        </b:NameList>
      </b:Author>
    </b:Author>
    <b:Title>Solving relational similarity problems using the web as a corpus</b:Title>
    <b:Year>2008</b:Year>
    <b:Pages>452-460</b:Pages>
    <b:ConferenceName>Preceedings of ACL-08:HLT</b:ConferenceName>
    <b:City>Columbus, Ohio</b:City>
    <b:RefOrder>15</b:RefOrder>
  </b:Source>
  <b:Source>
    <b:Tag>Har54</b:Tag>
    <b:SourceType>JournalArticle</b:SourceType>
    <b:Guid>{817C83A6-93B1-420D-99FA-B578C011B232}</b:Guid>
    <b:Author>
      <b:Author>
        <b:NameList>
          <b:Person>
            <b:Last>Harris</b:Last>
            <b:First>Z.</b:First>
          </b:Person>
        </b:NameList>
      </b:Author>
    </b:Author>
    <b:Title>Distributional structure. Word</b:Title>
    <b:Pages>146-162</b:Pages>
    <b:Year>1954</b:Year>
    <b:BookTitle>Word</b:BookTitle>
    <b:Volume>10(23)</b:Volume>
    <b:RefOrder>1</b:RefOrder>
  </b:Source>
  <b:Source>
    <b:Tag>Tur</b:Tag>
    <b:SourceType>JournalArticle</b:SourceType>
    <b:Guid>{170C0076-B51A-45E7-AC18-6E1F5DFB1122}</b:Guid>
    <b:Author>
      <b:Author>
        <b:NameList>
          <b:Person>
            <b:Last>Turney</b:Last>
            <b:First>P.</b:First>
            <b:Middle>D.</b:Middle>
          </b:Person>
        </b:NameList>
      </b:Author>
    </b:Author>
    <b:Title>The latent relation mapping engine: Algorithm and experiments</b:Title>
    <b:JournalName>Journal of Artificial Intelligence. Research 33</b:JournalName>
    <b:Pages>615-655</b:Pages>
    <b:Year>2008</b:Year>
    <b:RefOrder>16</b:RefOrder>
  </b:Source>
  <b:Source>
    <b:Tag>Sal75</b:Tag>
    <b:SourceType>ConferenceProceedings</b:SourceType>
    <b:Guid>{79653574-A6A6-4983-A2A7-9CFF71AA6AB6}</b:Guid>
    <b:Author>
      <b:Author>
        <b:NameList>
          <b:Person>
            <b:Last>Salton</b:Last>
            <b:First>G.</b:First>
          </b:Person>
          <b:Person>
            <b:Last>Wong</b:Last>
            <b:First>A.</b:First>
          </b:Person>
          <b:Person>
            <b:Last>Yang</b:Last>
            <b:First>C.</b:First>
            <b:Middle>S.</b:Middle>
          </b:Person>
        </b:NameList>
      </b:Author>
    </b:Author>
    <b:Title>A vector space model for automatic indexing</b:Title>
    <b:JournalName>Comunications of the ACM</b:JournalName>
    <b:Year>1975</b:Year>
    <b:Pages>613-620</b:Pages>
    <b:Volume>18(11)</b:Volume>
    <b:ConferenceName>Communications of the ACM</b:ConferenceName>
    <b:RefOrder>17</b:RefOrder>
  </b:Source>
  <b:Source>
    <b:Tag>Lin98</b:Tag>
    <b:SourceType>ConferenceProceedings</b:SourceType>
    <b:Guid>{63E31A2E-0776-4B7B-8BB6-C0B8904ABD5D}</b:Guid>
    <b:Author>
      <b:Author>
        <b:NameList>
          <b:Person>
            <b:Last>Lin</b:Last>
            <b:First>D.</b:First>
          </b:Person>
        </b:NameList>
      </b:Author>
    </b:Author>
    <b:Title>An Information-Theoretic Definition of Similarity</b:Title>
    <b:Pages>296-304</b:Pages>
    <b:Year>1998</b:Year>
    <b:ConferenceName>Proceedings of ICML '98 Proceedings of the Fifteenth International Conference on Machine Learning</b:ConferenceName>
    <b:City>San Francisco, CA, USA</b:City>
    <b:Publisher>Morgan Kaufmann Publishers Inc.</b:Publisher>
    <b:RefOrder>18</b:RefOrder>
  </b:Source>
  <b:Source>
    <b:Tag>Yih09</b:Tag>
    <b:SourceType>ConferenceProceedings</b:SourceType>
    <b:Guid>{FE1ABA96-9EC4-4AB8-BB78-5FF2A1F470BF}</b:Guid>
    <b:Author>
      <b:Author>
        <b:NameList>
          <b:Person>
            <b:Last>Yih</b:Last>
            <b:First>Wen-tau</b:First>
          </b:Person>
        </b:NameList>
      </b:Author>
    </b:Author>
    <b:Title>Learning term-weighting functions for Similarity Measures</b:Title>
    <b:Pages>793-802</b:Pages>
    <b:Year>2009</b:Year>
    <b:ConferenceName>Proceedings of the 2009 Conference on Empirical Methods in Natural Language Processing</b:ConferenceName>
    <b:City>Stroudsburg, PA, USA</b:City>
    <b:Publisher>Association for Computational Linguistics</b:Publisher>
    <b:Volume>2</b:Volume>
    <b:ShortTitle>EMNLP '09</b:ShortTitle>
    <b:RefOrder>19</b:RefOrder>
  </b:Source>
  <b:Source>
    <b:Tag>Goo13</b:Tag>
    <b:SourceType>InternetSite</b:SourceType>
    <b:Guid>{27682DDB-1EB7-48DE-892E-FD8AA8B451EA}</b:Guid>
    <b:Title>Google</b:Title>
    <b:YearAccessed>2013</b:YearAccessed>
    <b:URL>http://www.google.com</b:URL>
    <b:Year>2013</b:Year>
    <b:RefOrder>20</b:RefOrder>
  </b:Source>
  <b:Source>
    <b:Tag>Kor</b:Tag>
    <b:SourceType>BookSection</b:SourceType>
    <b:Guid>{458E929A-6056-466E-9E05-8168372FB182}</b:Guid>
    <b:Author>
      <b:Author>
        <b:NameList>
          <b:Person>
            <b:Last>Korczak</b:Last>
            <b:First>Jerzy</b:First>
          </b:Person>
          <b:Person>
            <b:Last>Skrzypczak</b:Last>
            <b:First>Piotr</b:First>
          </b:Person>
        </b:NameList>
      </b:Author>
    </b:Author>
    <b:Title>FP-Growth in Discovery of Customer Patterns</b:Title>
    <b:Pages>120-133</b:Pages>
    <b:BookTitle>Data-Driven Process Discovery and Analysis</b:BookTitle>
    <b:Publisher>Springer Berlin Heidelberg</b:Publisher>
    <b:RefOrder>21</b:RefOrder>
  </b:Source>
</b:Sources>
</file>

<file path=customXml/itemProps1.xml><?xml version="1.0" encoding="utf-8"?>
<ds:datastoreItem xmlns:ds="http://schemas.openxmlformats.org/officeDocument/2006/customXml" ds:itemID="{100EFACA-2785-4231-BD17-85B72D972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98</Pages>
  <Words>47257</Words>
  <Characters>255194</Characters>
  <Application>Microsoft Office Word</Application>
  <DocSecurity>0</DocSecurity>
  <Lines>2126</Lines>
  <Paragraphs>603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Microsoft</Company>
  <LinksUpToDate>false</LinksUpToDate>
  <CharactersWithSpaces>301848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Paiva</dc:creator>
  <cp:lastModifiedBy>Ruben</cp:lastModifiedBy>
  <cp:revision>4</cp:revision>
  <cp:lastPrinted>2014-09-07T13:57:00Z</cp:lastPrinted>
  <dcterms:created xsi:type="dcterms:W3CDTF">2014-09-09T10:58:00Z</dcterms:created>
  <dcterms:modified xsi:type="dcterms:W3CDTF">2014-09-09T11:46:00Z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id="9EibOX93"/&gt;&lt;style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y fmtid="{D5CDD505-2E9C-101B-9397-08002B2CF9AE}" pid="4" name="ZOTERO_BREF_xDpio1Hvz2MB_1">
    <vt:lpwstr>ZOTERO_ITEM CSL_CITATION {"citationID":"1rmfmvrc4n","properties":{"formattedCitation":"(Han et al.)","plainCitation":"(Han et al.)"},"citationItems":[{"id":3,"uris":["http://zotero.org/users/local/bkYEK4Eu/items/VIC5VX7B"],"uri":["http://zotero.org/users/</vt:lpwstr>
  </property>
  <property fmtid="{D5CDD505-2E9C-101B-9397-08002B2CF9AE}" pid="5" name="ZOTERO_BREF_xDpio1Hvz2MB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6" name="ZOTERO_BREF_xDpio1Hvz2MB_3">
    <vt:lpwstr>8","issue":"1","source":"Google Scholar","shortTitle":"Mining frequent patterns without candidate generation","author":[{"family":"Han","given":"Jiawei"},{"family":"Pei","given":"Jian"},{"family":"Yin","given":"Yiwen"},{"family":"Mao","given":"Runying"}],</vt:lpwstr>
  </property>
  <property fmtid="{D5CDD505-2E9C-101B-9397-08002B2CF9AE}" pid="7" name="ZOTERO_BREF_xDpio1Hvz2MB_4">
    <vt:lpwstr>"issued":{"date-parts":[["2004"]]},"accessed":{"date-parts":[["2014",6,18]]}}}],"schema":"https://github.com/citation-style-language/schema/raw/master/csl-citation.json"}</vt:lpwstr>
  </property>
  <property fmtid="{D5CDD505-2E9C-101B-9397-08002B2CF9AE}" pid="8" name="ZOTERO_BREF_DCibLIiOXy2K_1">
    <vt:lpwstr>ZOTERO_ITEM CSL_CITATION {"citationID":"1107ft7ab3","properties":{"formattedCitation":"(Han et al.)","plainCitation":"(Han et al.)"},"citationItems":[{"id":3,"uris":["http://zotero.org/users/local/bkYEK4Eu/items/VIC5VX7B"],"uri":["http://zotero.org/users/</vt:lpwstr>
  </property>
  <property fmtid="{D5CDD505-2E9C-101B-9397-08002B2CF9AE}" pid="9" name="ZOTERO_BREF_DCibLIiOXy2K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10" name="ZOTERO_BREF_DCibLIiOXy2K_3">
    <vt:lpwstr>8","issue":"1","source":"Google Scholar","shortTitle":"Mining frequent patterns without candidate generation","author":[{"family":"Han","given":"Jiawei"},{"family":"Pei","given":"Jian"},{"family":"Yin","given":"Yiwen"},{"family":"Mao","given":"Runying"}],</vt:lpwstr>
  </property>
  <property fmtid="{D5CDD505-2E9C-101B-9397-08002B2CF9AE}" pid="11" name="ZOTERO_BREF_DCibLIiOXy2K_4">
    <vt:lpwstr>"issued":{"date-parts":[["2004"]]},"accessed":{"date-parts":[["2014",6,18]]}}}],"schema":"https://github.com/citation-style-language/schema/raw/master/csl-citation.json"}</vt:lpwstr>
  </property>
  <property fmtid="{D5CDD505-2E9C-101B-9397-08002B2CF9AE}" pid="12" name="ZOTERO_BREF_A6NYZnKMiX4F_1">
    <vt:lpwstr>ZOTERO_ITEM CSL_CITATION {"citationID":"2h3qa5j6fq","properties":{"formattedCitation":"(Wang et al.)","plainCitation":"(Wang et al.)"},"citationItems":[{"id":15,"uris":["http://zotero.org/users/local/bkYEK4Eu/items/NFX3NTVI"],"uri":["http://zotero.org/use</vt:lpwstr>
  </property>
  <property fmtid="{D5CDD505-2E9C-101B-9397-08002B2CF9AE}" pid="13" name="ZOTERO_BREF_A6NYZnKMiX4F_2">
    <vt:lpwstr>rs/local/bkYEK4Eu/items/NFX3NTVI"],"itemData":{"id":15,"type":"book","title":"Top down FP-Growth for association rule mining","publisher":"Springer","source":"Google Scholar","URL":"http://link.springer.com/chapter/10.1007/3-540-47887-6_34","author":[{"fa</vt:lpwstr>
  </property>
  <property fmtid="{D5CDD505-2E9C-101B-9397-08002B2CF9AE}" pid="14" name="ZOTERO_BREF_A6NYZnKMiX4F_3">
    <vt:lpwstr>mily":"Wang","given":"Ke"},{"family":"Tang","given":"Liu"},{"family":"Han","given":"Jiawei"},{"family":"Liu","given":"Junqiang"}],"issued":{"date-parts":[["2002"]]},"accessed":{"date-parts":[["2014",6,15]]}}}],"schema":"https://github.com/citation-style-l</vt:lpwstr>
  </property>
  <property fmtid="{D5CDD505-2E9C-101B-9397-08002B2CF9AE}" pid="15" name="ZOTERO_BREF_A6NYZnKMiX4F_4">
    <vt:lpwstr>anguage/schema/raw/master/csl-citation.json"}</vt:lpwstr>
  </property>
  <property fmtid="{D5CDD505-2E9C-101B-9397-08002B2CF9AE}" pid="16" name="ZOTERO_BREF_hjzxicGQm99L_1">
    <vt:lpwstr>ZOTERO_ITEM CSL_CITATION {"citationID":"2723s1dpb","properties":{"formattedCitation":"(Korczak and Skrzypczak)","plainCitation":"(Korczak and Skrzypczak)"},"citationItems":[{"id":6,"uris":["http://zotero.org/users/local/bkYEK4Eu/items/BGWZRVWB"],"uri":["h</vt:lpwstr>
  </property>
  <property fmtid="{D5CDD505-2E9C-101B-9397-08002B2CF9AE}" pid="17" name="ZOTERO_BREF_hjzxicGQm99L_2">
    <vt:lpwstr>ttp://zotero.org/users/local/bkYEK4Eu/items/BGWZRVWB"],"itemData":{"id":6,"type":"chapter","title":"FP-Growth in Discovery of Customer Patterns","container-title":"Data-Driven Process Discovery and Analysis","collection-title":"Lecture Notes in Business I</vt:lpwstr>
  </property>
  <property fmtid="{D5CDD505-2E9C-101B-9397-08002B2CF9AE}" pid="18" name="ZOTERO_BREF_hjzxicGQm99L_3">
    <vt:lpwstr>nformation Processing","collection-number":"116","publisher":"Springer Berlin Heidelberg","page":"120-133","source":"link.springer.com","abstract":"The paper describes a knowledge discovery platform and a novel process for finding association rules based </vt:lpwstr>
  </property>
  <property fmtid="{D5CDD505-2E9C-101B-9397-08002B2CF9AE}" pid="19" name="ZOTERO_BREF_hjzxicGQm99L_4">
    <vt:lpwstr>on the algorithm FP-Growth and its variants. Built software solution has been optimized in terms of memory usage and computation time as well as the impact of all modifications made to the whole process of rules discovery The process of rule discovery is </vt:lpwstr>
  </property>
  <property fmtid="{D5CDD505-2E9C-101B-9397-08002B2CF9AE}" pid="20" name="ZOTERO_BREF_hjzxicGQm99L_5">
    <vt:lpwstr>illustrated on a real database containing transactions of customers of the e-shop Delicatessen Alma24.","URL":"http://link.springer.com/chapter/10.1007/978-3-642-34044-4_7","ISBN":"978-3-642-34043-7, 978-3-642-34044-4","language":"en","author":[{"family":</vt:lpwstr>
  </property>
  <property fmtid="{D5CDD505-2E9C-101B-9397-08002B2CF9AE}" pid="21" name="ZOTERO_BREF_hjzxicGQm99L_6">
    <vt:lpwstr>"Korczak","given":"Jerzy"},{"family":"Skrzypczak","given":"Piotr"}],"editor":[{"family":"Aberer","given":"Karl"},{"family":"Damiani","given":"Ernesto"},{"family":"Dillon","given":"Tharam"}],"issued":{"date-parts":[["2012",1,1]]},"accessed":{"date-parts":[</vt:lpwstr>
  </property>
  <property fmtid="{D5CDD505-2E9C-101B-9397-08002B2CF9AE}" pid="22" name="ZOTERO_BREF_hjzxicGQm99L_7">
    <vt:lpwstr>["2014",7,7]]}}}],"schema":"https://github.com/citation-style-language/schema/raw/master/csl-citation.json"}</vt:lpwstr>
  </property>
  <property fmtid="{D5CDD505-2E9C-101B-9397-08002B2CF9AE}" pid="23" name="ZOTERO_BREF_ZCdgU5TGR4L2_1">
    <vt:lpwstr>ZOTERO_ITEM CSL_CITATION {"citationID":"mdul730c2","properties":{"formattedCitation":"(Bonchi and Goethals)","plainCitation":"(Bonchi and Goethals)"},"citationItems":[{"id":21,"uris":["http://zotero.org/users/local/bkYEK4Eu/items/7CZKWXUI"],"uri":["http:/</vt:lpwstr>
  </property>
  <property fmtid="{D5CDD505-2E9C-101B-9397-08002B2CF9AE}" pid="24" name="ZOTERO_BREF_ZCdgU5TGR4L2_2">
    <vt:lpwstr>/zotero.org/users/local/bkYEK4Eu/items/7CZKWXUI"],"itemData":{"id":21,"type":"chapter","title":"FP-Bonsai: The Art of Growing and Pruning Small FP-Trees","container-title":"Advances in Knowledge Discovery and Data Mining","collection-title":"Lecture Notes</vt:lpwstr>
  </property>
  <property fmtid="{D5CDD505-2E9C-101B-9397-08002B2CF9AE}" pid="25" name="ZOTERO_BREF_ZCdgU5TGR4L2_3">
    <vt:lpwstr> in Computer Science","collection-number":"3056","publisher":"Springer Berlin Heidelberg","page":"155-160","source":"link.springer.com","abstract":"In the context of mining frequent itemsets, numerous strategies have been proposed to push several types of</vt:lpwstr>
  </property>
  <property fmtid="{D5CDD505-2E9C-101B-9397-08002B2CF9AE}" pid="26" name="ZOTERO_BREF_ZCdgU5TGR4L2_4">
    <vt:lpwstr> constraints within the most well known algorithms. In this paper, we integrate the recently proposed ExAnte data reduction technique within the FP-growth algorithm. Together, they result in a very efficient frequent itemset mining algorithm that effectiv</vt:lpwstr>
  </property>
  <property fmtid="{D5CDD505-2E9C-101B-9397-08002B2CF9AE}" pid="27" name="ZOTERO_BREF_ZCdgU5TGR4L2_5">
    <vt:lpwstr>ely exploits monotone constraints.","URL":"http://link.springer.com/chapter/10.1007/978-3-540-24775-3_19","ISBN":"978-3-540-22064-0, 978-3-540-24775-3","shortTitle":"FP-Bonsai","language":"en","author":[{"family":"Bonchi","given":"Francesco"},{"family":"G</vt:lpwstr>
  </property>
  <property fmtid="{D5CDD505-2E9C-101B-9397-08002B2CF9AE}" pid="28" name="ZOTERO_BREF_ZCdgU5TGR4L2_6">
    <vt:lpwstr>oethals","given":"Bart"}],"editor":[{"family":"Dai","given":"Honghua"},{"family":"Srikant","given":"Ramakrishnan"},{"family":"Zhang","given":"Chengqi"}],"issued":{"date-parts":[["2004",1,1]]},"accessed":{"date-parts":[["2014",7,7]]}}}],"schema":"https://g</vt:lpwstr>
  </property>
  <property fmtid="{D5CDD505-2E9C-101B-9397-08002B2CF9AE}" pid="29" name="ZOTERO_BREF_ZCdgU5TGR4L2_7">
    <vt:lpwstr>ithub.com/citation-style-language/schema/raw/master/csl-citation.json"}</vt:lpwstr>
  </property>
  <property fmtid="{D5CDD505-2E9C-101B-9397-08002B2CF9AE}" pid="30" name="ZOTERO_BREF_cd75X6e3uZxP_1">
    <vt:lpwstr>ZOTERO_ITEM CSL_CITATION {"citationID":"2pp8lnrseg","properties":{"formattedCitation":"(Azevedo and Jorge)","plainCitation":"(Azevedo and Jorge)"},"citationItems":[{"id":24,"uris":["http://zotero.org/users/local/bkYEK4Eu/items/7WU47QUV"],"uri":["http://zo</vt:lpwstr>
  </property>
  <property fmtid="{D5CDD505-2E9C-101B-9397-08002B2CF9AE}" pid="31" name="ZOTERO_BREF_cd75X6e3uZxP_2">
    <vt:lpwstr>tero.org/users/local/bkYEK4Eu/items/7WU47QUV"],"itemData":{"id":24,"type":"chapter","title":"Comparing Rule Measures for Predictive Association Rules","container-title":"Machine Learning: ECML 2007","collection-title":"Lecture Notes in Computer Science","</vt:lpwstr>
  </property>
  <property fmtid="{D5CDD505-2E9C-101B-9397-08002B2CF9AE}" pid="32" name="ZOTERO_BREF_cd75X6e3uZxP_3">
    <vt:lpwstr>collection-number":"4701","publisher":"Springer Berlin Heidelberg","page":"510-517","source":"link.springer.com","abstract":"We study the predictive ability of some association rule measures typically used to assess descriptive interest. Such measures, na</vt:lpwstr>
  </property>
  <property fmtid="{D5CDD505-2E9C-101B-9397-08002B2CF9AE}" pid="33" name="ZOTERO_BREF_cd75X6e3uZxP_4">
    <vt:lpwstr>mely conviction, lift and χ 2 are compared with confidence, Laplace, mutual information, cosine, Jaccard and φ-coefficient. As prediction models, we use sets of association rules. Classification is done by selecting the best rule, or by weighted voting. W</vt:lpwstr>
  </property>
  <property fmtid="{D5CDD505-2E9C-101B-9397-08002B2CF9AE}" pid="34" name="ZOTERO_BREF_cd75X6e3uZxP_5">
    <vt:lpwstr>e performed an evaluation on 17 datasets with different characteristics and conclude that conviction is on average the best predictive measure to use in this setting. We also provide some meta-analysis insights for explaining the results.","URL":"http://l</vt:lpwstr>
  </property>
  <property fmtid="{D5CDD505-2E9C-101B-9397-08002B2CF9AE}" pid="35" name="ZOTERO_BREF_cd75X6e3uZxP_6">
    <vt:lpwstr>ink.springer.com/chapter/10.1007/978-3-540-74958-5_47","ISBN":"978-3-540-74957-8, 978-3-540-74958-5","language":"en","author":[{"family":"Azevedo","given":"Paulo J."},{"family":"Jorge","given":"Alípio M."}],"editor":[{"family":"Kok","given":"Joost N."},{"</vt:lpwstr>
  </property>
  <property fmtid="{D5CDD505-2E9C-101B-9397-08002B2CF9AE}" pid="36" name="ZOTERO_BREF_cd75X6e3uZxP_7">
    <vt:lpwstr>family":"Koronacki","given":"Jacek"},{"family":"Mantaras","given":"Raomon Lopez de"},{"family":"Matwin","given":"Stan"},{"family":"Mladenič","given":"Dunja"},{"family":"Skowron","given":"Andrzej"}],"issued":{"date-parts":[["2007",1,1]]},"accessed":{"date-</vt:lpwstr>
  </property>
  <property fmtid="{D5CDD505-2E9C-101B-9397-08002B2CF9AE}" pid="37" name="ZOTERO_BREF_cd75X6e3uZxP_8">
    <vt:lpwstr>parts":[["2014",7,7]]}}}],"schema":"https://github.com/citation-style-language/schema/raw/master/csl-citation.json"}</vt:lpwstr>
  </property>
  <property fmtid="{D5CDD505-2E9C-101B-9397-08002B2CF9AE}" pid="38" name="ZOTERO_BREF_1PXfGT5u9gGF_1">
    <vt:lpwstr>ZOTERO_ITEM CSL_CITATION {"citationID":"59thonk3v","properties":{"formattedCitation":"(Turney, Pantel, and others)","plainCitation":"(Turney, Pantel, and others)"},"citationItems":[{"id":71,"uris":["http://zotero.org/users/local/bkYEK4Eu/items/SI5EW3S8"],</vt:lpwstr>
  </property>
  <property fmtid="{D5CDD505-2E9C-101B-9397-08002B2CF9AE}" pid="39" name="ZOTERO_BREF_1PXfGT5u9gGF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40" name="ZOTERO_BREF_1PXfGT5u9gGF_3">
    <vt:lpwstr>188","volume":"37","issue":"1","source":"Google Scholar","shortTitle":"From frequency to meaning","author":[{"family":"Turney","given":"Peter D."},{"family":"Pantel","given":"Patrick"},{"family":"others","given":""}],"issued":{"date-parts":[["2010"]]},"ac</vt:lpwstr>
  </property>
  <property fmtid="{D5CDD505-2E9C-101B-9397-08002B2CF9AE}" pid="41" name="ZOTERO_BREF_1PXfGT5u9gGF_4">
    <vt:lpwstr>cessed":{"date-parts":[["2014",7,7]]}}}],"schema":"https://github.com/citation-style-language/schema/raw/master/csl-citation.json"}</vt:lpwstr>
  </property>
  <property fmtid="{D5CDD505-2E9C-101B-9397-08002B2CF9AE}" pid="42" name="ZOTERO_BREF_fprbBJgmtR1d_1">
    <vt:lpwstr>ZOTERO_ITEM CSL_CITATION {"citationID":"22qrmbt4j2","properties":{"formattedCitation":"(Salton)","plainCitation":"(Salton)"},"citationItems":[{"id":61,"uris":["http://zotero.org/users/local/bkYEK4Eu/items/ZUESHUM7"],"uri":["http://zotero.org/users/local/b</vt:lpwstr>
  </property>
  <property fmtid="{D5CDD505-2E9C-101B-9397-08002B2CF9AE}" pid="43" name="ZOTERO_BREF_fprbBJgmtR1d_2">
    <vt:lpwstr>kYEK4Eu/items/ZUESHUM7"],"itemData":{"id":61,"type":"article-journal","title":"The SMART retrieval system—experiments in automatic document processing","source":"Google Scholar","URL":"http://dl.acm.org/citation.cfm?id=1102022","author":[{"family":"Salton</vt:lpwstr>
  </property>
  <property fmtid="{D5CDD505-2E9C-101B-9397-08002B2CF9AE}" pid="44" name="ZOTERO_BREF_fprbBJgmtR1d_3">
    <vt:lpwstr>","given":"Gerard"}],"issued":{"date-parts":[["1971"]]},"accessed":{"date-parts":[["2014",7,7]]}}}],"schema":"https://github.com/citation-style-language/schema/raw/master/csl-citation.json"}</vt:lpwstr>
  </property>
  <property fmtid="{D5CDD505-2E9C-101B-9397-08002B2CF9AE}" pid="45" name="ZOTERO_BREF_YkMtAD6s8Xlj_1">
    <vt:lpwstr>ZOTERO_ITEM CSL_CITATION {"citationID":"g4qth1kjb","properties":{"formattedCitation":"{\\rtf (Manning, Raghavan, and Sch\\uc0\\u252{}tze)}","plainCitation":"(Manning, Raghavan, and Schütze)"},"citationItems":[{"id":50,"uris":["http://zotero.org/users/loca</vt:lpwstr>
  </property>
  <property fmtid="{D5CDD505-2E9C-101B-9397-08002B2CF9AE}" pid="46" name="ZOTERO_BREF_YkMtAD6s8Xlj_2">
    <vt:lpwstr>l/bkYEK4Eu/items/TWVIMGJQ"],"uri":["http://zotero.org/users/local/bkYEK4Eu/items/TWVIMGJQ"],"itemData":{"id":50,"type":"book","title":"Introduction to information retrieval","publisher":"Cambridge university press Cambridge","volume":"1","source":"Google </vt:lpwstr>
  </property>
  <property fmtid="{D5CDD505-2E9C-101B-9397-08002B2CF9AE}" pid="47" name="ZOTERO_BREF_YkMtAD6s8Xlj_3">
    <vt:lpwstr>Scholar","URL":"http://www.langtoninfo.co.uk/web_content/9780521865715_frontmatter.pdf","author":[{"family":"Manning","given":"Christopher D."},{"family":"Raghavan","given":"Prabhakar"},{"family":"Schütze","given":"Hinrich"}],"issued":{"date-parts":[["200</vt:lpwstr>
  </property>
  <property fmtid="{D5CDD505-2E9C-101B-9397-08002B2CF9AE}" pid="48" name="ZOTERO_BREF_YkMtAD6s8Xlj_4">
    <vt:lpwstr>8"]]},"accessed":{"date-parts":[["2014",7,7]]}}}],"schema":"https://github.com/citation-style-language/schema/raw/master/csl-citation.json"}</vt:lpwstr>
  </property>
  <property fmtid="{D5CDD505-2E9C-101B-9397-08002B2CF9AE}" pid="49" name="ZOTERO_BREF_BWXjHvRb5M5A_1">
    <vt:lpwstr>ZOTERO_ITEM CSL_CITATION {"citationID":"1j5du9mh98","properties":{"formattedCitation":"(Pantel and Lin; Rapp; Turney et al.)","plainCitation":"(Pantel and Lin; Rapp; Turney et al.)"},"citationItems":[{"id":54,"uris":["http://zotero.org/users/local/bkYEK4E</vt:lpwstr>
  </property>
  <property fmtid="{D5CDD505-2E9C-101B-9397-08002B2CF9AE}" pid="50" name="ZOTERO_BREF_BWXjHvRb5M5A_2">
    <vt:lpwstr>u/items/K2EVXCRZ"],"uri":["http://zotero.org/users/local/bkYEK4Eu/items/K2EVXCRZ"],"itemData":{"id":54,"type":"paper-conference","title":"Discovering word senses from text","container-title":"Proceedings of the eighth ACM SIGKDD international conference o</vt:lpwstr>
  </property>
  <property fmtid="{D5CDD505-2E9C-101B-9397-08002B2CF9AE}" pid="51" name="ZOTERO_BREF_BWXjHvRb5M5A_3">
    <vt:lpwstr>n Knowledge discovery and data mining","publisher":"ACM","page":"613–619","source":"Google Scholar","URL":"http://dl.acm.org/citation.cfm?id=775138","author":[{"family":"Pantel","given":"Patrick"},{"family":"Lin","given":"Dekang"}],"issued":{"date-parts":</vt:lpwstr>
  </property>
  <property fmtid="{D5CDD505-2E9C-101B-9397-08002B2CF9AE}" pid="52" name="ZOTERO_BREF_BWXjHvRb5M5A_4">
    <vt:lpwstr>[["2002"]]},"accessed":{"date-parts":[["2014",7,7]]}}},{"id":57,"uris":["http://zotero.org/users/local/bkYEK4Eu/items/K7HBAG8E"],"uri":["http://zotero.org/users/local/bkYEK4Eu/items/K7HBAG8E"],"itemData":{"id":57,"type":"paper-conference","title":"Word se</vt:lpwstr>
  </property>
  <property fmtid="{D5CDD505-2E9C-101B-9397-08002B2CF9AE}" pid="53" name="ZOTERO_BREF_BWXjHvRb5M5A_5">
    <vt:lpwstr>nse discovery based on sense descriptor dissimilarity","container-title":"Proceedings of the Ninth Machine Translation Summit","page":"315–322","source":"Google Scholar","URL":"http://mt-archive.info/MTS-2003-Rapp.pdf","author":[{"family":"Rapp","given":"</vt:lpwstr>
  </property>
  <property fmtid="{D5CDD505-2E9C-101B-9397-08002B2CF9AE}" pid="54" name="ZOTERO_BREF_BWXjHvRb5M5A_6">
    <vt:lpwstr>Reinhard"}],"issued":{"date-parts":[["2003"]]},"accessed":{"date-parts":[["2014",7,7]]}}},{"id":63,"uris":["http://zotero.org/users/local/bkYEK4Eu/items/NVSMRUGJ"],"uri":["http://zotero.org/users/local/bkYEK4Eu/items/NVSMRUGJ"],"itemData":{"id":63,"type":</vt:lpwstr>
  </property>
  <property fmtid="{D5CDD505-2E9C-101B-9397-08002B2CF9AE}" pid="55" name="ZOTERO_BREF_BWXjHvRb5M5A_7">
    <vt:lpwstr>"article-journal","title":"Combining independent modules to solve multiple-choice synonym and analogy problems","source":"Google Scholar","URL":"http://nparc.cisti-icist.nrc-cnrc.gc.ca/npsi/ctrl?action=rtdoc&amp;an=8913366","author":[{"family":"Turney","given</vt:lpwstr>
  </property>
  <property fmtid="{D5CDD505-2E9C-101B-9397-08002B2CF9AE}" pid="56" name="ZOTERO_BREF_BWXjHvRb5M5A_8">
    <vt:lpwstr>":"Peter"},{"family":"Littman","given":"Michael L."},{"family":"Bigham","given":"Jeffrey"},{"family":"Shnayder","given":"Victor"}],"issued":{"date-parts":[["2003"]]},"accessed":{"date-parts":[["2014",7,7]]}}}],"schema":"https://github.com/citation-style-l</vt:lpwstr>
  </property>
  <property fmtid="{D5CDD505-2E9C-101B-9397-08002B2CF9AE}" pid="57" name="ZOTERO_BREF_BWXjHvRb5M5A_9">
    <vt:lpwstr>anguage/schema/raw/master/csl-citation.json"}</vt:lpwstr>
  </property>
  <property fmtid="{D5CDD505-2E9C-101B-9397-08002B2CF9AE}" pid="58" name="ZOTERO_BREF_pVxRFTw3Jv8K_1">
    <vt:lpwstr>ZOTERO_ITEM CSL_CITATION {"citationID":"djslbcs5g","properties":{"formattedCitation":"(Lin and Pantel; Nakov and Hearst; Turney)","plainCitation":"(Lin and Pantel; Nakov and Hearst; Turney)"},"citationItems":[{"id":47,"uris":["http://zotero.org/users/loca</vt:lpwstr>
  </property>
  <property fmtid="{D5CDD505-2E9C-101B-9397-08002B2CF9AE}" pid="59" name="ZOTERO_BREF_pVxRFTw3Jv8K_2">
    <vt:lpwstr>l/bkYEK4Eu/items/R2534B9B"],"uri":["http://zotero.org/users/local/bkYEK4Eu/items/R2534B9B"],"itemData":{"id":47,"type":"paper-conference","title":"DIRT@ SBT@ discovery of inference rules from text","container-title":"Proceedings of the seventh ACM SIGKDD </vt:lpwstr>
  </property>
  <property fmtid="{D5CDD505-2E9C-101B-9397-08002B2CF9AE}" pid="60" name="ZOTERO_BREF_pVxRFTw3Jv8K_3">
    <vt:lpwstr>international conference on Knowledge discovery and data mining","publisher":"ACM","page":"323–328","source":"Google Scholar","URL":"http://dl.acm.org/citation.cfm?id=502559","author":[{"family":"Lin","given":"Dekang"},{"family":"Pantel","given":"Patrick"</vt:lpwstr>
  </property>
  <property fmtid="{D5CDD505-2E9C-101B-9397-08002B2CF9AE}" pid="61" name="ZOTERO_BREF_pVxRFTw3Jv8K_4">
    <vt:lpwstr>}],"issued":{"date-parts":[["2001"]]},"accessed":{"date-parts":[["2014",7,7]]}}},{"id":52,"uris":["http://zotero.org/users/local/bkYEK4Eu/items/B9ISGJQV"],"uri":["http://zotero.org/users/local/bkYEK4Eu/items/B9ISGJQV"],"itemData":{"id":52,"type":"paper-co</vt:lpwstr>
  </property>
  <property fmtid="{D5CDD505-2E9C-101B-9397-08002B2CF9AE}" pid="62" name="ZOTERO_BREF_pVxRFTw3Jv8K_5">
    <vt:lpwstr>nference","title":"Solving Relational Similarity Problems Using the Web as a Corpus.","container-title":"ACL","publisher":"Citeseer","page":"452–460","source":"Google Scholar","author":[{"family":"Nakov","given":"Preslav"},{"family":"Hearst","given":"Mart</vt:lpwstr>
  </property>
  <property fmtid="{D5CDD505-2E9C-101B-9397-08002B2CF9AE}" pid="63" name="ZOTERO_BREF_pVxRFTw3Jv8K_6">
    <vt:lpwstr>i A."}],"issued":{"date-parts":[["2008"]]}}},{"id":35,"uris":["http://zotero.org/users/local/bkYEK4Eu/items/NMTJ7ZJN"],"uri":["http://zotero.org/users/local/bkYEK4Eu/items/NMTJ7ZJN"],"itemData":{"id":35,"type":"article-journal","title":"Similarity of Sema</vt:lpwstr>
  </property>
  <property fmtid="{D5CDD505-2E9C-101B-9397-08002B2CF9AE}" pid="64" name="ZOTERO_BREF_pVxRFTw3Jv8K_7">
    <vt:lpwstr>ntic Relations","container-title":"Computational Linguistics","page":"379-416","volume":"32","issue":"3","source":"MIT Press Journals","abstract":"There are at least two kinds of similarity. Relational similarity is correspondence between relations, in co</vt:lpwstr>
  </property>
  <property fmtid="{D5CDD505-2E9C-101B-9397-08002B2CF9AE}" pid="65" name="ZOTERO_BREF_pVxRFTw3Jv8K_8">
    <vt:lpwstr>ntrast with attributional similarity, which is correspondence between attributes. When two words have a high degree of attributional similarity, we call them synonyms. When two pairs of words have a high degree of relational similarity, we say that their </vt:lpwstr>
  </property>
  <property fmtid="{D5CDD505-2E9C-101B-9397-08002B2CF9AE}" pid="66" name="ZOTERO_BREF_pVxRFTw3Jv8K_9">
    <vt:lpwstr>relations are analogous. For example, the word pair mason:stone is analogous to the pair carpenter:wood. This article introduces Latent Relational Analysis (LRA), a method for measuring relational similarity. LRA has potential applications in many areas, </vt:lpwstr>
  </property>
  <property fmtid="{D5CDD505-2E9C-101B-9397-08002B2CF9AE}" pid="67" name="ZOTERO_BREF_pVxRFTw3Jv8K_10">
    <vt:lpwstr>including information extraction, word sense disambiguation, and information retrieval. Recently the Vector Space Model (VSM) of information retrieval has been adapted to measuring relational similarity, achieving a score of 47% on a collection of 374 col</vt:lpwstr>
  </property>
  <property fmtid="{D5CDD505-2E9C-101B-9397-08002B2CF9AE}" pid="68" name="ZOTERO_BREF_pVxRFTw3Jv8K_11">
    <vt:lpwstr>lege-level multiple-choice word analogy questions. In the VSM approach, the relation between a pair of words is characterized by a vector of frequencies of predefined patterns in a large corpus. LRA extends the VSM approach in three ways: (1) The patterns</vt:lpwstr>
  </property>
  <property fmtid="{D5CDD505-2E9C-101B-9397-08002B2CF9AE}" pid="69" name="ZOTERO_BREF_pVxRFTw3Jv8K_12">
    <vt:lpwstr> are derived automatically from the corpus, (2) the Singular Value Decomposition (SVD) is used to smooth the frequency data, and (3) automatically generated synonyms are used to explore variations of the word pairs. LRA achieves 56% on the 374 analogy que</vt:lpwstr>
  </property>
  <property fmtid="{D5CDD505-2E9C-101B-9397-08002B2CF9AE}" pid="70" name="ZOTERO_BREF_pVxRFTw3Jv8K_13">
    <vt:lpwstr>stions, statistically equivalent to the average human score of 57%. On the related problem of classifying semantic relations, LRA achieves similar gains over the VSM.","DOI":"10.1162/coli.2006.32.3.379","ISSN":"0891-2017","journalAbbreviation":"Computatio</vt:lpwstr>
  </property>
  <property fmtid="{D5CDD505-2E9C-101B-9397-08002B2CF9AE}" pid="71" name="ZOTERO_BREF_pVxRFTw3Jv8K_14">
    <vt:lpwstr>nal Linguistics","author":[{"family":"Turney","given":"Peter D."}],"issued":{"date-parts":[["2006",8,24]]},"accessed":{"date-parts":[["2014",7,7]]}}}],"schema":"https://github.com/citation-style-language/schema/raw/master/csl-citation.json"}</vt:lpwstr>
  </property>
  <property fmtid="{D5CDD505-2E9C-101B-9397-08002B2CF9AE}" pid="72" name="ZOTERO_BREF_J883vF4pOfx7_1">
    <vt:lpwstr>ZOTERO_ITEM CSL_CITATION {"citationID":"vdtq8r278","properties":{"formattedCitation":"(Turney, Pantel, and others)","plainCitation":"(Turney, Pantel, and others)"},"citationItems":[{"id":71,"uris":["http://zotero.org/users/local/bkYEK4Eu/items/SI5EW3S8"],</vt:lpwstr>
  </property>
  <property fmtid="{D5CDD505-2E9C-101B-9397-08002B2CF9AE}" pid="73" name="ZOTERO_BREF_J883vF4pOfx7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74" name="ZOTERO_BREF_J883vF4pOfx7_3">
    <vt:lpwstr>188","volume":"37","issue":"1","source":"Google Scholar","shortTitle":"From frequency to meaning","author":[{"family":"Turney","given":"Peter D."},{"family":"Pantel","given":"Patrick"},{"family":"others","given":""}],"issued":{"date-parts":[["2010"]]},"ac</vt:lpwstr>
  </property>
  <property fmtid="{D5CDD505-2E9C-101B-9397-08002B2CF9AE}" pid="75" name="ZOTERO_BREF_J883vF4pOfx7_4">
    <vt:lpwstr>cessed":{"date-parts":[["2014",7,7]]}}}],"schema":"https://github.com/citation-style-language/schema/raw/master/csl-citation.json"}</vt:lpwstr>
  </property>
  <property fmtid="{D5CDD505-2E9C-101B-9397-08002B2CF9AE}" pid="76" name="ZOTERO_BREF_vMudhlDJmzUf_1">
    <vt:lpwstr>ZOTERO_ITEM CSL_CITATION {"citationID":"2f0186i1pr","properties":{"formattedCitation":"(Salton, Wong, and Yang)","plainCitation":"(Salton, Wong, and Yang)"},"citationItems":[{"id":59,"uris":["http://zotero.org/users/local/bkYEK4Eu/items/573EPXAQ"],"uri":[</vt:lpwstr>
  </property>
  <property fmtid="{D5CDD505-2E9C-101B-9397-08002B2CF9AE}" pid="77" name="ZOTERO_BREF_vMudhlDJmzUf_2">
    <vt:lpwstr>"http://zotero.org/users/local/bkYEK4Eu/items/573EPXAQ"],"itemData":{"id":59,"type":"article-journal","title":"A vector space model for automatic indexing","container-title":"Communications of the ACM","page":"613–620","volume":"18","issue":"11","source":</vt:lpwstr>
  </property>
  <property fmtid="{D5CDD505-2E9C-101B-9397-08002B2CF9AE}" pid="78" name="ZOTERO_BREF_vMudhlDJmzUf_3">
    <vt:lpwstr>"Google Scholar","author":[{"family":"Salton","given":"Gerard"},{"family":"Wong","given":"Anita"},{"family":"Yang","given":"Chung-Shu"}],"issued":{"date-parts":[["1975"]]},"accessed":{"date-parts":[["2014",7,7]]}}}],"schema":"https://github.com/citation-s</vt:lpwstr>
  </property>
  <property fmtid="{D5CDD505-2E9C-101B-9397-08002B2CF9AE}" pid="79" name="ZOTERO_BREF_vMudhlDJmzUf_4">
    <vt:lpwstr>tyle-language/schema/raw/master/csl-citation.json"}</vt:lpwstr>
  </property>
  <property fmtid="{D5CDD505-2E9C-101B-9397-08002B2CF9AE}" pid="80" name="ZOTERO_BREF_la2wCdjWWkNb_1">
    <vt:lpwstr>ZOTERO_ITEM CSL_CITATION {"citationID":"20eham0e4e","properties":{"formattedCitation":"(Lin and Pantel)","plainCitation":"(Lin and Pantel)"},"citationItems":[{"id":47,"uris":["http://zotero.org/users/local/bkYEK4Eu/items/R2534B9B"],"uri":["http://zotero.o</vt:lpwstr>
  </property>
  <property fmtid="{D5CDD505-2E9C-101B-9397-08002B2CF9AE}" pid="81" name="ZOTERO_BREF_la2wCdjWWkNb_2">
    <vt:lpwstr>rg/users/local/bkYEK4Eu/items/R2534B9B"],"itemData":{"id":47,"type":"paper-conference","title":"DIRT@ SBT@ discovery of inference rules from text","container-title":"Proceedings of the seventh ACM SIGKDD international conference on Knowledge discovery and</vt:lpwstr>
  </property>
  <property fmtid="{D5CDD505-2E9C-101B-9397-08002B2CF9AE}" pid="82" name="ZOTERO_BREF_la2wCdjWWkNb_3">
    <vt:lpwstr> data mining","publisher":"ACM","page":"323–328","source":"Google Scholar","URL":"http://dl.acm.org/citation.cfm?id=502559","author":[{"family":"Lin","given":"Dekang"},{"family":"Pantel","given":"Patrick"}],"issued":{"date-parts":[["2001"]]},"accessed":{"</vt:lpwstr>
  </property>
  <property fmtid="{D5CDD505-2E9C-101B-9397-08002B2CF9AE}" pid="83" name="ZOTERO_BREF_la2wCdjWWkNb_4">
    <vt:lpwstr>date-parts":[["2014",7,7]]}}}],"schema":"https://github.com/citation-style-language/schema/raw/master/csl-citation.json"}</vt:lpwstr>
  </property>
  <property fmtid="{D5CDD505-2E9C-101B-9397-08002B2CF9AE}" pid="84" name="ZOTERO_BREF_Sf0wLaTlpanY_1">
    <vt:lpwstr>ZOTERO_ITEM CSL_CITATION {"citationID":"1b57dnnkf3","properties":{"formattedCitation":"(Turney)","plainCitation":"(Turney)"},"citationItems":[{"id":35,"uris":["http://zotero.org/users/local/bkYEK4Eu/items/NMTJ7ZJN"],"uri":["http://zotero.org/users/local/b</vt:lpwstr>
  </property>
  <property fmtid="{D5CDD505-2E9C-101B-9397-08002B2CF9AE}" pid="85" name="ZOTERO_BREF_Sf0wLaTlpanY_2">
    <vt:lpwstr>kYEK4Eu/items/NMTJ7ZJN"],"itemData":{"id":35,"type":"article-journal","title":"Similarity of Semantic Relations","container-title":"Computational Linguistics","page":"379-416","volume":"32","issue":"3","source":"MIT Press Journals","abstract":"There are a</vt:lpwstr>
  </property>
  <property fmtid="{D5CDD505-2E9C-101B-9397-08002B2CF9AE}" pid="86" name="ZOTERO_BREF_Sf0wLaTlpanY_3">
    <vt:lpwstr>t least two kinds of similarity. Relational similarity is correspondence between relations, in contrast with attributional similarity, which is correspondence between attributes. When two words have a high degree of attributional similarity, we call them </vt:lpwstr>
  </property>
  <property fmtid="{D5CDD505-2E9C-101B-9397-08002B2CF9AE}" pid="87" name="ZOTERO_BREF_Sf0wLaTlpanY_4">
    <vt:lpwstr>synonyms. When two pairs of words have a high degree of relational similarity, we say that their relations are analogous. For example, the word pair mason:stone is analogous to the pair carpenter:wood. This article introduces Latent Relational Analysis (L</vt:lpwstr>
  </property>
  <property fmtid="{D5CDD505-2E9C-101B-9397-08002B2CF9AE}" pid="88" name="ZOTERO_BREF_Sf0wLaTlpanY_5">
    <vt:lpwstr>RA), a method for measuring relational similarity. LRA has potential applications in many areas, including information extraction, word sense disambiguation, and information retrieval. Recently the Vector Space Model (VSM) of information retrieval has bee</vt:lpwstr>
  </property>
  <property fmtid="{D5CDD505-2E9C-101B-9397-08002B2CF9AE}" pid="89" name="ZOTERO_BREF_Sf0wLaTlpanY_6">
    <vt:lpwstr>n adapted to measuring relational similarity, achieving a score of 47% on a collection of 374 college-level multiple-choice word analogy questions. In the VSM approach, the relation between a pair of words is characterized by a vector of frequencies of pr</vt:lpwstr>
  </property>
  <property fmtid="{D5CDD505-2E9C-101B-9397-08002B2CF9AE}" pid="90" name="ZOTERO_BREF_Sf0wLaTlpanY_7">
    <vt:lpwstr>edefined patterns in a large corpus. LRA extends the VSM approach in three ways: (1) The patterns are derived automatically from the corpus, (2) the Singular Value Decomposition (SVD) is used to smooth the frequency data, and (3) automatically generated s</vt:lpwstr>
  </property>
  <property fmtid="{D5CDD505-2E9C-101B-9397-08002B2CF9AE}" pid="91" name="ZOTERO_BREF_Sf0wLaTlpanY_8">
    <vt:lpwstr>ynonyms are used to explore variations of the word pairs. LRA achieves 56% on the 374 analogy questions, statistically equivalent to the average human score of 57%. On the related problem of classifying semantic relations, LRA achieves similar gains over </vt:lpwstr>
  </property>
  <property fmtid="{D5CDD505-2E9C-101B-9397-08002B2CF9AE}" pid="92" name="ZOTERO_BREF_Sf0wLaTlpanY_9">
    <vt:lpwstr>the VSM.","DOI":"10.1162/coli.2006.32.3.379","ISSN":"0891-2017","journalAbbreviation":"Computational Linguistics","author":[{"family":"Turney","given":"Peter D."}],"issued":{"date-parts":[["2006",8,24]]},"accessed":{"date-parts":[["2014",7,7]]}}}],"schema</vt:lpwstr>
  </property>
  <property fmtid="{D5CDD505-2E9C-101B-9397-08002B2CF9AE}" pid="93" name="ZOTERO_BREF_Sf0wLaTlpanY_10">
    <vt:lpwstr>":"https://github.com/citation-style-language/schema/raw/master/csl-citation.json"}</vt:lpwstr>
  </property>
  <property fmtid="{D5CDD505-2E9C-101B-9397-08002B2CF9AE}" pid="94" name="ZOTERO_BREF_S4DvWfLVNuM5_1">
    <vt:lpwstr>ZOTERO_ITEM CSL_CITATION {"citationID":"17ubis21mc","properties":{"formattedCitation":"(Salton, Wong, and Yang)","plainCitation":"(Salton, Wong, and Yang)"},"citationItems":[{"id":59,"uris":["http://zotero.org/users/local/bkYEK4Eu/items/573EPXAQ"],"uri":[</vt:lpwstr>
  </property>
  <property fmtid="{D5CDD505-2E9C-101B-9397-08002B2CF9AE}" pid="95" name="ZOTERO_BREF_S4DvWfLVNuM5_2">
    <vt:lpwstr>"http://zotero.org/users/local/bkYEK4Eu/items/573EPXAQ"],"itemData":{"id":59,"type":"article-journal","title":"A vector space model for automatic indexing","container-title":"Communications of the ACM","page":"613–620","volume":"18","issue":"11","source":</vt:lpwstr>
  </property>
  <property fmtid="{D5CDD505-2E9C-101B-9397-08002B2CF9AE}" pid="96" name="ZOTERO_BREF_S4DvWfLVNuM5_3">
    <vt:lpwstr>"Google Scholar","author":[{"family":"Salton","given":"Gerard"},{"family":"Wong","given":"Anita"},{"family":"Yang","given":"Chung-Shu"}],"issued":{"date-parts":[["1975"]]},"accessed":{"date-parts":[["2014",7,7]]}}}],"schema":"https://github.com/citation-s</vt:lpwstr>
  </property>
  <property fmtid="{D5CDD505-2E9C-101B-9397-08002B2CF9AE}" pid="97" name="ZOTERO_BREF_S4DvWfLVNuM5_4">
    <vt:lpwstr>tyle-language/schema/raw/master/csl-citation.json"}</vt:lpwstr>
  </property>
  <property fmtid="{D5CDD505-2E9C-101B-9397-08002B2CF9AE}" pid="98" name="ZOTERO_BREF_t6XmiV41v37x_1">
    <vt:lpwstr>ZOTERO_ITEM CSL_CITATION {"citationID":"5rkunlf4n","properties":{"formattedCitation":"(Yih)","plainCitation":"(Yih)"},"citationItems":[{"id":74,"uris":["http://zotero.org/users/local/bkYEK4Eu/items/QES3TCX6"],"uri":["http://zotero.org/users/local/bkYEK4Eu</vt:lpwstr>
  </property>
  <property fmtid="{D5CDD505-2E9C-101B-9397-08002B2CF9AE}" pid="99" name="ZOTERO_BREF_t6XmiV41v37x_2">
    <vt:lpwstr>/items/QES3TCX6"],"itemData":{"id":74,"type":"paper-conference","title":"Learning term-weighting functions for similarity measures","container-title":"Proceedings of the 2009 Conference on Empirical Methods in Natural Language Processing: Volume 2-Volume </vt:lpwstr>
  </property>
  <property fmtid="{D5CDD505-2E9C-101B-9397-08002B2CF9AE}" pid="100" name="ZOTERO_BREF_t6XmiV41v37x_3">
    <vt:lpwstr>2","publisher":"Association for Computational Linguistics","page":"793–802","source":"Google Scholar","URL":"http://dl.acm.org/citation.cfm?id=1699616","author":[{"family":"Yih","given":"Wen-tau"}],"issued":{"date-parts":[["2009"]]},"accessed":{"date-part</vt:lpwstr>
  </property>
  <property fmtid="{D5CDD505-2E9C-101B-9397-08002B2CF9AE}" pid="101" name="ZOTERO_BREF_t6XmiV41v37x_4">
    <vt:lpwstr>s":[["2014",7,7]]}}}],"schema":"https://github.com/citation-style-language/schema/raw/master/csl-citation.json"}</vt:lpwstr>
  </property>
  <property fmtid="{D5CDD505-2E9C-101B-9397-08002B2CF9AE}" pid="102" name="ZOTERO_BREF_yrorHtTp4Tuh_1">
    <vt:lpwstr>ZOTERO_ITEM CSL_CITATION {"citationID":"17v0rr86mn","properties":{"formattedCitation":"(Oxford University)","plainCitation":"(Oxford University)"},"citationItems":[{"id":42,"uris":["http://zotero.org/users/local/bkYEK4Eu/items/RBXMDM3K"],"uri":["http://zo</vt:lpwstr>
  </property>
  <property fmtid="{D5CDD505-2E9C-101B-9397-08002B2CF9AE}" pid="103" name="ZOTERO_BREF_yrorHtTp4Tuh_2">
    <vt:lpwstr>tero.org/users/local/bkYEK4Eu/items/RBXMDM3K"],"itemData":{"id":42,"type":"book","title":"Oxford Dictionary of English","publisher":"Oxford University Press","publisher-place":"London","event-place":"London","author":[{"family":"Oxford University","given"</vt:lpwstr>
  </property>
  <property fmtid="{D5CDD505-2E9C-101B-9397-08002B2CF9AE}" pid="104" name="ZOTERO_BREF_yrorHtTp4Tuh_3">
    <vt:lpwstr>:""}],"issued":{"date-parts":[["2006"]]}}}],"schema":"https://github.com/citation-style-language/schema/raw/master/csl-citation.json"}</vt:lpwstr>
  </property>
  <property fmtid="{D5CDD505-2E9C-101B-9397-08002B2CF9AE}" pid="105" name="ZOTERO_BREF_EbADZzk90uGA_1">
    <vt:lpwstr>ZOTERO_ITEM CSL_CITATION {"citationID":"kqura2m5r","properties":{"formattedCitation":"(Lin)","plainCitation":"(Lin)"},"citationItems":[{"id":45,"uris":["http://zotero.org/users/local/bkYEK4Eu/items/NB3FWC2U"],"uri":["http://zotero.org/users/local/bkYEK4Eu</vt:lpwstr>
  </property>
  <property fmtid="{D5CDD505-2E9C-101B-9397-08002B2CF9AE}" pid="106" name="ZOTERO_BREF_EbADZzk90uGA_2">
    <vt:lpwstr>/items/NB3FWC2U"],"itemData":{"id":45,"type":"paper-conference","title":"An information-theoretic definition of similarity.","container-title":"ICML","page":"296–304","volume":"98","source":"Google Scholar","URL":"http://webdocs.cs.ualberta.ca/~lindek/pap</vt:lpwstr>
  </property>
  <property fmtid="{D5CDD505-2E9C-101B-9397-08002B2CF9AE}" pid="107" name="ZOTERO_BREF_EbADZzk90uGA_3">
    <vt:lpwstr>ers/sim.pdf","author":[{"family":"Lin","given":"Dekang"}],"issued":{"date-parts":[["1998"]]},"accessed":{"date-parts":[["2014",7,7]]}}}],"schema":"https://github.com/citation-style-language/schema/raw/master/csl-citation.json"}</vt:lpwstr>
  </property>
  <property fmtid="{D5CDD505-2E9C-101B-9397-08002B2CF9AE}" pid="108" name="ZOTERO_BREF_bvjGB9myyGiQ_1">
    <vt:lpwstr>ZOTERO_ITEM CSL_CITATION {"citationID":"1a4a44c7mn","properties":{"formattedCitation":"(Oxford University)","plainCitation":"(Oxford University)"},"citationItems":[{"id":42,"uris":["http://zotero.org/users/local/bkYEK4Eu/items/RBXMDM3K"],"uri":["http://zo</vt:lpwstr>
  </property>
  <property fmtid="{D5CDD505-2E9C-101B-9397-08002B2CF9AE}" pid="109" name="ZOTERO_BREF_bvjGB9myyGiQ_2">
    <vt:lpwstr>tero.org/users/local/bkYEK4Eu/items/RBXMDM3K"],"itemData":{"id":42,"type":"book","title":"Oxford Dictionary of English","publisher":"Oxford University Press","publisher-place":"London","event-place":"London","author":[{"family":"Oxford University","given"</vt:lpwstr>
  </property>
  <property fmtid="{D5CDD505-2E9C-101B-9397-08002B2CF9AE}" pid="110" name="ZOTERO_BREF_bvjGB9myyGiQ_3">
    <vt:lpwstr>:""}],"issued":{"date-parts":[["2006"]]}}}],"schema":"https://github.com/citation-style-language/schema/raw/master/csl-citation.json"}</vt:lpwstr>
  </property>
  <property fmtid="{D5CDD505-2E9C-101B-9397-08002B2CF9AE}" pid="111" name="ZOTERO_BREF_821fl4YsSdSn_1">
    <vt:lpwstr>ZOTERO_ITEM CSL_CITATION {"citationID":"1lt51b7qk4","properties":{"formattedCitation":"(W3C)","plainCitation":"(W3C)"},"citationItems":[{"id":77,"uris":["http://zotero.org/users/local/bkYEK4Eu/items/TQNV4URF"],"uri":["http://zotero.org/users/local/bkYEK4E</vt:lpwstr>
  </property>
  <property fmtid="{D5CDD505-2E9C-101B-9397-08002B2CF9AE}" pid="112" name="ZOTERO_BREF_821fl4YsSdSn_2">
    <vt:lpwstr>u/items/TQNV4URF"],"itemData":{"id":77,"type":"webpage","title":"OWL Web Ontology Language Overview","container-title":"OWL Web Ontology Language","URL":"http://www.w3.org/TR/2004/REC-owl-features-20040210/","author":[{"family":"W3C","given":""}],"issued"</vt:lpwstr>
  </property>
  <property fmtid="{D5CDD505-2E9C-101B-9397-08002B2CF9AE}" pid="113" name="ZOTERO_BREF_821fl4YsSdSn_3">
    <vt:lpwstr>:{"date-parts":[["2004",2,10]]},"accessed":{"date-parts":[["2014",7,7]]}}}],"schema":"https://github.com/citation-style-language/schema/raw/master/csl-citation.json"}</vt:lpwstr>
  </property>
  <property fmtid="{D5CDD505-2E9C-101B-9397-08002B2CF9AE}" pid="114" name="ZOTERO_BREF_CtyJtkNv648P_1">
    <vt:lpwstr>ZOTERO_BIBL {"custom":[]} CSL_BIBLIOGRAPHY</vt:lpwstr>
  </property>
</Properties>
</file>